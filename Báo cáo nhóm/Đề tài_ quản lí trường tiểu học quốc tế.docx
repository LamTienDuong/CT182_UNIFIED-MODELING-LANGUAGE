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8F04C9" w14:textId="77777777" w:rsidR="00013F0D" w:rsidRPr="00F66494" w:rsidRDefault="00E952C3" w:rsidP="00F5715F">
      <w:pPr>
        <w:spacing w:before="120" w:line="240" w:lineRule="auto"/>
        <w:jc w:val="center"/>
        <w:rPr>
          <w:rFonts w:eastAsia="Times New Roman" w:cs="Times New Roman"/>
          <w:b/>
          <w:sz w:val="32"/>
          <w:szCs w:val="32"/>
        </w:rPr>
      </w:pPr>
      <w:r w:rsidRPr="00F66494">
        <w:rPr>
          <w:rFonts w:eastAsia="Times New Roman" w:cs="Times New Roman"/>
          <w:b/>
          <w:sz w:val="32"/>
          <w:szCs w:val="32"/>
        </w:rPr>
        <w:t>TRƯỜNG ĐẠI HỌC CẦN THƠ</w:t>
      </w:r>
    </w:p>
    <w:p w14:paraId="49B77088" w14:textId="0BE38758" w:rsidR="00013F0D" w:rsidRPr="00F66494" w:rsidRDefault="00493D84" w:rsidP="00493D84">
      <w:pPr>
        <w:spacing w:before="120" w:line="240" w:lineRule="auto"/>
        <w:jc w:val="center"/>
        <w:rPr>
          <w:rFonts w:eastAsia="Times New Roman" w:cs="Times New Roman"/>
          <w:b/>
          <w:sz w:val="32"/>
          <w:szCs w:val="32"/>
        </w:rPr>
      </w:pPr>
      <w:r w:rsidRPr="00F66494">
        <w:rPr>
          <w:rFonts w:eastAsia="Times New Roman" w:cs="Times New Roman"/>
          <w:b/>
          <w:sz w:val="32"/>
          <w:szCs w:val="32"/>
          <w:lang w:val="en-US"/>
        </w:rPr>
        <w:t>TRƯỜNG</w:t>
      </w:r>
      <w:r w:rsidR="00E952C3" w:rsidRPr="00F66494">
        <w:rPr>
          <w:rFonts w:eastAsia="Times New Roman" w:cs="Times New Roman"/>
          <w:b/>
          <w:sz w:val="32"/>
          <w:szCs w:val="32"/>
        </w:rPr>
        <w:t xml:space="preserve"> CÔNG NGHỆ THÔNG TIN VÀ TRUYỀN THÔNG</w:t>
      </w:r>
    </w:p>
    <w:p w14:paraId="1D64DF42" w14:textId="77777777" w:rsidR="00013F0D" w:rsidRPr="00F5715F" w:rsidRDefault="00E952C3" w:rsidP="00493D84">
      <w:pPr>
        <w:spacing w:before="120" w:line="240" w:lineRule="auto"/>
        <w:jc w:val="center"/>
        <w:rPr>
          <w:rFonts w:eastAsia="Times New Roman" w:cs="Times New Roman"/>
          <w:b/>
          <w:sz w:val="32"/>
          <w:szCs w:val="32"/>
        </w:rPr>
      </w:pPr>
      <w:r w:rsidRPr="00F5715F">
        <w:rPr>
          <w:rFonts w:eastAsia="Times New Roman" w:cs="Times New Roman"/>
          <w:b/>
          <w:sz w:val="32"/>
          <w:szCs w:val="32"/>
        </w:rPr>
        <w:t>– – – –</w:t>
      </w:r>
      <w:r w:rsidRPr="00F5715F">
        <w:rPr>
          <w:rFonts w:ascii="Segoe UI Symbol" w:eastAsia="Times New Roman" w:hAnsi="Segoe UI Symbol" w:cs="Segoe UI Symbol"/>
          <w:b/>
          <w:sz w:val="32"/>
          <w:szCs w:val="32"/>
        </w:rPr>
        <w:t>🙤🙦🕮🙤🙦</w:t>
      </w:r>
      <w:r w:rsidRPr="00F5715F">
        <w:rPr>
          <w:rFonts w:eastAsia="Times New Roman" w:cs="Times New Roman"/>
          <w:b/>
          <w:sz w:val="32"/>
          <w:szCs w:val="32"/>
        </w:rPr>
        <w:t>– – – –</w:t>
      </w:r>
    </w:p>
    <w:p w14:paraId="41D5B640" w14:textId="77777777" w:rsidR="00013F0D" w:rsidRPr="001E57AD" w:rsidRDefault="00E952C3">
      <w:pPr>
        <w:spacing w:before="240" w:line="240" w:lineRule="auto"/>
        <w:jc w:val="center"/>
        <w:rPr>
          <w:rFonts w:eastAsia="Times New Roman" w:cs="Times New Roman"/>
          <w:b/>
          <w:sz w:val="34"/>
          <w:szCs w:val="34"/>
        </w:rPr>
      </w:pPr>
      <w:r w:rsidRPr="001E57AD">
        <w:rPr>
          <w:rFonts w:eastAsia="Times New Roman" w:cs="Times New Roman"/>
          <w:b/>
          <w:noProof/>
          <w:sz w:val="34"/>
          <w:szCs w:val="34"/>
          <w:lang w:val="en-US"/>
        </w:rPr>
        <w:drawing>
          <wp:inline distT="114300" distB="114300" distL="114300" distR="114300" wp14:anchorId="5E12F220" wp14:editId="17DF9E4D">
            <wp:extent cx="1282065" cy="1282065"/>
            <wp:effectExtent l="0" t="0" r="0" b="0"/>
            <wp:docPr id="4" name="image3.jpg"/>
            <wp:cNvGraphicFramePr/>
            <a:graphic xmlns:a="http://schemas.openxmlformats.org/drawingml/2006/main">
              <a:graphicData uri="http://schemas.openxmlformats.org/drawingml/2006/picture">
                <pic:pic xmlns:pic="http://schemas.openxmlformats.org/drawingml/2006/picture">
                  <pic:nvPicPr>
                    <pic:cNvPr id="4" name="image3.jpg"/>
                    <pic:cNvPicPr preferRelativeResize="0"/>
                  </pic:nvPicPr>
                  <pic:blipFill>
                    <a:blip r:embed="rId8"/>
                    <a:srcRect/>
                    <a:stretch>
                      <a:fillRect/>
                    </a:stretch>
                  </pic:blipFill>
                  <pic:spPr>
                    <a:xfrm>
                      <a:off x="0" y="0"/>
                      <a:ext cx="1282537" cy="1282537"/>
                    </a:xfrm>
                    <a:prstGeom prst="rect">
                      <a:avLst/>
                    </a:prstGeom>
                  </pic:spPr>
                </pic:pic>
              </a:graphicData>
            </a:graphic>
          </wp:inline>
        </w:drawing>
      </w:r>
    </w:p>
    <w:p w14:paraId="3EBD95D5" w14:textId="77777777" w:rsidR="00013F0D" w:rsidRPr="001E57AD" w:rsidRDefault="00E952C3">
      <w:pPr>
        <w:spacing w:before="240" w:line="240" w:lineRule="auto"/>
        <w:jc w:val="center"/>
        <w:rPr>
          <w:rFonts w:eastAsia="Times New Roman" w:cs="Times New Roman"/>
          <w:b/>
          <w:sz w:val="32"/>
          <w:szCs w:val="32"/>
        </w:rPr>
      </w:pPr>
      <w:r w:rsidRPr="001E57AD">
        <w:rPr>
          <w:rFonts w:eastAsia="Times New Roman" w:cs="Times New Roman"/>
          <w:sz w:val="32"/>
          <w:szCs w:val="32"/>
        </w:rPr>
        <w:t xml:space="preserve"> </w:t>
      </w:r>
      <w:r w:rsidRPr="001E57AD">
        <w:rPr>
          <w:rFonts w:eastAsia="Times New Roman" w:cs="Times New Roman"/>
          <w:b/>
          <w:sz w:val="32"/>
          <w:szCs w:val="32"/>
        </w:rPr>
        <w:t>NGÔN NGỮ MÔ HÌNH HÓA</w:t>
      </w:r>
    </w:p>
    <w:p w14:paraId="0A29EB64" w14:textId="77777777" w:rsidR="00013F0D" w:rsidRPr="001E57AD" w:rsidRDefault="00E952C3">
      <w:pPr>
        <w:spacing w:before="240" w:line="240" w:lineRule="auto"/>
        <w:jc w:val="center"/>
        <w:rPr>
          <w:rFonts w:eastAsia="Times New Roman" w:cs="Times New Roman"/>
          <w:b/>
          <w:szCs w:val="28"/>
        </w:rPr>
      </w:pPr>
      <w:r w:rsidRPr="001E57AD">
        <w:rPr>
          <w:rFonts w:eastAsia="Times New Roman" w:cs="Times New Roman"/>
          <w:b/>
          <w:szCs w:val="28"/>
        </w:rPr>
        <w:t>Mã môn: CT182</w:t>
      </w:r>
    </w:p>
    <w:p w14:paraId="05381B19" w14:textId="77777777" w:rsidR="00013F0D" w:rsidRPr="001E57AD" w:rsidRDefault="00E952C3">
      <w:pPr>
        <w:spacing w:before="240"/>
        <w:jc w:val="center"/>
        <w:rPr>
          <w:rFonts w:eastAsia="Times New Roman" w:cs="Times New Roman"/>
          <w:b/>
          <w:sz w:val="36"/>
          <w:szCs w:val="36"/>
        </w:rPr>
      </w:pPr>
      <w:r w:rsidRPr="001E57AD">
        <w:rPr>
          <w:rFonts w:eastAsia="Times New Roman" w:cs="Times New Roman"/>
          <w:b/>
          <w:noProof/>
          <w:sz w:val="36"/>
          <w:szCs w:val="36"/>
          <w:lang w:val="en-US"/>
        </w:rPr>
        <w:drawing>
          <wp:inline distT="114300" distB="114300" distL="114300" distR="114300" wp14:anchorId="78C8C04B" wp14:editId="4885F2A9">
            <wp:extent cx="1609725" cy="80899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2" name="image11.png"/>
                    <pic:cNvPicPr preferRelativeResize="0"/>
                  </pic:nvPicPr>
                  <pic:blipFill>
                    <a:blip r:embed="rId9"/>
                    <a:srcRect/>
                    <a:stretch>
                      <a:fillRect/>
                    </a:stretch>
                  </pic:blipFill>
                  <pic:spPr>
                    <a:xfrm>
                      <a:off x="0" y="0"/>
                      <a:ext cx="1609725" cy="809351"/>
                    </a:xfrm>
                    <a:prstGeom prst="rect">
                      <a:avLst/>
                    </a:prstGeom>
                  </pic:spPr>
                </pic:pic>
              </a:graphicData>
            </a:graphic>
          </wp:inline>
        </w:drawing>
      </w:r>
    </w:p>
    <w:p w14:paraId="5474314C" w14:textId="77777777" w:rsidR="00013F0D" w:rsidRPr="00F66494" w:rsidRDefault="00E952C3">
      <w:pPr>
        <w:spacing w:before="240" w:line="240" w:lineRule="auto"/>
        <w:jc w:val="center"/>
        <w:rPr>
          <w:rFonts w:eastAsia="Times New Roman" w:cs="Times New Roman"/>
          <w:b/>
          <w:sz w:val="32"/>
          <w:szCs w:val="32"/>
        </w:rPr>
      </w:pPr>
      <w:r w:rsidRPr="00F66494">
        <w:rPr>
          <w:rFonts w:eastAsia="Times New Roman" w:cs="Times New Roman"/>
          <w:b/>
          <w:sz w:val="32"/>
          <w:szCs w:val="32"/>
        </w:rPr>
        <w:t>ĐỀ TÀI</w:t>
      </w:r>
    </w:p>
    <w:p w14:paraId="089418B0" w14:textId="77777777" w:rsidR="00013F0D" w:rsidRPr="00F66494" w:rsidRDefault="00E952C3">
      <w:pPr>
        <w:spacing w:before="240" w:line="240" w:lineRule="auto"/>
        <w:jc w:val="center"/>
        <w:rPr>
          <w:rFonts w:eastAsia="Times New Roman" w:cs="Times New Roman"/>
          <w:b/>
          <w:sz w:val="36"/>
          <w:szCs w:val="36"/>
        </w:rPr>
      </w:pPr>
      <w:r w:rsidRPr="00F66494">
        <w:rPr>
          <w:rFonts w:eastAsia="Times New Roman" w:cs="Times New Roman"/>
          <w:b/>
          <w:sz w:val="36"/>
          <w:szCs w:val="36"/>
        </w:rPr>
        <w:t>QUẢN LÝ TRƯỜNG TIỂU HỌC QUỐC TẾ</w:t>
      </w:r>
    </w:p>
    <w:p w14:paraId="3483D6E1" w14:textId="77777777" w:rsidR="00013F0D" w:rsidRPr="00F66494" w:rsidRDefault="00E952C3" w:rsidP="00F5715F">
      <w:pPr>
        <w:spacing w:before="120" w:line="240" w:lineRule="auto"/>
        <w:jc w:val="center"/>
        <w:rPr>
          <w:rFonts w:eastAsia="Times New Roman" w:cs="Times New Roman"/>
          <w:b/>
          <w:i/>
          <w:iCs/>
          <w:sz w:val="32"/>
          <w:szCs w:val="32"/>
        </w:rPr>
      </w:pPr>
      <w:r w:rsidRPr="00F66494">
        <w:rPr>
          <w:rFonts w:eastAsia="Times New Roman" w:cs="Times New Roman"/>
          <w:sz w:val="32"/>
          <w:szCs w:val="32"/>
        </w:rPr>
        <w:t xml:space="preserve"> </w:t>
      </w:r>
      <w:r w:rsidRPr="00F66494">
        <w:rPr>
          <w:rFonts w:eastAsia="Times New Roman" w:cs="Times New Roman"/>
          <w:b/>
          <w:i/>
          <w:iCs/>
          <w:sz w:val="32"/>
          <w:szCs w:val="32"/>
        </w:rPr>
        <w:t>Giảng viên hướng dẫn: TS. Nguyễn Thanh Hải</w:t>
      </w:r>
    </w:p>
    <w:p w14:paraId="40D73F65" w14:textId="554D47F9" w:rsidR="00013F0D" w:rsidRPr="00F66494" w:rsidRDefault="00E952C3" w:rsidP="00F5715F">
      <w:pPr>
        <w:spacing w:before="120" w:line="240" w:lineRule="auto"/>
        <w:jc w:val="center"/>
        <w:rPr>
          <w:rFonts w:eastAsia="Times New Roman" w:cs="Times New Roman"/>
          <w:b/>
          <w:sz w:val="32"/>
          <w:szCs w:val="32"/>
        </w:rPr>
      </w:pPr>
      <w:r w:rsidRPr="00F66494">
        <w:rPr>
          <w:rFonts w:eastAsia="Times New Roman" w:cs="Times New Roman"/>
          <w:b/>
          <w:sz w:val="32"/>
          <w:szCs w:val="32"/>
        </w:rPr>
        <w:t>Mã lớp học phần: CT182</w:t>
      </w:r>
      <w:r w:rsidR="00E94550">
        <w:rPr>
          <w:rFonts w:eastAsia="Times New Roman" w:cs="Times New Roman"/>
          <w:b/>
          <w:sz w:val="32"/>
          <w:szCs w:val="32"/>
          <w:lang w:val="en-US"/>
        </w:rPr>
        <w:t>-</w:t>
      </w:r>
      <w:r w:rsidRPr="00F66494">
        <w:rPr>
          <w:rFonts w:eastAsia="Times New Roman" w:cs="Times New Roman"/>
          <w:b/>
          <w:sz w:val="32"/>
          <w:szCs w:val="32"/>
        </w:rPr>
        <w:t>07</w:t>
      </w:r>
    </w:p>
    <w:p w14:paraId="1CA7CE60" w14:textId="77777777" w:rsidR="00013F0D" w:rsidRPr="00F66494" w:rsidRDefault="00E952C3" w:rsidP="00F5715F">
      <w:pPr>
        <w:spacing w:before="120" w:line="240" w:lineRule="auto"/>
        <w:jc w:val="center"/>
        <w:rPr>
          <w:rFonts w:eastAsia="Times New Roman" w:cs="Times New Roman"/>
          <w:b/>
          <w:sz w:val="32"/>
          <w:szCs w:val="32"/>
        </w:rPr>
      </w:pPr>
      <w:r w:rsidRPr="00F66494">
        <w:rPr>
          <w:rFonts w:eastAsia="Times New Roman" w:cs="Times New Roman"/>
          <w:b/>
          <w:sz w:val="32"/>
          <w:szCs w:val="32"/>
        </w:rPr>
        <w:t>Sinh viên thực hiện: Nhóm 05</w:t>
      </w:r>
    </w:p>
    <w:p w14:paraId="6CA4F3B1" w14:textId="2AAAF40F" w:rsidR="00013F0D" w:rsidRPr="00F66494" w:rsidRDefault="00E952C3" w:rsidP="00F5715F">
      <w:pPr>
        <w:spacing w:before="120" w:line="240" w:lineRule="auto"/>
        <w:rPr>
          <w:rFonts w:eastAsia="Times New Roman" w:cs="Times New Roman"/>
          <w:b/>
          <w:szCs w:val="28"/>
        </w:rPr>
      </w:pPr>
      <w:r w:rsidRPr="00F66494">
        <w:rPr>
          <w:rFonts w:eastAsia="Times New Roman" w:cs="Times New Roman"/>
          <w:b/>
          <w:szCs w:val="28"/>
        </w:rPr>
        <w:t>Thành viên:</w:t>
      </w:r>
    </w:p>
    <w:p w14:paraId="0F25BDB2" w14:textId="3205C309" w:rsidR="00013F0D" w:rsidRPr="00F66494" w:rsidRDefault="00E952C3" w:rsidP="00F5715F">
      <w:pPr>
        <w:spacing w:before="120" w:line="240" w:lineRule="auto"/>
        <w:rPr>
          <w:rFonts w:eastAsia="Times New Roman" w:cs="Times New Roman"/>
          <w:b/>
          <w:szCs w:val="28"/>
          <w:lang w:val="en-US"/>
        </w:rPr>
      </w:pPr>
      <w:r w:rsidRPr="00F66494">
        <w:rPr>
          <w:rFonts w:eastAsia="Times New Roman" w:cs="Times New Roman"/>
          <w:b/>
          <w:szCs w:val="28"/>
        </w:rPr>
        <w:t>Nguyễn</w:t>
      </w:r>
      <w:r w:rsidR="00F5715F" w:rsidRPr="00F66494">
        <w:rPr>
          <w:rFonts w:eastAsia="Times New Roman" w:cs="Times New Roman"/>
          <w:b/>
          <w:szCs w:val="28"/>
          <w:lang w:val="en-US"/>
        </w:rPr>
        <w:t xml:space="preserve"> </w:t>
      </w:r>
      <w:r w:rsidRPr="00F66494">
        <w:rPr>
          <w:rFonts w:eastAsia="Times New Roman" w:cs="Times New Roman"/>
          <w:b/>
          <w:szCs w:val="28"/>
        </w:rPr>
        <w:t>Trọng Tính</w:t>
      </w:r>
      <w:r w:rsidR="00F5715F" w:rsidRPr="00F66494">
        <w:rPr>
          <w:rFonts w:eastAsia="Times New Roman" w:cs="Times New Roman"/>
          <w:b/>
          <w:szCs w:val="28"/>
        </w:rPr>
        <w:tab/>
      </w:r>
      <w:r w:rsidR="00F5715F" w:rsidRPr="00F66494">
        <w:rPr>
          <w:rFonts w:eastAsia="Times New Roman" w:cs="Times New Roman"/>
          <w:b/>
          <w:szCs w:val="28"/>
        </w:rPr>
        <w:tab/>
      </w:r>
      <w:r w:rsidRPr="00F66494">
        <w:rPr>
          <w:rFonts w:eastAsia="Times New Roman" w:cs="Times New Roman"/>
          <w:b/>
          <w:szCs w:val="28"/>
        </w:rPr>
        <w:t>B2012154</w:t>
      </w:r>
      <w:r w:rsidR="00F5715F" w:rsidRPr="00F66494">
        <w:rPr>
          <w:rFonts w:eastAsia="Times New Roman" w:cs="Times New Roman"/>
          <w:b/>
          <w:szCs w:val="28"/>
        </w:rPr>
        <w:tab/>
      </w:r>
      <w:r w:rsidR="00F5715F" w:rsidRPr="00F66494">
        <w:rPr>
          <w:rFonts w:eastAsia="Times New Roman" w:cs="Times New Roman"/>
          <w:b/>
          <w:szCs w:val="28"/>
        </w:rPr>
        <w:tab/>
      </w:r>
      <w:r w:rsidRPr="00F66494">
        <w:rPr>
          <w:rFonts w:eastAsia="Times New Roman" w:cs="Times New Roman"/>
          <w:b/>
          <w:szCs w:val="28"/>
        </w:rPr>
        <w:t xml:space="preserve">DI2096A3 </w:t>
      </w:r>
      <w:r w:rsidR="00F5715F" w:rsidRPr="00F66494">
        <w:rPr>
          <w:rFonts w:eastAsia="Times New Roman" w:cs="Times New Roman"/>
          <w:szCs w:val="28"/>
        </w:rPr>
        <w:tab/>
      </w:r>
      <w:r w:rsidR="00F5715F" w:rsidRPr="00F66494">
        <w:rPr>
          <w:rFonts w:eastAsia="Times New Roman" w:cs="Times New Roman"/>
          <w:szCs w:val="28"/>
        </w:rPr>
        <w:tab/>
      </w:r>
      <w:r w:rsidR="00F5715F" w:rsidRPr="00F66494">
        <w:rPr>
          <w:rFonts w:eastAsia="Times New Roman" w:cs="Times New Roman"/>
          <w:szCs w:val="28"/>
        </w:rPr>
        <w:tab/>
      </w:r>
      <w:r w:rsidR="00F5715F" w:rsidRPr="00F66494">
        <w:rPr>
          <w:rFonts w:eastAsia="Times New Roman" w:cs="Times New Roman"/>
          <w:szCs w:val="28"/>
        </w:rPr>
        <w:tab/>
      </w:r>
      <w:r w:rsidR="00F5715F" w:rsidRPr="00F66494">
        <w:rPr>
          <w:rFonts w:eastAsia="Times New Roman" w:cs="Times New Roman"/>
          <w:szCs w:val="28"/>
        </w:rPr>
        <w:tab/>
      </w:r>
      <w:r w:rsidR="00F5715F" w:rsidRPr="00F66494">
        <w:rPr>
          <w:rFonts w:eastAsia="Times New Roman" w:cs="Times New Roman"/>
          <w:szCs w:val="28"/>
        </w:rPr>
        <w:tab/>
      </w:r>
      <w:r w:rsidR="00F5715F" w:rsidRPr="00F66494">
        <w:rPr>
          <w:rFonts w:eastAsia="Times New Roman" w:cs="Times New Roman"/>
          <w:szCs w:val="28"/>
          <w:lang w:val="en-US"/>
        </w:rPr>
        <w:t>(</w:t>
      </w:r>
      <w:r w:rsidRPr="00F66494">
        <w:rPr>
          <w:rFonts w:eastAsia="Times New Roman" w:cs="Times New Roman"/>
          <w:b/>
          <w:color w:val="548DD4" w:themeColor="text2" w:themeTint="99"/>
          <w:szCs w:val="28"/>
          <w:u w:val="single"/>
        </w:rPr>
        <w:t>tinhb2012154@student.ctu.edu.vn</w:t>
      </w:r>
      <w:r w:rsidR="00F5715F" w:rsidRPr="00F66494">
        <w:rPr>
          <w:rFonts w:eastAsia="Times New Roman" w:cs="Times New Roman"/>
          <w:b/>
          <w:szCs w:val="28"/>
          <w:lang w:val="en-US"/>
        </w:rPr>
        <w:t>)</w:t>
      </w:r>
    </w:p>
    <w:p w14:paraId="35EB1AD3" w14:textId="394F0EDA" w:rsidR="00013F0D" w:rsidRPr="00F66494" w:rsidRDefault="00E952C3" w:rsidP="00F5715F">
      <w:pPr>
        <w:spacing w:before="120" w:line="240" w:lineRule="auto"/>
        <w:rPr>
          <w:rFonts w:eastAsia="Times New Roman" w:cs="Times New Roman"/>
          <w:b/>
          <w:szCs w:val="28"/>
        </w:rPr>
      </w:pPr>
      <w:r w:rsidRPr="00F66494">
        <w:rPr>
          <w:rFonts w:eastAsia="Times New Roman" w:cs="Times New Roman"/>
          <w:b/>
          <w:szCs w:val="28"/>
        </w:rPr>
        <w:t>Thái Thanh Tuấn</w:t>
      </w:r>
      <w:r w:rsidR="00F5715F" w:rsidRPr="00F66494">
        <w:rPr>
          <w:rFonts w:eastAsia="Times New Roman" w:cs="Times New Roman"/>
          <w:b/>
          <w:szCs w:val="28"/>
        </w:rPr>
        <w:tab/>
      </w:r>
      <w:r w:rsidR="00F5715F" w:rsidRPr="00F66494">
        <w:rPr>
          <w:rFonts w:eastAsia="Times New Roman" w:cs="Times New Roman"/>
          <w:b/>
          <w:szCs w:val="28"/>
        </w:rPr>
        <w:tab/>
      </w:r>
      <w:r w:rsidR="00F5715F" w:rsidRPr="00F66494">
        <w:rPr>
          <w:rFonts w:eastAsia="Times New Roman" w:cs="Times New Roman"/>
          <w:b/>
          <w:szCs w:val="28"/>
        </w:rPr>
        <w:tab/>
      </w:r>
      <w:r w:rsidRPr="00F66494">
        <w:rPr>
          <w:rFonts w:eastAsia="Times New Roman" w:cs="Times New Roman"/>
          <w:b/>
          <w:szCs w:val="28"/>
        </w:rPr>
        <w:t>B2012163</w:t>
      </w:r>
      <w:r w:rsidRPr="00F66494">
        <w:rPr>
          <w:rFonts w:eastAsia="Times New Roman" w:cs="Times New Roman"/>
          <w:szCs w:val="28"/>
        </w:rPr>
        <w:t xml:space="preserve"> </w:t>
      </w:r>
      <w:r w:rsidR="00F5715F" w:rsidRPr="00F66494">
        <w:rPr>
          <w:rFonts w:eastAsia="Times New Roman" w:cs="Times New Roman"/>
          <w:szCs w:val="28"/>
        </w:rPr>
        <w:tab/>
      </w:r>
      <w:r w:rsidR="00F5715F" w:rsidRPr="00F66494">
        <w:rPr>
          <w:rFonts w:eastAsia="Times New Roman" w:cs="Times New Roman"/>
          <w:szCs w:val="28"/>
        </w:rPr>
        <w:tab/>
      </w:r>
      <w:r w:rsidRPr="00F66494">
        <w:rPr>
          <w:rFonts w:eastAsia="Times New Roman" w:cs="Times New Roman"/>
          <w:b/>
          <w:szCs w:val="28"/>
        </w:rPr>
        <w:t>DI2096A3</w:t>
      </w:r>
    </w:p>
    <w:p w14:paraId="1770DD3B" w14:textId="30281208" w:rsidR="00013F0D" w:rsidRPr="00F66494" w:rsidRDefault="00E952C3" w:rsidP="00F5715F">
      <w:pPr>
        <w:spacing w:before="120" w:line="240" w:lineRule="auto"/>
        <w:rPr>
          <w:rFonts w:eastAsia="Times New Roman" w:cs="Times New Roman"/>
          <w:b/>
          <w:szCs w:val="28"/>
        </w:rPr>
      </w:pPr>
      <w:r w:rsidRPr="00F66494">
        <w:rPr>
          <w:rFonts w:eastAsia="Times New Roman" w:cs="Times New Roman"/>
          <w:b/>
          <w:szCs w:val="28"/>
        </w:rPr>
        <w:t>Võ Thanh Hiếu</w:t>
      </w:r>
      <w:r w:rsidR="00F5715F" w:rsidRPr="00F66494">
        <w:rPr>
          <w:rFonts w:eastAsia="Times New Roman" w:cs="Times New Roman"/>
          <w:b/>
          <w:szCs w:val="28"/>
        </w:rPr>
        <w:tab/>
      </w:r>
      <w:r w:rsidR="00F5715F" w:rsidRPr="00F66494">
        <w:rPr>
          <w:rFonts w:eastAsia="Times New Roman" w:cs="Times New Roman"/>
          <w:b/>
          <w:szCs w:val="28"/>
        </w:rPr>
        <w:tab/>
      </w:r>
      <w:r w:rsidR="00F5715F" w:rsidRPr="00F66494">
        <w:rPr>
          <w:rFonts w:eastAsia="Times New Roman" w:cs="Times New Roman"/>
          <w:b/>
          <w:szCs w:val="28"/>
        </w:rPr>
        <w:tab/>
      </w:r>
      <w:r w:rsidRPr="00F66494">
        <w:rPr>
          <w:rFonts w:eastAsia="Times New Roman" w:cs="Times New Roman"/>
          <w:b/>
          <w:szCs w:val="28"/>
        </w:rPr>
        <w:t>B1910069</w:t>
      </w:r>
      <w:r w:rsidR="00F5715F" w:rsidRPr="00F66494">
        <w:rPr>
          <w:rFonts w:eastAsia="Times New Roman" w:cs="Times New Roman"/>
          <w:szCs w:val="28"/>
        </w:rPr>
        <w:tab/>
      </w:r>
      <w:r w:rsidR="00F5715F" w:rsidRPr="00F66494">
        <w:rPr>
          <w:rFonts w:eastAsia="Times New Roman" w:cs="Times New Roman"/>
          <w:szCs w:val="28"/>
        </w:rPr>
        <w:tab/>
      </w:r>
      <w:r w:rsidRPr="00F66494">
        <w:rPr>
          <w:rFonts w:eastAsia="Times New Roman" w:cs="Times New Roman"/>
          <w:b/>
          <w:szCs w:val="28"/>
        </w:rPr>
        <w:t>DI19V7A2</w:t>
      </w:r>
    </w:p>
    <w:p w14:paraId="5FE3EC56" w14:textId="26F63138" w:rsidR="00013F0D" w:rsidRPr="00F66494" w:rsidRDefault="00E952C3" w:rsidP="00F5715F">
      <w:pPr>
        <w:spacing w:before="120" w:line="240" w:lineRule="auto"/>
        <w:rPr>
          <w:rFonts w:eastAsia="Times New Roman" w:cs="Times New Roman"/>
          <w:b/>
          <w:szCs w:val="28"/>
        </w:rPr>
      </w:pPr>
      <w:r w:rsidRPr="00F66494">
        <w:rPr>
          <w:rFonts w:eastAsia="Times New Roman" w:cs="Times New Roman"/>
          <w:b/>
          <w:szCs w:val="28"/>
        </w:rPr>
        <w:t>Phạm Quốc Sử</w:t>
      </w:r>
      <w:r w:rsidR="00F5715F" w:rsidRPr="00F66494">
        <w:rPr>
          <w:rFonts w:eastAsia="Times New Roman" w:cs="Times New Roman"/>
          <w:b/>
          <w:szCs w:val="28"/>
        </w:rPr>
        <w:tab/>
      </w:r>
      <w:r w:rsidR="00F5715F" w:rsidRPr="00F66494">
        <w:rPr>
          <w:rFonts w:eastAsia="Times New Roman" w:cs="Times New Roman"/>
          <w:b/>
          <w:szCs w:val="28"/>
        </w:rPr>
        <w:tab/>
      </w:r>
      <w:r w:rsidR="00F5715F" w:rsidRPr="00F66494">
        <w:rPr>
          <w:rFonts w:eastAsia="Times New Roman" w:cs="Times New Roman"/>
          <w:b/>
          <w:szCs w:val="28"/>
        </w:rPr>
        <w:tab/>
      </w:r>
      <w:r w:rsidRPr="00F66494">
        <w:rPr>
          <w:rFonts w:eastAsia="Times New Roman" w:cs="Times New Roman"/>
          <w:b/>
          <w:szCs w:val="28"/>
        </w:rPr>
        <w:t>B2014606</w:t>
      </w:r>
      <w:r w:rsidR="00F5715F" w:rsidRPr="00F66494">
        <w:rPr>
          <w:rFonts w:eastAsia="Times New Roman" w:cs="Times New Roman"/>
          <w:b/>
          <w:szCs w:val="28"/>
        </w:rPr>
        <w:tab/>
      </w:r>
      <w:r w:rsidR="00F5715F" w:rsidRPr="00F66494">
        <w:rPr>
          <w:rFonts w:eastAsia="Times New Roman" w:cs="Times New Roman"/>
          <w:b/>
          <w:szCs w:val="28"/>
        </w:rPr>
        <w:tab/>
      </w:r>
      <w:r w:rsidRPr="00F66494">
        <w:rPr>
          <w:rFonts w:eastAsia="Times New Roman" w:cs="Times New Roman"/>
          <w:b/>
          <w:szCs w:val="28"/>
        </w:rPr>
        <w:t>DI20I1A1</w:t>
      </w:r>
    </w:p>
    <w:p w14:paraId="45EE7928" w14:textId="793F7499" w:rsidR="00013F0D" w:rsidRPr="00F66494" w:rsidRDefault="00E952C3" w:rsidP="00F5715F">
      <w:pPr>
        <w:spacing w:before="120" w:line="240" w:lineRule="auto"/>
        <w:rPr>
          <w:rFonts w:eastAsia="Times New Roman" w:cs="Times New Roman"/>
          <w:b/>
          <w:szCs w:val="28"/>
        </w:rPr>
      </w:pPr>
      <w:r w:rsidRPr="00F66494">
        <w:rPr>
          <w:rFonts w:eastAsia="Times New Roman" w:cs="Times New Roman"/>
          <w:b/>
          <w:szCs w:val="28"/>
        </w:rPr>
        <w:t>Lâm Tiến Dương</w:t>
      </w:r>
      <w:r w:rsidR="00F5715F" w:rsidRPr="00F66494">
        <w:rPr>
          <w:rFonts w:eastAsia="Times New Roman" w:cs="Times New Roman"/>
          <w:b/>
          <w:szCs w:val="28"/>
        </w:rPr>
        <w:tab/>
      </w:r>
      <w:r w:rsidR="00F5715F" w:rsidRPr="00F66494">
        <w:rPr>
          <w:rFonts w:eastAsia="Times New Roman" w:cs="Times New Roman"/>
          <w:b/>
          <w:szCs w:val="28"/>
        </w:rPr>
        <w:tab/>
      </w:r>
      <w:r w:rsidR="00F5715F" w:rsidRPr="00F66494">
        <w:rPr>
          <w:rFonts w:eastAsia="Times New Roman" w:cs="Times New Roman"/>
          <w:b/>
          <w:szCs w:val="28"/>
        </w:rPr>
        <w:tab/>
      </w:r>
      <w:r w:rsidRPr="00F66494">
        <w:rPr>
          <w:rFonts w:eastAsia="Times New Roman" w:cs="Times New Roman"/>
          <w:b/>
          <w:szCs w:val="28"/>
        </w:rPr>
        <w:t>B2012073</w:t>
      </w:r>
      <w:r w:rsidR="00F5715F" w:rsidRPr="00F66494">
        <w:rPr>
          <w:rFonts w:eastAsia="Times New Roman" w:cs="Times New Roman"/>
          <w:szCs w:val="28"/>
        </w:rPr>
        <w:tab/>
      </w:r>
      <w:r w:rsidR="00F5715F" w:rsidRPr="00F66494">
        <w:rPr>
          <w:rFonts w:eastAsia="Times New Roman" w:cs="Times New Roman"/>
          <w:szCs w:val="28"/>
        </w:rPr>
        <w:tab/>
      </w:r>
      <w:r w:rsidRPr="00F66494">
        <w:rPr>
          <w:rFonts w:eastAsia="Times New Roman" w:cs="Times New Roman"/>
          <w:b/>
          <w:szCs w:val="28"/>
        </w:rPr>
        <w:t>DI2096A1</w:t>
      </w:r>
    </w:p>
    <w:p w14:paraId="0F4D653E" w14:textId="77777777" w:rsidR="00F66494" w:rsidRDefault="00F66494" w:rsidP="00F5715F">
      <w:pPr>
        <w:spacing w:before="240" w:line="240" w:lineRule="auto"/>
        <w:jc w:val="center"/>
        <w:rPr>
          <w:rFonts w:eastAsia="Times New Roman" w:cs="Times New Roman"/>
          <w:b/>
          <w:bCs/>
          <w:sz w:val="36"/>
          <w:szCs w:val="36"/>
          <w:lang w:val="en-US"/>
        </w:rPr>
      </w:pPr>
    </w:p>
    <w:p w14:paraId="3AFB140F" w14:textId="4F4E3C86" w:rsidR="00013F0D" w:rsidRDefault="00F5715F" w:rsidP="00A3257D">
      <w:pPr>
        <w:spacing w:before="240" w:line="240" w:lineRule="auto"/>
        <w:jc w:val="center"/>
        <w:rPr>
          <w:rFonts w:eastAsia="Times New Roman" w:cs="Times New Roman"/>
          <w:b/>
          <w:bCs/>
          <w:sz w:val="36"/>
          <w:szCs w:val="36"/>
          <w:lang w:val="en-US"/>
        </w:rPr>
      </w:pPr>
      <w:r w:rsidRPr="00F5715F">
        <w:rPr>
          <w:rFonts w:eastAsia="Times New Roman" w:cs="Times New Roman"/>
          <w:b/>
          <w:bCs/>
          <w:sz w:val="36"/>
          <w:szCs w:val="36"/>
          <w:lang w:val="en-US"/>
        </w:rPr>
        <w:t>CẦN THƠ, 11/2022</w:t>
      </w:r>
    </w:p>
    <w:sdt>
      <w:sdtPr>
        <w:rPr>
          <w:rFonts w:eastAsia="Arial" w:cs="Arial"/>
          <w:b w:val="0"/>
          <w:sz w:val="28"/>
          <w:szCs w:val="22"/>
        </w:rPr>
        <w:id w:val="-14309928"/>
        <w:docPartObj>
          <w:docPartGallery w:val="Table of Contents"/>
          <w:docPartUnique/>
        </w:docPartObj>
      </w:sdtPr>
      <w:sdtEndPr>
        <w:rPr>
          <w:bCs/>
          <w:noProof/>
          <w:sz w:val="24"/>
          <w:szCs w:val="24"/>
        </w:rPr>
      </w:sdtEndPr>
      <w:sdtContent>
        <w:p w14:paraId="7CE2DA09" w14:textId="77777777" w:rsidR="00713CF1" w:rsidRDefault="00713CF1" w:rsidP="00272A82">
          <w:pPr>
            <w:pStyle w:val="Heading1"/>
            <w:numPr>
              <w:ilvl w:val="0"/>
              <w:numId w:val="0"/>
            </w:numPr>
            <w:rPr>
              <w:rFonts w:eastAsia="Arial"/>
            </w:rPr>
            <w:sectPr w:rsidR="00713CF1" w:rsidSect="000C1919">
              <w:headerReference w:type="default" r:id="rId10"/>
              <w:pgSz w:w="11909" w:h="16834"/>
              <w:pgMar w:top="1440" w:right="1080" w:bottom="1440" w:left="1080" w:header="720" w:footer="720" w:gutter="0"/>
              <w:pgBorders w:display="firstPage" w:offsetFrom="page">
                <w:top w:val="twistedLines1" w:sz="31" w:space="24" w:color="auto"/>
                <w:left w:val="twistedLines1" w:sz="31" w:space="24" w:color="auto"/>
                <w:bottom w:val="twistedLines1" w:sz="31" w:space="24" w:color="auto"/>
                <w:right w:val="twistedLines1" w:sz="31" w:space="24" w:color="auto"/>
              </w:pgBorders>
              <w:pgNumType w:start="1"/>
              <w:cols w:space="720"/>
              <w:docGrid w:linePitch="381"/>
            </w:sectPr>
          </w:pPr>
        </w:p>
        <w:p w14:paraId="069BA2AC" w14:textId="1AED0D6D" w:rsidR="0020724C" w:rsidRPr="00693B7F" w:rsidRDefault="00C74DCF" w:rsidP="00693B7F">
          <w:pPr>
            <w:pStyle w:val="Heading1"/>
            <w:numPr>
              <w:ilvl w:val="0"/>
              <w:numId w:val="0"/>
            </w:numPr>
          </w:pPr>
          <w:bookmarkStart w:id="0" w:name="_Toc119444926"/>
          <w:r>
            <w:lastRenderedPageBreak/>
            <w:t>MỤC LỤC</w:t>
          </w:r>
          <w:bookmarkEnd w:id="0"/>
        </w:p>
        <w:p w14:paraId="22828BE8" w14:textId="061BB6E7" w:rsidR="001435A5" w:rsidRDefault="0078531B">
          <w:pPr>
            <w:pStyle w:val="TOC1"/>
            <w:rPr>
              <w:rFonts w:asciiTheme="minorHAnsi" w:eastAsiaTheme="minorEastAsia" w:hAnsiTheme="minorHAnsi" w:cstheme="minorBidi"/>
              <w:b w:val="0"/>
              <w:bCs w:val="0"/>
              <w:sz w:val="22"/>
              <w:lang w:val="en-US"/>
            </w:rPr>
          </w:pPr>
          <w:r w:rsidRPr="000F3DFD">
            <w:rPr>
              <w:rFonts w:cs="Times New Roman"/>
              <w:noProof w:val="0"/>
              <w:sz w:val="24"/>
              <w:szCs w:val="24"/>
            </w:rPr>
            <w:fldChar w:fldCharType="begin"/>
          </w:r>
          <w:r w:rsidRPr="000F3DFD">
            <w:rPr>
              <w:rFonts w:cs="Times New Roman"/>
              <w:sz w:val="24"/>
              <w:szCs w:val="24"/>
            </w:rPr>
            <w:instrText xml:space="preserve"> TOC \o "1-3" \h \z \u </w:instrText>
          </w:r>
          <w:r w:rsidRPr="000F3DFD">
            <w:rPr>
              <w:rFonts w:cs="Times New Roman"/>
              <w:noProof w:val="0"/>
              <w:sz w:val="24"/>
              <w:szCs w:val="24"/>
            </w:rPr>
            <w:fldChar w:fldCharType="separate"/>
          </w:r>
          <w:hyperlink w:anchor="_Toc119444926" w:history="1">
            <w:r w:rsidR="001435A5" w:rsidRPr="00E85EEC">
              <w:rPr>
                <w:rStyle w:val="Hyperlink"/>
              </w:rPr>
              <w:t>MỤC LỤC</w:t>
            </w:r>
            <w:r w:rsidR="001435A5">
              <w:rPr>
                <w:webHidden/>
              </w:rPr>
              <w:tab/>
            </w:r>
            <w:r w:rsidR="001435A5">
              <w:rPr>
                <w:webHidden/>
              </w:rPr>
              <w:fldChar w:fldCharType="begin"/>
            </w:r>
            <w:r w:rsidR="001435A5">
              <w:rPr>
                <w:webHidden/>
              </w:rPr>
              <w:instrText xml:space="preserve"> PAGEREF _Toc119444926 \h </w:instrText>
            </w:r>
            <w:r w:rsidR="001435A5">
              <w:rPr>
                <w:webHidden/>
              </w:rPr>
            </w:r>
            <w:r w:rsidR="001435A5">
              <w:rPr>
                <w:webHidden/>
              </w:rPr>
              <w:fldChar w:fldCharType="separate"/>
            </w:r>
            <w:r w:rsidR="001435A5">
              <w:rPr>
                <w:webHidden/>
              </w:rPr>
              <w:t>i</w:t>
            </w:r>
            <w:r w:rsidR="001435A5">
              <w:rPr>
                <w:webHidden/>
              </w:rPr>
              <w:fldChar w:fldCharType="end"/>
            </w:r>
          </w:hyperlink>
        </w:p>
        <w:p w14:paraId="053E16C1" w14:textId="6CE78E8D" w:rsidR="001435A5" w:rsidRDefault="001435A5">
          <w:pPr>
            <w:pStyle w:val="TOC1"/>
            <w:rPr>
              <w:rFonts w:asciiTheme="minorHAnsi" w:eastAsiaTheme="minorEastAsia" w:hAnsiTheme="minorHAnsi" w:cstheme="minorBidi"/>
              <w:b w:val="0"/>
              <w:bCs w:val="0"/>
              <w:sz w:val="22"/>
              <w:lang w:val="en-US"/>
            </w:rPr>
          </w:pPr>
          <w:hyperlink w:anchor="_Toc119444927" w:history="1">
            <w:r w:rsidRPr="00E85EEC">
              <w:rPr>
                <w:rStyle w:val="Hyperlink"/>
              </w:rPr>
              <w:t>MỤC LỤC HÌNH ẢNH</w:t>
            </w:r>
            <w:r>
              <w:rPr>
                <w:webHidden/>
              </w:rPr>
              <w:tab/>
            </w:r>
            <w:r>
              <w:rPr>
                <w:webHidden/>
              </w:rPr>
              <w:fldChar w:fldCharType="begin"/>
            </w:r>
            <w:r>
              <w:rPr>
                <w:webHidden/>
              </w:rPr>
              <w:instrText xml:space="preserve"> PAGEREF _Toc119444927 \h </w:instrText>
            </w:r>
            <w:r>
              <w:rPr>
                <w:webHidden/>
              </w:rPr>
            </w:r>
            <w:r>
              <w:rPr>
                <w:webHidden/>
              </w:rPr>
              <w:fldChar w:fldCharType="separate"/>
            </w:r>
            <w:r>
              <w:rPr>
                <w:webHidden/>
              </w:rPr>
              <w:t>v</w:t>
            </w:r>
            <w:r>
              <w:rPr>
                <w:webHidden/>
              </w:rPr>
              <w:fldChar w:fldCharType="end"/>
            </w:r>
          </w:hyperlink>
        </w:p>
        <w:p w14:paraId="39FBAAED" w14:textId="00DBE903" w:rsidR="001435A5" w:rsidRDefault="001435A5">
          <w:pPr>
            <w:pStyle w:val="TOC1"/>
            <w:rPr>
              <w:rFonts w:asciiTheme="minorHAnsi" w:eastAsiaTheme="minorEastAsia" w:hAnsiTheme="minorHAnsi" w:cstheme="minorBidi"/>
              <w:b w:val="0"/>
              <w:bCs w:val="0"/>
              <w:sz w:val="22"/>
              <w:lang w:val="en-US"/>
            </w:rPr>
          </w:pPr>
          <w:hyperlink w:anchor="_Toc119444928" w:history="1">
            <w:r w:rsidRPr="00E85EEC">
              <w:rPr>
                <w:rStyle w:val="Hyperlink"/>
              </w:rPr>
              <w:t>MỤC LỤC BẢNG</w:t>
            </w:r>
            <w:r>
              <w:rPr>
                <w:webHidden/>
              </w:rPr>
              <w:tab/>
            </w:r>
            <w:r>
              <w:rPr>
                <w:webHidden/>
              </w:rPr>
              <w:fldChar w:fldCharType="begin"/>
            </w:r>
            <w:r>
              <w:rPr>
                <w:webHidden/>
              </w:rPr>
              <w:instrText xml:space="preserve"> PAGEREF _Toc119444928 \h </w:instrText>
            </w:r>
            <w:r>
              <w:rPr>
                <w:webHidden/>
              </w:rPr>
            </w:r>
            <w:r>
              <w:rPr>
                <w:webHidden/>
              </w:rPr>
              <w:fldChar w:fldCharType="separate"/>
            </w:r>
            <w:r>
              <w:rPr>
                <w:webHidden/>
              </w:rPr>
              <w:t>vi</w:t>
            </w:r>
            <w:r>
              <w:rPr>
                <w:webHidden/>
              </w:rPr>
              <w:fldChar w:fldCharType="end"/>
            </w:r>
          </w:hyperlink>
        </w:p>
        <w:p w14:paraId="06D92483" w14:textId="6C1CE908" w:rsidR="001435A5" w:rsidRDefault="001435A5">
          <w:pPr>
            <w:pStyle w:val="TOC1"/>
            <w:rPr>
              <w:rFonts w:asciiTheme="minorHAnsi" w:eastAsiaTheme="minorEastAsia" w:hAnsiTheme="minorHAnsi" w:cstheme="minorBidi"/>
              <w:b w:val="0"/>
              <w:bCs w:val="0"/>
              <w:sz w:val="22"/>
              <w:lang w:val="en-US"/>
            </w:rPr>
          </w:pPr>
          <w:hyperlink w:anchor="_Toc119444929" w:history="1">
            <w:r w:rsidRPr="00E85EEC">
              <w:rPr>
                <w:rStyle w:val="Hyperlink"/>
                <w:lang w:val="en-US"/>
              </w:rPr>
              <w:t>BẢNG PHÂN CÔNG CÔNG VIỆC</w:t>
            </w:r>
            <w:r>
              <w:rPr>
                <w:webHidden/>
              </w:rPr>
              <w:tab/>
            </w:r>
            <w:r>
              <w:rPr>
                <w:webHidden/>
              </w:rPr>
              <w:fldChar w:fldCharType="begin"/>
            </w:r>
            <w:r>
              <w:rPr>
                <w:webHidden/>
              </w:rPr>
              <w:instrText xml:space="preserve"> PAGEREF _Toc119444929 \h </w:instrText>
            </w:r>
            <w:r>
              <w:rPr>
                <w:webHidden/>
              </w:rPr>
            </w:r>
            <w:r>
              <w:rPr>
                <w:webHidden/>
              </w:rPr>
              <w:fldChar w:fldCharType="separate"/>
            </w:r>
            <w:r>
              <w:rPr>
                <w:webHidden/>
              </w:rPr>
              <w:t>viii</w:t>
            </w:r>
            <w:r>
              <w:rPr>
                <w:webHidden/>
              </w:rPr>
              <w:fldChar w:fldCharType="end"/>
            </w:r>
          </w:hyperlink>
        </w:p>
        <w:p w14:paraId="535A63F8" w14:textId="50B5A139" w:rsidR="001435A5" w:rsidRDefault="001435A5">
          <w:pPr>
            <w:pStyle w:val="TOC1"/>
            <w:rPr>
              <w:rFonts w:asciiTheme="minorHAnsi" w:eastAsiaTheme="minorEastAsia" w:hAnsiTheme="minorHAnsi" w:cstheme="minorBidi"/>
              <w:b w:val="0"/>
              <w:bCs w:val="0"/>
              <w:sz w:val="22"/>
              <w:lang w:val="en-US"/>
            </w:rPr>
          </w:pPr>
          <w:hyperlink w:anchor="_Toc119444930" w:history="1">
            <w:r w:rsidRPr="00E85EEC">
              <w:rPr>
                <w:rStyle w:val="Hyperlink"/>
              </w:rPr>
              <w:t>CHƯƠNG 1 : TỔNG QUAN</w:t>
            </w:r>
            <w:r>
              <w:rPr>
                <w:webHidden/>
              </w:rPr>
              <w:tab/>
            </w:r>
            <w:r>
              <w:rPr>
                <w:webHidden/>
              </w:rPr>
              <w:fldChar w:fldCharType="begin"/>
            </w:r>
            <w:r>
              <w:rPr>
                <w:webHidden/>
              </w:rPr>
              <w:instrText xml:space="preserve"> PAGEREF _Toc119444930 \h </w:instrText>
            </w:r>
            <w:r>
              <w:rPr>
                <w:webHidden/>
              </w:rPr>
            </w:r>
            <w:r>
              <w:rPr>
                <w:webHidden/>
              </w:rPr>
              <w:fldChar w:fldCharType="separate"/>
            </w:r>
            <w:r>
              <w:rPr>
                <w:webHidden/>
              </w:rPr>
              <w:t>1</w:t>
            </w:r>
            <w:r>
              <w:rPr>
                <w:webHidden/>
              </w:rPr>
              <w:fldChar w:fldCharType="end"/>
            </w:r>
          </w:hyperlink>
        </w:p>
        <w:p w14:paraId="4DBA0BA4" w14:textId="6E145017" w:rsidR="001435A5" w:rsidRDefault="001435A5">
          <w:pPr>
            <w:pStyle w:val="TOC2"/>
            <w:rPr>
              <w:rFonts w:asciiTheme="minorHAnsi" w:eastAsiaTheme="minorEastAsia" w:hAnsiTheme="minorHAnsi" w:cstheme="minorBidi"/>
              <w:sz w:val="22"/>
              <w:lang w:val="en-US"/>
            </w:rPr>
          </w:pPr>
          <w:hyperlink w:anchor="_Toc119444931" w:history="1">
            <w:r w:rsidRPr="00E85EEC">
              <w:rPr>
                <w:rStyle w:val="Hyperlink"/>
              </w:rPr>
              <w:t>1.1</w:t>
            </w:r>
            <w:r>
              <w:rPr>
                <w:rFonts w:asciiTheme="minorHAnsi" w:eastAsiaTheme="minorEastAsia" w:hAnsiTheme="minorHAnsi" w:cstheme="minorBidi"/>
                <w:sz w:val="22"/>
                <w:lang w:val="en-US"/>
              </w:rPr>
              <w:tab/>
            </w:r>
            <w:r w:rsidRPr="00E85EEC">
              <w:rPr>
                <w:rStyle w:val="Hyperlink"/>
              </w:rPr>
              <w:t>Giới thiệu đề tài</w:t>
            </w:r>
            <w:r>
              <w:rPr>
                <w:webHidden/>
              </w:rPr>
              <w:tab/>
            </w:r>
            <w:r>
              <w:rPr>
                <w:webHidden/>
              </w:rPr>
              <w:fldChar w:fldCharType="begin"/>
            </w:r>
            <w:r>
              <w:rPr>
                <w:webHidden/>
              </w:rPr>
              <w:instrText xml:space="preserve"> PAGEREF _Toc119444931 \h </w:instrText>
            </w:r>
            <w:r>
              <w:rPr>
                <w:webHidden/>
              </w:rPr>
            </w:r>
            <w:r>
              <w:rPr>
                <w:webHidden/>
              </w:rPr>
              <w:fldChar w:fldCharType="separate"/>
            </w:r>
            <w:r>
              <w:rPr>
                <w:webHidden/>
              </w:rPr>
              <w:t>1</w:t>
            </w:r>
            <w:r>
              <w:rPr>
                <w:webHidden/>
              </w:rPr>
              <w:fldChar w:fldCharType="end"/>
            </w:r>
          </w:hyperlink>
        </w:p>
        <w:p w14:paraId="755D77A7" w14:textId="657B2E93"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32" w:history="1">
            <w:r w:rsidRPr="00E85EEC">
              <w:rPr>
                <w:rStyle w:val="Hyperlink"/>
                <w:noProof/>
              </w:rPr>
              <w:t>1.1.1</w:t>
            </w:r>
            <w:r>
              <w:rPr>
                <w:rFonts w:asciiTheme="minorHAnsi" w:eastAsiaTheme="minorEastAsia" w:hAnsiTheme="minorHAnsi" w:cstheme="minorBidi"/>
                <w:noProof/>
                <w:sz w:val="22"/>
                <w:lang w:val="en-US"/>
              </w:rPr>
              <w:tab/>
            </w:r>
            <w:r w:rsidRPr="00E85EEC">
              <w:rPr>
                <w:rStyle w:val="Hyperlink"/>
                <w:noProof/>
              </w:rPr>
              <w:t>Tính cấp thiết của đề tài</w:t>
            </w:r>
            <w:r>
              <w:rPr>
                <w:noProof/>
                <w:webHidden/>
              </w:rPr>
              <w:tab/>
            </w:r>
            <w:r>
              <w:rPr>
                <w:noProof/>
                <w:webHidden/>
              </w:rPr>
              <w:fldChar w:fldCharType="begin"/>
            </w:r>
            <w:r>
              <w:rPr>
                <w:noProof/>
                <w:webHidden/>
              </w:rPr>
              <w:instrText xml:space="preserve"> PAGEREF _Toc119444932 \h </w:instrText>
            </w:r>
            <w:r>
              <w:rPr>
                <w:noProof/>
                <w:webHidden/>
              </w:rPr>
            </w:r>
            <w:r>
              <w:rPr>
                <w:noProof/>
                <w:webHidden/>
              </w:rPr>
              <w:fldChar w:fldCharType="separate"/>
            </w:r>
            <w:r>
              <w:rPr>
                <w:noProof/>
                <w:webHidden/>
              </w:rPr>
              <w:t>1</w:t>
            </w:r>
            <w:r>
              <w:rPr>
                <w:noProof/>
                <w:webHidden/>
              </w:rPr>
              <w:fldChar w:fldCharType="end"/>
            </w:r>
          </w:hyperlink>
        </w:p>
        <w:p w14:paraId="1DC44325" w14:textId="604B6191"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33" w:history="1">
            <w:r w:rsidRPr="00E85EEC">
              <w:rPr>
                <w:rStyle w:val="Hyperlink"/>
                <w:noProof/>
              </w:rPr>
              <w:t>1.1.2</w:t>
            </w:r>
            <w:r>
              <w:rPr>
                <w:rFonts w:asciiTheme="minorHAnsi" w:eastAsiaTheme="minorEastAsia" w:hAnsiTheme="minorHAnsi" w:cstheme="minorBidi"/>
                <w:noProof/>
                <w:sz w:val="22"/>
                <w:lang w:val="en-US"/>
              </w:rPr>
              <w:tab/>
            </w:r>
            <w:r w:rsidRPr="00E85EEC">
              <w:rPr>
                <w:rStyle w:val="Hyperlink"/>
                <w:noProof/>
              </w:rPr>
              <w:t>Lợi ích của đề tài</w:t>
            </w:r>
            <w:r>
              <w:rPr>
                <w:noProof/>
                <w:webHidden/>
              </w:rPr>
              <w:tab/>
            </w:r>
            <w:r>
              <w:rPr>
                <w:noProof/>
                <w:webHidden/>
              </w:rPr>
              <w:fldChar w:fldCharType="begin"/>
            </w:r>
            <w:r>
              <w:rPr>
                <w:noProof/>
                <w:webHidden/>
              </w:rPr>
              <w:instrText xml:space="preserve"> PAGEREF _Toc119444933 \h </w:instrText>
            </w:r>
            <w:r>
              <w:rPr>
                <w:noProof/>
                <w:webHidden/>
              </w:rPr>
            </w:r>
            <w:r>
              <w:rPr>
                <w:noProof/>
                <w:webHidden/>
              </w:rPr>
              <w:fldChar w:fldCharType="separate"/>
            </w:r>
            <w:r>
              <w:rPr>
                <w:noProof/>
                <w:webHidden/>
              </w:rPr>
              <w:t>2</w:t>
            </w:r>
            <w:r>
              <w:rPr>
                <w:noProof/>
                <w:webHidden/>
              </w:rPr>
              <w:fldChar w:fldCharType="end"/>
            </w:r>
          </w:hyperlink>
        </w:p>
        <w:p w14:paraId="0D50B77D" w14:textId="31646C3D" w:rsidR="001435A5" w:rsidRDefault="001435A5">
          <w:pPr>
            <w:pStyle w:val="TOC2"/>
            <w:rPr>
              <w:rFonts w:asciiTheme="minorHAnsi" w:eastAsiaTheme="minorEastAsia" w:hAnsiTheme="minorHAnsi" w:cstheme="minorBidi"/>
              <w:sz w:val="22"/>
              <w:lang w:val="en-US"/>
            </w:rPr>
          </w:pPr>
          <w:hyperlink w:anchor="_Toc119444934" w:history="1">
            <w:r w:rsidRPr="00E85EEC">
              <w:rPr>
                <w:rStyle w:val="Hyperlink"/>
              </w:rPr>
              <w:t>1.2</w:t>
            </w:r>
            <w:r>
              <w:rPr>
                <w:rFonts w:asciiTheme="minorHAnsi" w:eastAsiaTheme="minorEastAsia" w:hAnsiTheme="minorHAnsi" w:cstheme="minorBidi"/>
                <w:sz w:val="22"/>
                <w:lang w:val="en-US"/>
              </w:rPr>
              <w:tab/>
            </w:r>
            <w:r w:rsidRPr="00E85EEC">
              <w:rPr>
                <w:rStyle w:val="Hyperlink"/>
              </w:rPr>
              <w:t>Những hệ thống tương tự</w:t>
            </w:r>
            <w:r>
              <w:rPr>
                <w:webHidden/>
              </w:rPr>
              <w:tab/>
            </w:r>
            <w:r>
              <w:rPr>
                <w:webHidden/>
              </w:rPr>
              <w:fldChar w:fldCharType="begin"/>
            </w:r>
            <w:r>
              <w:rPr>
                <w:webHidden/>
              </w:rPr>
              <w:instrText xml:space="preserve"> PAGEREF _Toc119444934 \h </w:instrText>
            </w:r>
            <w:r>
              <w:rPr>
                <w:webHidden/>
              </w:rPr>
            </w:r>
            <w:r>
              <w:rPr>
                <w:webHidden/>
              </w:rPr>
              <w:fldChar w:fldCharType="separate"/>
            </w:r>
            <w:r>
              <w:rPr>
                <w:webHidden/>
              </w:rPr>
              <w:t>3</w:t>
            </w:r>
            <w:r>
              <w:rPr>
                <w:webHidden/>
              </w:rPr>
              <w:fldChar w:fldCharType="end"/>
            </w:r>
          </w:hyperlink>
        </w:p>
        <w:p w14:paraId="6C9BF01A" w14:textId="2655E8F9"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35" w:history="1">
            <w:r w:rsidRPr="00E85EEC">
              <w:rPr>
                <w:rStyle w:val="Hyperlink"/>
                <w:noProof/>
              </w:rPr>
              <w:t>1.2.1</w:t>
            </w:r>
            <w:r>
              <w:rPr>
                <w:rFonts w:asciiTheme="minorHAnsi" w:eastAsiaTheme="minorEastAsia" w:hAnsiTheme="minorHAnsi" w:cstheme="minorBidi"/>
                <w:noProof/>
                <w:sz w:val="22"/>
                <w:lang w:val="en-US"/>
              </w:rPr>
              <w:tab/>
            </w:r>
            <w:r w:rsidRPr="00E85EEC">
              <w:rPr>
                <w:rStyle w:val="Hyperlink"/>
                <w:noProof/>
              </w:rPr>
              <w:t>Trường Quốc Tế Hòa Bình – Cần Thơ:</w:t>
            </w:r>
            <w:r>
              <w:rPr>
                <w:noProof/>
                <w:webHidden/>
              </w:rPr>
              <w:tab/>
            </w:r>
            <w:r>
              <w:rPr>
                <w:noProof/>
                <w:webHidden/>
              </w:rPr>
              <w:fldChar w:fldCharType="begin"/>
            </w:r>
            <w:r>
              <w:rPr>
                <w:noProof/>
                <w:webHidden/>
              </w:rPr>
              <w:instrText xml:space="preserve"> PAGEREF _Toc119444935 \h </w:instrText>
            </w:r>
            <w:r>
              <w:rPr>
                <w:noProof/>
                <w:webHidden/>
              </w:rPr>
            </w:r>
            <w:r>
              <w:rPr>
                <w:noProof/>
                <w:webHidden/>
              </w:rPr>
              <w:fldChar w:fldCharType="separate"/>
            </w:r>
            <w:r>
              <w:rPr>
                <w:noProof/>
                <w:webHidden/>
              </w:rPr>
              <w:t>3</w:t>
            </w:r>
            <w:r>
              <w:rPr>
                <w:noProof/>
                <w:webHidden/>
              </w:rPr>
              <w:fldChar w:fldCharType="end"/>
            </w:r>
          </w:hyperlink>
        </w:p>
        <w:p w14:paraId="35571067" w14:textId="37EDD846"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36" w:history="1">
            <w:r w:rsidRPr="00E85EEC">
              <w:rPr>
                <w:rStyle w:val="Hyperlink"/>
                <w:noProof/>
              </w:rPr>
              <w:t>1.2.2</w:t>
            </w:r>
            <w:r>
              <w:rPr>
                <w:rFonts w:asciiTheme="minorHAnsi" w:eastAsiaTheme="minorEastAsia" w:hAnsiTheme="minorHAnsi" w:cstheme="minorBidi"/>
                <w:noProof/>
                <w:sz w:val="22"/>
                <w:lang w:val="en-US"/>
              </w:rPr>
              <w:tab/>
            </w:r>
            <w:r w:rsidRPr="00E85EEC">
              <w:rPr>
                <w:rStyle w:val="Hyperlink"/>
                <w:noProof/>
              </w:rPr>
              <w:t>Trường Quốc Tế Việt Úc (VAS):</w:t>
            </w:r>
            <w:r>
              <w:rPr>
                <w:noProof/>
                <w:webHidden/>
              </w:rPr>
              <w:tab/>
            </w:r>
            <w:r>
              <w:rPr>
                <w:noProof/>
                <w:webHidden/>
              </w:rPr>
              <w:fldChar w:fldCharType="begin"/>
            </w:r>
            <w:r>
              <w:rPr>
                <w:noProof/>
                <w:webHidden/>
              </w:rPr>
              <w:instrText xml:space="preserve"> PAGEREF _Toc119444936 \h </w:instrText>
            </w:r>
            <w:r>
              <w:rPr>
                <w:noProof/>
                <w:webHidden/>
              </w:rPr>
            </w:r>
            <w:r>
              <w:rPr>
                <w:noProof/>
                <w:webHidden/>
              </w:rPr>
              <w:fldChar w:fldCharType="separate"/>
            </w:r>
            <w:r>
              <w:rPr>
                <w:noProof/>
                <w:webHidden/>
              </w:rPr>
              <w:t>3</w:t>
            </w:r>
            <w:r>
              <w:rPr>
                <w:noProof/>
                <w:webHidden/>
              </w:rPr>
              <w:fldChar w:fldCharType="end"/>
            </w:r>
          </w:hyperlink>
        </w:p>
        <w:p w14:paraId="681D1C1A" w14:textId="34559D0D"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37" w:history="1">
            <w:r w:rsidRPr="00E85EEC">
              <w:rPr>
                <w:rStyle w:val="Hyperlink"/>
                <w:noProof/>
              </w:rPr>
              <w:t>1.2.3</w:t>
            </w:r>
            <w:r>
              <w:rPr>
                <w:rFonts w:asciiTheme="minorHAnsi" w:eastAsiaTheme="minorEastAsia" w:hAnsiTheme="minorHAnsi" w:cstheme="minorBidi"/>
                <w:noProof/>
                <w:sz w:val="22"/>
                <w:lang w:val="en-US"/>
              </w:rPr>
              <w:tab/>
            </w:r>
            <w:r w:rsidRPr="00E85EEC">
              <w:rPr>
                <w:rStyle w:val="Hyperlink"/>
                <w:noProof/>
              </w:rPr>
              <w:t>Trường Song ngữ Quốc tế Tesla :</w:t>
            </w:r>
            <w:r>
              <w:rPr>
                <w:noProof/>
                <w:webHidden/>
              </w:rPr>
              <w:tab/>
            </w:r>
            <w:r>
              <w:rPr>
                <w:noProof/>
                <w:webHidden/>
              </w:rPr>
              <w:fldChar w:fldCharType="begin"/>
            </w:r>
            <w:r>
              <w:rPr>
                <w:noProof/>
                <w:webHidden/>
              </w:rPr>
              <w:instrText xml:space="preserve"> PAGEREF _Toc119444937 \h </w:instrText>
            </w:r>
            <w:r>
              <w:rPr>
                <w:noProof/>
                <w:webHidden/>
              </w:rPr>
            </w:r>
            <w:r>
              <w:rPr>
                <w:noProof/>
                <w:webHidden/>
              </w:rPr>
              <w:fldChar w:fldCharType="separate"/>
            </w:r>
            <w:r>
              <w:rPr>
                <w:noProof/>
                <w:webHidden/>
              </w:rPr>
              <w:t>3</w:t>
            </w:r>
            <w:r>
              <w:rPr>
                <w:noProof/>
                <w:webHidden/>
              </w:rPr>
              <w:fldChar w:fldCharType="end"/>
            </w:r>
          </w:hyperlink>
        </w:p>
        <w:p w14:paraId="3FCC05BC" w14:textId="6F7E3EC9" w:rsidR="001435A5" w:rsidRDefault="001435A5">
          <w:pPr>
            <w:pStyle w:val="TOC2"/>
            <w:rPr>
              <w:rFonts w:asciiTheme="minorHAnsi" w:eastAsiaTheme="minorEastAsia" w:hAnsiTheme="minorHAnsi" w:cstheme="minorBidi"/>
              <w:sz w:val="22"/>
              <w:lang w:val="en-US"/>
            </w:rPr>
          </w:pPr>
          <w:hyperlink w:anchor="_Toc119444938" w:history="1">
            <w:r w:rsidRPr="00E85EEC">
              <w:rPr>
                <w:rStyle w:val="Hyperlink"/>
              </w:rPr>
              <w:t>1.3</w:t>
            </w:r>
            <w:r>
              <w:rPr>
                <w:rFonts w:asciiTheme="minorHAnsi" w:eastAsiaTheme="minorEastAsia" w:hAnsiTheme="minorHAnsi" w:cstheme="minorBidi"/>
                <w:sz w:val="22"/>
                <w:lang w:val="en-US"/>
              </w:rPr>
              <w:tab/>
            </w:r>
            <w:r w:rsidRPr="00E85EEC">
              <w:rPr>
                <w:rStyle w:val="Hyperlink"/>
              </w:rPr>
              <w:t>Những giao diện  từ các hệ thống có sẵn</w:t>
            </w:r>
            <w:r>
              <w:rPr>
                <w:webHidden/>
              </w:rPr>
              <w:tab/>
            </w:r>
            <w:r>
              <w:rPr>
                <w:webHidden/>
              </w:rPr>
              <w:fldChar w:fldCharType="begin"/>
            </w:r>
            <w:r>
              <w:rPr>
                <w:webHidden/>
              </w:rPr>
              <w:instrText xml:space="preserve"> PAGEREF _Toc119444938 \h </w:instrText>
            </w:r>
            <w:r>
              <w:rPr>
                <w:webHidden/>
              </w:rPr>
            </w:r>
            <w:r>
              <w:rPr>
                <w:webHidden/>
              </w:rPr>
              <w:fldChar w:fldCharType="separate"/>
            </w:r>
            <w:r>
              <w:rPr>
                <w:webHidden/>
              </w:rPr>
              <w:t>5</w:t>
            </w:r>
            <w:r>
              <w:rPr>
                <w:webHidden/>
              </w:rPr>
              <w:fldChar w:fldCharType="end"/>
            </w:r>
          </w:hyperlink>
        </w:p>
        <w:p w14:paraId="1104D38B" w14:textId="6551C574"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39" w:history="1">
            <w:r w:rsidRPr="00E85EEC">
              <w:rPr>
                <w:rStyle w:val="Hyperlink"/>
                <w:noProof/>
              </w:rPr>
              <w:t>1.3.1</w:t>
            </w:r>
            <w:r>
              <w:rPr>
                <w:rFonts w:asciiTheme="minorHAnsi" w:eastAsiaTheme="minorEastAsia" w:hAnsiTheme="minorHAnsi" w:cstheme="minorBidi"/>
                <w:noProof/>
                <w:sz w:val="22"/>
                <w:lang w:val="en-US"/>
              </w:rPr>
              <w:tab/>
            </w:r>
            <w:r w:rsidRPr="00E85EEC">
              <w:rPr>
                <w:rStyle w:val="Hyperlink"/>
                <w:noProof/>
              </w:rPr>
              <w:t>Giao diện website school.peace.edu.vn [1]</w:t>
            </w:r>
            <w:r>
              <w:rPr>
                <w:noProof/>
                <w:webHidden/>
              </w:rPr>
              <w:tab/>
            </w:r>
            <w:r>
              <w:rPr>
                <w:noProof/>
                <w:webHidden/>
              </w:rPr>
              <w:fldChar w:fldCharType="begin"/>
            </w:r>
            <w:r>
              <w:rPr>
                <w:noProof/>
                <w:webHidden/>
              </w:rPr>
              <w:instrText xml:space="preserve"> PAGEREF _Toc119444939 \h </w:instrText>
            </w:r>
            <w:r>
              <w:rPr>
                <w:noProof/>
                <w:webHidden/>
              </w:rPr>
            </w:r>
            <w:r>
              <w:rPr>
                <w:noProof/>
                <w:webHidden/>
              </w:rPr>
              <w:fldChar w:fldCharType="separate"/>
            </w:r>
            <w:r>
              <w:rPr>
                <w:noProof/>
                <w:webHidden/>
              </w:rPr>
              <w:t>5</w:t>
            </w:r>
            <w:r>
              <w:rPr>
                <w:noProof/>
                <w:webHidden/>
              </w:rPr>
              <w:fldChar w:fldCharType="end"/>
            </w:r>
          </w:hyperlink>
        </w:p>
        <w:p w14:paraId="01343199" w14:textId="676B5F91"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40" w:history="1">
            <w:r w:rsidRPr="00E85EEC">
              <w:rPr>
                <w:rStyle w:val="Hyperlink"/>
                <w:noProof/>
              </w:rPr>
              <w:t>1.3.2</w:t>
            </w:r>
            <w:r>
              <w:rPr>
                <w:rFonts w:asciiTheme="minorHAnsi" w:eastAsiaTheme="minorEastAsia" w:hAnsiTheme="minorHAnsi" w:cstheme="minorBidi"/>
                <w:noProof/>
                <w:sz w:val="22"/>
                <w:lang w:val="en-US"/>
              </w:rPr>
              <w:tab/>
            </w:r>
            <w:r w:rsidRPr="00E85EEC">
              <w:rPr>
                <w:rStyle w:val="Hyperlink"/>
                <w:noProof/>
              </w:rPr>
              <w:t>Giao diện website vas.edu.vn [2]</w:t>
            </w:r>
            <w:r>
              <w:rPr>
                <w:noProof/>
                <w:webHidden/>
              </w:rPr>
              <w:tab/>
            </w:r>
            <w:r>
              <w:rPr>
                <w:noProof/>
                <w:webHidden/>
              </w:rPr>
              <w:fldChar w:fldCharType="begin"/>
            </w:r>
            <w:r>
              <w:rPr>
                <w:noProof/>
                <w:webHidden/>
              </w:rPr>
              <w:instrText xml:space="preserve"> PAGEREF _Toc119444940 \h </w:instrText>
            </w:r>
            <w:r>
              <w:rPr>
                <w:noProof/>
                <w:webHidden/>
              </w:rPr>
            </w:r>
            <w:r>
              <w:rPr>
                <w:noProof/>
                <w:webHidden/>
              </w:rPr>
              <w:fldChar w:fldCharType="separate"/>
            </w:r>
            <w:r>
              <w:rPr>
                <w:noProof/>
                <w:webHidden/>
              </w:rPr>
              <w:t>6</w:t>
            </w:r>
            <w:r>
              <w:rPr>
                <w:noProof/>
                <w:webHidden/>
              </w:rPr>
              <w:fldChar w:fldCharType="end"/>
            </w:r>
          </w:hyperlink>
        </w:p>
        <w:p w14:paraId="4A5F739A" w14:textId="15EED70A"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41" w:history="1">
            <w:r w:rsidRPr="00E85EEC">
              <w:rPr>
                <w:rStyle w:val="Hyperlink"/>
                <w:noProof/>
              </w:rPr>
              <w:t>1.3.3</w:t>
            </w:r>
            <w:r>
              <w:rPr>
                <w:rFonts w:asciiTheme="minorHAnsi" w:eastAsiaTheme="minorEastAsia" w:hAnsiTheme="minorHAnsi" w:cstheme="minorBidi"/>
                <w:noProof/>
                <w:sz w:val="22"/>
                <w:lang w:val="en-US"/>
              </w:rPr>
              <w:tab/>
            </w:r>
            <w:r w:rsidRPr="00E85EEC">
              <w:rPr>
                <w:rStyle w:val="Hyperlink"/>
                <w:noProof/>
              </w:rPr>
              <w:t>Giao diện website tesla.edu.vn [3]</w:t>
            </w:r>
            <w:r>
              <w:rPr>
                <w:noProof/>
                <w:webHidden/>
              </w:rPr>
              <w:tab/>
            </w:r>
            <w:r>
              <w:rPr>
                <w:noProof/>
                <w:webHidden/>
              </w:rPr>
              <w:fldChar w:fldCharType="begin"/>
            </w:r>
            <w:r>
              <w:rPr>
                <w:noProof/>
                <w:webHidden/>
              </w:rPr>
              <w:instrText xml:space="preserve"> PAGEREF _Toc119444941 \h </w:instrText>
            </w:r>
            <w:r>
              <w:rPr>
                <w:noProof/>
                <w:webHidden/>
              </w:rPr>
            </w:r>
            <w:r>
              <w:rPr>
                <w:noProof/>
                <w:webHidden/>
              </w:rPr>
              <w:fldChar w:fldCharType="separate"/>
            </w:r>
            <w:r>
              <w:rPr>
                <w:noProof/>
                <w:webHidden/>
              </w:rPr>
              <w:t>7</w:t>
            </w:r>
            <w:r>
              <w:rPr>
                <w:noProof/>
                <w:webHidden/>
              </w:rPr>
              <w:fldChar w:fldCharType="end"/>
            </w:r>
          </w:hyperlink>
        </w:p>
        <w:p w14:paraId="4AE2BD8D" w14:textId="6052F753" w:rsidR="001435A5" w:rsidRDefault="001435A5">
          <w:pPr>
            <w:pStyle w:val="TOC2"/>
            <w:rPr>
              <w:rFonts w:asciiTheme="minorHAnsi" w:eastAsiaTheme="minorEastAsia" w:hAnsiTheme="minorHAnsi" w:cstheme="minorBidi"/>
              <w:sz w:val="22"/>
              <w:lang w:val="en-US"/>
            </w:rPr>
          </w:pPr>
          <w:hyperlink w:anchor="_Toc119444942" w:history="1">
            <w:r w:rsidRPr="00E85EEC">
              <w:rPr>
                <w:rStyle w:val="Hyperlink"/>
              </w:rPr>
              <w:t>1.4</w:t>
            </w:r>
            <w:r>
              <w:rPr>
                <w:rFonts w:asciiTheme="minorHAnsi" w:eastAsiaTheme="minorEastAsia" w:hAnsiTheme="minorHAnsi" w:cstheme="minorBidi"/>
                <w:sz w:val="22"/>
                <w:lang w:val="en-US"/>
              </w:rPr>
              <w:tab/>
            </w:r>
            <w:r w:rsidRPr="00E85EEC">
              <w:rPr>
                <w:rStyle w:val="Hyperlink"/>
              </w:rPr>
              <w:t>Mô tả đề tài</w:t>
            </w:r>
            <w:r>
              <w:rPr>
                <w:webHidden/>
              </w:rPr>
              <w:tab/>
            </w:r>
            <w:r>
              <w:rPr>
                <w:webHidden/>
              </w:rPr>
              <w:fldChar w:fldCharType="begin"/>
            </w:r>
            <w:r>
              <w:rPr>
                <w:webHidden/>
              </w:rPr>
              <w:instrText xml:space="preserve"> PAGEREF _Toc119444942 \h </w:instrText>
            </w:r>
            <w:r>
              <w:rPr>
                <w:webHidden/>
              </w:rPr>
            </w:r>
            <w:r>
              <w:rPr>
                <w:webHidden/>
              </w:rPr>
              <w:fldChar w:fldCharType="separate"/>
            </w:r>
            <w:r>
              <w:rPr>
                <w:webHidden/>
              </w:rPr>
              <w:t>8</w:t>
            </w:r>
            <w:r>
              <w:rPr>
                <w:webHidden/>
              </w:rPr>
              <w:fldChar w:fldCharType="end"/>
            </w:r>
          </w:hyperlink>
        </w:p>
        <w:p w14:paraId="778EB105" w14:textId="2BFAAD3C"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43" w:history="1">
            <w:r w:rsidRPr="00E85EEC">
              <w:rPr>
                <w:rStyle w:val="Hyperlink"/>
                <w:noProof/>
              </w:rPr>
              <w:t>1.4.1</w:t>
            </w:r>
            <w:r>
              <w:rPr>
                <w:rFonts w:asciiTheme="minorHAnsi" w:eastAsiaTheme="minorEastAsia" w:hAnsiTheme="minorHAnsi" w:cstheme="minorBidi"/>
                <w:noProof/>
                <w:sz w:val="22"/>
                <w:lang w:val="en-US"/>
              </w:rPr>
              <w:tab/>
            </w:r>
            <w:r w:rsidRPr="00E85EEC">
              <w:rPr>
                <w:rStyle w:val="Hyperlink"/>
                <w:noProof/>
              </w:rPr>
              <w:t>Mô tả chung</w:t>
            </w:r>
            <w:r>
              <w:rPr>
                <w:noProof/>
                <w:webHidden/>
              </w:rPr>
              <w:tab/>
            </w:r>
            <w:r>
              <w:rPr>
                <w:noProof/>
                <w:webHidden/>
              </w:rPr>
              <w:fldChar w:fldCharType="begin"/>
            </w:r>
            <w:r>
              <w:rPr>
                <w:noProof/>
                <w:webHidden/>
              </w:rPr>
              <w:instrText xml:space="preserve"> PAGEREF _Toc119444943 \h </w:instrText>
            </w:r>
            <w:r>
              <w:rPr>
                <w:noProof/>
                <w:webHidden/>
              </w:rPr>
            </w:r>
            <w:r>
              <w:rPr>
                <w:noProof/>
                <w:webHidden/>
              </w:rPr>
              <w:fldChar w:fldCharType="separate"/>
            </w:r>
            <w:r>
              <w:rPr>
                <w:noProof/>
                <w:webHidden/>
              </w:rPr>
              <w:t>8</w:t>
            </w:r>
            <w:r>
              <w:rPr>
                <w:noProof/>
                <w:webHidden/>
              </w:rPr>
              <w:fldChar w:fldCharType="end"/>
            </w:r>
          </w:hyperlink>
        </w:p>
        <w:p w14:paraId="382A151D" w14:textId="39E02042"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44" w:history="1">
            <w:r w:rsidRPr="00E85EEC">
              <w:rPr>
                <w:rStyle w:val="Hyperlink"/>
                <w:noProof/>
              </w:rPr>
              <w:t>1.4.2</w:t>
            </w:r>
            <w:r>
              <w:rPr>
                <w:rFonts w:asciiTheme="minorHAnsi" w:eastAsiaTheme="minorEastAsia" w:hAnsiTheme="minorHAnsi" w:cstheme="minorBidi"/>
                <w:noProof/>
                <w:sz w:val="22"/>
                <w:lang w:val="en-US"/>
              </w:rPr>
              <w:tab/>
            </w:r>
            <w:r w:rsidRPr="00E85EEC">
              <w:rPr>
                <w:rStyle w:val="Hyperlink"/>
                <w:noProof/>
              </w:rPr>
              <w:t>Phạm vi đề tài</w:t>
            </w:r>
            <w:r>
              <w:rPr>
                <w:noProof/>
                <w:webHidden/>
              </w:rPr>
              <w:tab/>
            </w:r>
            <w:r>
              <w:rPr>
                <w:noProof/>
                <w:webHidden/>
              </w:rPr>
              <w:fldChar w:fldCharType="begin"/>
            </w:r>
            <w:r>
              <w:rPr>
                <w:noProof/>
                <w:webHidden/>
              </w:rPr>
              <w:instrText xml:space="preserve"> PAGEREF _Toc119444944 \h </w:instrText>
            </w:r>
            <w:r>
              <w:rPr>
                <w:noProof/>
                <w:webHidden/>
              </w:rPr>
            </w:r>
            <w:r>
              <w:rPr>
                <w:noProof/>
                <w:webHidden/>
              </w:rPr>
              <w:fldChar w:fldCharType="separate"/>
            </w:r>
            <w:r>
              <w:rPr>
                <w:noProof/>
                <w:webHidden/>
              </w:rPr>
              <w:t>8</w:t>
            </w:r>
            <w:r>
              <w:rPr>
                <w:noProof/>
                <w:webHidden/>
              </w:rPr>
              <w:fldChar w:fldCharType="end"/>
            </w:r>
          </w:hyperlink>
        </w:p>
        <w:p w14:paraId="4178BC99" w14:textId="644B5E5F"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45" w:history="1">
            <w:r w:rsidRPr="00E85EEC">
              <w:rPr>
                <w:rStyle w:val="Hyperlink"/>
                <w:noProof/>
              </w:rPr>
              <w:t>1.4.3</w:t>
            </w:r>
            <w:r>
              <w:rPr>
                <w:rFonts w:asciiTheme="minorHAnsi" w:eastAsiaTheme="minorEastAsia" w:hAnsiTheme="minorHAnsi" w:cstheme="minorBidi"/>
                <w:noProof/>
                <w:sz w:val="22"/>
                <w:lang w:val="en-US"/>
              </w:rPr>
              <w:tab/>
            </w:r>
            <w:r w:rsidRPr="00E85EEC">
              <w:rPr>
                <w:rStyle w:val="Hyperlink"/>
                <w:noProof/>
              </w:rPr>
              <w:t>Nhóm người sử dụng chính (actors)</w:t>
            </w:r>
            <w:r>
              <w:rPr>
                <w:noProof/>
                <w:webHidden/>
              </w:rPr>
              <w:tab/>
            </w:r>
            <w:r>
              <w:rPr>
                <w:noProof/>
                <w:webHidden/>
              </w:rPr>
              <w:fldChar w:fldCharType="begin"/>
            </w:r>
            <w:r>
              <w:rPr>
                <w:noProof/>
                <w:webHidden/>
              </w:rPr>
              <w:instrText xml:space="preserve"> PAGEREF _Toc119444945 \h </w:instrText>
            </w:r>
            <w:r>
              <w:rPr>
                <w:noProof/>
                <w:webHidden/>
              </w:rPr>
            </w:r>
            <w:r>
              <w:rPr>
                <w:noProof/>
                <w:webHidden/>
              </w:rPr>
              <w:fldChar w:fldCharType="separate"/>
            </w:r>
            <w:r>
              <w:rPr>
                <w:noProof/>
                <w:webHidden/>
              </w:rPr>
              <w:t>8</w:t>
            </w:r>
            <w:r>
              <w:rPr>
                <w:noProof/>
                <w:webHidden/>
              </w:rPr>
              <w:fldChar w:fldCharType="end"/>
            </w:r>
          </w:hyperlink>
        </w:p>
        <w:p w14:paraId="4FE802DC" w14:textId="00ECCDFA"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46" w:history="1">
            <w:r w:rsidRPr="00E85EEC">
              <w:rPr>
                <w:rStyle w:val="Hyperlink"/>
                <w:noProof/>
              </w:rPr>
              <w:t>1.4.4</w:t>
            </w:r>
            <w:r>
              <w:rPr>
                <w:rFonts w:asciiTheme="minorHAnsi" w:eastAsiaTheme="minorEastAsia" w:hAnsiTheme="minorHAnsi" w:cstheme="minorBidi"/>
                <w:noProof/>
                <w:sz w:val="22"/>
                <w:lang w:val="en-US"/>
              </w:rPr>
              <w:tab/>
            </w:r>
            <w:r w:rsidRPr="00E85EEC">
              <w:rPr>
                <w:rStyle w:val="Hyperlink"/>
                <w:noProof/>
              </w:rPr>
              <w:t>Các chức năng chính của hệ thống</w:t>
            </w:r>
            <w:r>
              <w:rPr>
                <w:noProof/>
                <w:webHidden/>
              </w:rPr>
              <w:tab/>
            </w:r>
            <w:r>
              <w:rPr>
                <w:noProof/>
                <w:webHidden/>
              </w:rPr>
              <w:fldChar w:fldCharType="begin"/>
            </w:r>
            <w:r>
              <w:rPr>
                <w:noProof/>
                <w:webHidden/>
              </w:rPr>
              <w:instrText xml:space="preserve"> PAGEREF _Toc119444946 \h </w:instrText>
            </w:r>
            <w:r>
              <w:rPr>
                <w:noProof/>
                <w:webHidden/>
              </w:rPr>
            </w:r>
            <w:r>
              <w:rPr>
                <w:noProof/>
                <w:webHidden/>
              </w:rPr>
              <w:fldChar w:fldCharType="separate"/>
            </w:r>
            <w:r>
              <w:rPr>
                <w:noProof/>
                <w:webHidden/>
              </w:rPr>
              <w:t>9</w:t>
            </w:r>
            <w:r>
              <w:rPr>
                <w:noProof/>
                <w:webHidden/>
              </w:rPr>
              <w:fldChar w:fldCharType="end"/>
            </w:r>
          </w:hyperlink>
        </w:p>
        <w:p w14:paraId="12C2A47E" w14:textId="79D51DEF" w:rsidR="001435A5" w:rsidRDefault="001435A5">
          <w:pPr>
            <w:pStyle w:val="TOC1"/>
            <w:rPr>
              <w:rFonts w:asciiTheme="minorHAnsi" w:eastAsiaTheme="minorEastAsia" w:hAnsiTheme="minorHAnsi" w:cstheme="minorBidi"/>
              <w:b w:val="0"/>
              <w:bCs w:val="0"/>
              <w:sz w:val="22"/>
              <w:lang w:val="en-US"/>
            </w:rPr>
          </w:pPr>
          <w:hyperlink w:anchor="_Toc119444947" w:history="1">
            <w:r w:rsidRPr="00E85EEC">
              <w:rPr>
                <w:rStyle w:val="Hyperlink"/>
              </w:rPr>
              <w:t>CHƯƠNG 2 :</w:t>
            </w:r>
            <w:r w:rsidRPr="00E85EEC">
              <w:rPr>
                <w:rStyle w:val="Hyperlink"/>
                <w:lang w:val="en-US"/>
              </w:rPr>
              <w:t xml:space="preserve"> SƠ ĐỒ USE CASE</w:t>
            </w:r>
            <w:r>
              <w:rPr>
                <w:webHidden/>
              </w:rPr>
              <w:tab/>
            </w:r>
            <w:r>
              <w:rPr>
                <w:webHidden/>
              </w:rPr>
              <w:fldChar w:fldCharType="begin"/>
            </w:r>
            <w:r>
              <w:rPr>
                <w:webHidden/>
              </w:rPr>
              <w:instrText xml:space="preserve"> PAGEREF _Toc119444947 \h </w:instrText>
            </w:r>
            <w:r>
              <w:rPr>
                <w:webHidden/>
              </w:rPr>
            </w:r>
            <w:r>
              <w:rPr>
                <w:webHidden/>
              </w:rPr>
              <w:fldChar w:fldCharType="separate"/>
            </w:r>
            <w:r>
              <w:rPr>
                <w:webHidden/>
              </w:rPr>
              <w:t>11</w:t>
            </w:r>
            <w:r>
              <w:rPr>
                <w:webHidden/>
              </w:rPr>
              <w:fldChar w:fldCharType="end"/>
            </w:r>
          </w:hyperlink>
        </w:p>
        <w:p w14:paraId="502D1ED5" w14:textId="32B35187" w:rsidR="001435A5" w:rsidRDefault="001435A5">
          <w:pPr>
            <w:pStyle w:val="TOC2"/>
            <w:rPr>
              <w:rFonts w:asciiTheme="minorHAnsi" w:eastAsiaTheme="minorEastAsia" w:hAnsiTheme="minorHAnsi" w:cstheme="minorBidi"/>
              <w:sz w:val="22"/>
              <w:lang w:val="en-US"/>
            </w:rPr>
          </w:pPr>
          <w:hyperlink w:anchor="_Toc119444948" w:history="1">
            <w:r w:rsidRPr="00E85EEC">
              <w:rPr>
                <w:rStyle w:val="Hyperlink"/>
              </w:rPr>
              <w:t>2.1</w:t>
            </w:r>
            <w:r>
              <w:rPr>
                <w:rFonts w:asciiTheme="minorHAnsi" w:eastAsiaTheme="minorEastAsia" w:hAnsiTheme="minorHAnsi" w:cstheme="minorBidi"/>
                <w:sz w:val="22"/>
                <w:lang w:val="en-US"/>
              </w:rPr>
              <w:tab/>
            </w:r>
            <w:r w:rsidRPr="00E85EEC">
              <w:rPr>
                <w:rStyle w:val="Hyperlink"/>
              </w:rPr>
              <w:t>Các sơ đồ use case trong hệ thống</w:t>
            </w:r>
            <w:r>
              <w:rPr>
                <w:webHidden/>
              </w:rPr>
              <w:tab/>
            </w:r>
            <w:r>
              <w:rPr>
                <w:webHidden/>
              </w:rPr>
              <w:fldChar w:fldCharType="begin"/>
            </w:r>
            <w:r>
              <w:rPr>
                <w:webHidden/>
              </w:rPr>
              <w:instrText xml:space="preserve"> PAGEREF _Toc119444948 \h </w:instrText>
            </w:r>
            <w:r>
              <w:rPr>
                <w:webHidden/>
              </w:rPr>
            </w:r>
            <w:r>
              <w:rPr>
                <w:webHidden/>
              </w:rPr>
              <w:fldChar w:fldCharType="separate"/>
            </w:r>
            <w:r>
              <w:rPr>
                <w:webHidden/>
              </w:rPr>
              <w:t>11</w:t>
            </w:r>
            <w:r>
              <w:rPr>
                <w:webHidden/>
              </w:rPr>
              <w:fldChar w:fldCharType="end"/>
            </w:r>
          </w:hyperlink>
        </w:p>
        <w:p w14:paraId="6E04BFE5" w14:textId="719A6A61"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49" w:history="1">
            <w:r w:rsidRPr="00E85EEC">
              <w:rPr>
                <w:rStyle w:val="Hyperlink"/>
                <w:noProof/>
              </w:rPr>
              <w:t>2.1.1</w:t>
            </w:r>
            <w:r>
              <w:rPr>
                <w:rFonts w:asciiTheme="minorHAnsi" w:eastAsiaTheme="minorEastAsia" w:hAnsiTheme="minorHAnsi" w:cstheme="minorBidi"/>
                <w:noProof/>
                <w:sz w:val="22"/>
                <w:lang w:val="en-US"/>
              </w:rPr>
              <w:tab/>
            </w:r>
            <w:r w:rsidRPr="00E85EEC">
              <w:rPr>
                <w:rStyle w:val="Hyperlink"/>
                <w:noProof/>
              </w:rPr>
              <w:t>Sơ đồ tổng quát</w:t>
            </w:r>
            <w:r>
              <w:rPr>
                <w:noProof/>
                <w:webHidden/>
              </w:rPr>
              <w:tab/>
            </w:r>
            <w:r>
              <w:rPr>
                <w:noProof/>
                <w:webHidden/>
              </w:rPr>
              <w:fldChar w:fldCharType="begin"/>
            </w:r>
            <w:r>
              <w:rPr>
                <w:noProof/>
                <w:webHidden/>
              </w:rPr>
              <w:instrText xml:space="preserve"> PAGEREF _Toc119444949 \h </w:instrText>
            </w:r>
            <w:r>
              <w:rPr>
                <w:noProof/>
                <w:webHidden/>
              </w:rPr>
            </w:r>
            <w:r>
              <w:rPr>
                <w:noProof/>
                <w:webHidden/>
              </w:rPr>
              <w:fldChar w:fldCharType="separate"/>
            </w:r>
            <w:r>
              <w:rPr>
                <w:noProof/>
                <w:webHidden/>
              </w:rPr>
              <w:t>11</w:t>
            </w:r>
            <w:r>
              <w:rPr>
                <w:noProof/>
                <w:webHidden/>
              </w:rPr>
              <w:fldChar w:fldCharType="end"/>
            </w:r>
          </w:hyperlink>
        </w:p>
        <w:p w14:paraId="4742B152" w14:textId="3BF96E34"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50" w:history="1">
            <w:r w:rsidRPr="00E85EEC">
              <w:rPr>
                <w:rStyle w:val="Hyperlink"/>
                <w:noProof/>
              </w:rPr>
              <w:t>2.1.2</w:t>
            </w:r>
            <w:r>
              <w:rPr>
                <w:rFonts w:asciiTheme="minorHAnsi" w:eastAsiaTheme="minorEastAsia" w:hAnsiTheme="minorHAnsi" w:cstheme="minorBidi"/>
                <w:noProof/>
                <w:sz w:val="22"/>
                <w:lang w:val="en-US"/>
              </w:rPr>
              <w:tab/>
            </w:r>
            <w:r w:rsidRPr="00E85EEC">
              <w:rPr>
                <w:rStyle w:val="Hyperlink"/>
                <w:noProof/>
              </w:rPr>
              <w:t>Chức năng của actor “ Người chưa có tài khoản”</w:t>
            </w:r>
            <w:r>
              <w:rPr>
                <w:noProof/>
                <w:webHidden/>
              </w:rPr>
              <w:tab/>
            </w:r>
            <w:r>
              <w:rPr>
                <w:noProof/>
                <w:webHidden/>
              </w:rPr>
              <w:fldChar w:fldCharType="begin"/>
            </w:r>
            <w:r>
              <w:rPr>
                <w:noProof/>
                <w:webHidden/>
              </w:rPr>
              <w:instrText xml:space="preserve"> PAGEREF _Toc119444950 \h </w:instrText>
            </w:r>
            <w:r>
              <w:rPr>
                <w:noProof/>
                <w:webHidden/>
              </w:rPr>
            </w:r>
            <w:r>
              <w:rPr>
                <w:noProof/>
                <w:webHidden/>
              </w:rPr>
              <w:fldChar w:fldCharType="separate"/>
            </w:r>
            <w:r>
              <w:rPr>
                <w:noProof/>
                <w:webHidden/>
              </w:rPr>
              <w:t>12</w:t>
            </w:r>
            <w:r>
              <w:rPr>
                <w:noProof/>
                <w:webHidden/>
              </w:rPr>
              <w:fldChar w:fldCharType="end"/>
            </w:r>
          </w:hyperlink>
        </w:p>
        <w:p w14:paraId="64997DD0" w14:textId="48F71A67"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51" w:history="1">
            <w:r w:rsidRPr="00E85EEC">
              <w:rPr>
                <w:rStyle w:val="Hyperlink"/>
                <w:noProof/>
              </w:rPr>
              <w:t>2.1.3</w:t>
            </w:r>
            <w:r>
              <w:rPr>
                <w:rFonts w:asciiTheme="minorHAnsi" w:eastAsiaTheme="minorEastAsia" w:hAnsiTheme="minorHAnsi" w:cstheme="minorBidi"/>
                <w:noProof/>
                <w:sz w:val="22"/>
                <w:lang w:val="en-US"/>
              </w:rPr>
              <w:tab/>
            </w:r>
            <w:r w:rsidRPr="00E85EEC">
              <w:rPr>
                <w:rStyle w:val="Hyperlink"/>
                <w:noProof/>
              </w:rPr>
              <w:t>Chức năng của actor “ Người đã có tài khoản”</w:t>
            </w:r>
            <w:r>
              <w:rPr>
                <w:noProof/>
                <w:webHidden/>
              </w:rPr>
              <w:tab/>
            </w:r>
            <w:r>
              <w:rPr>
                <w:noProof/>
                <w:webHidden/>
              </w:rPr>
              <w:fldChar w:fldCharType="begin"/>
            </w:r>
            <w:r>
              <w:rPr>
                <w:noProof/>
                <w:webHidden/>
              </w:rPr>
              <w:instrText xml:space="preserve"> PAGEREF _Toc119444951 \h </w:instrText>
            </w:r>
            <w:r>
              <w:rPr>
                <w:noProof/>
                <w:webHidden/>
              </w:rPr>
            </w:r>
            <w:r>
              <w:rPr>
                <w:noProof/>
                <w:webHidden/>
              </w:rPr>
              <w:fldChar w:fldCharType="separate"/>
            </w:r>
            <w:r>
              <w:rPr>
                <w:noProof/>
                <w:webHidden/>
              </w:rPr>
              <w:t>13</w:t>
            </w:r>
            <w:r>
              <w:rPr>
                <w:noProof/>
                <w:webHidden/>
              </w:rPr>
              <w:fldChar w:fldCharType="end"/>
            </w:r>
          </w:hyperlink>
        </w:p>
        <w:p w14:paraId="6F7C8B65" w14:textId="11C9F6BD"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52" w:history="1">
            <w:r w:rsidRPr="00E85EEC">
              <w:rPr>
                <w:rStyle w:val="Hyperlink"/>
                <w:noProof/>
              </w:rPr>
              <w:t>2.1.4</w:t>
            </w:r>
            <w:r>
              <w:rPr>
                <w:rFonts w:asciiTheme="minorHAnsi" w:eastAsiaTheme="minorEastAsia" w:hAnsiTheme="minorHAnsi" w:cstheme="minorBidi"/>
                <w:noProof/>
                <w:sz w:val="22"/>
                <w:lang w:val="en-US"/>
              </w:rPr>
              <w:tab/>
            </w:r>
            <w:r w:rsidRPr="00E85EEC">
              <w:rPr>
                <w:rStyle w:val="Hyperlink"/>
                <w:noProof/>
              </w:rPr>
              <w:t>Chức năng của actor “Quản Trị Viên”</w:t>
            </w:r>
            <w:r>
              <w:rPr>
                <w:noProof/>
                <w:webHidden/>
              </w:rPr>
              <w:tab/>
            </w:r>
            <w:r>
              <w:rPr>
                <w:noProof/>
                <w:webHidden/>
              </w:rPr>
              <w:fldChar w:fldCharType="begin"/>
            </w:r>
            <w:r>
              <w:rPr>
                <w:noProof/>
                <w:webHidden/>
              </w:rPr>
              <w:instrText xml:space="preserve"> PAGEREF _Toc119444952 \h </w:instrText>
            </w:r>
            <w:r>
              <w:rPr>
                <w:noProof/>
                <w:webHidden/>
              </w:rPr>
            </w:r>
            <w:r>
              <w:rPr>
                <w:noProof/>
                <w:webHidden/>
              </w:rPr>
              <w:fldChar w:fldCharType="separate"/>
            </w:r>
            <w:r>
              <w:rPr>
                <w:noProof/>
                <w:webHidden/>
              </w:rPr>
              <w:t>14</w:t>
            </w:r>
            <w:r>
              <w:rPr>
                <w:noProof/>
                <w:webHidden/>
              </w:rPr>
              <w:fldChar w:fldCharType="end"/>
            </w:r>
          </w:hyperlink>
        </w:p>
        <w:p w14:paraId="17FCA50B" w14:textId="10435A1B"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53" w:history="1">
            <w:r w:rsidRPr="00E85EEC">
              <w:rPr>
                <w:rStyle w:val="Hyperlink"/>
                <w:noProof/>
              </w:rPr>
              <w:t>2.1.5</w:t>
            </w:r>
            <w:r>
              <w:rPr>
                <w:rFonts w:asciiTheme="minorHAnsi" w:eastAsiaTheme="minorEastAsia" w:hAnsiTheme="minorHAnsi" w:cstheme="minorBidi"/>
                <w:noProof/>
                <w:sz w:val="22"/>
                <w:lang w:val="en-US"/>
              </w:rPr>
              <w:tab/>
            </w:r>
            <w:r w:rsidRPr="00E85EEC">
              <w:rPr>
                <w:rStyle w:val="Hyperlink"/>
                <w:noProof/>
              </w:rPr>
              <w:t>Chức năng  của actor “Ban giám hiệu”</w:t>
            </w:r>
            <w:r>
              <w:rPr>
                <w:noProof/>
                <w:webHidden/>
              </w:rPr>
              <w:tab/>
            </w:r>
            <w:r>
              <w:rPr>
                <w:noProof/>
                <w:webHidden/>
              </w:rPr>
              <w:fldChar w:fldCharType="begin"/>
            </w:r>
            <w:r>
              <w:rPr>
                <w:noProof/>
                <w:webHidden/>
              </w:rPr>
              <w:instrText xml:space="preserve"> PAGEREF _Toc119444953 \h </w:instrText>
            </w:r>
            <w:r>
              <w:rPr>
                <w:noProof/>
                <w:webHidden/>
              </w:rPr>
            </w:r>
            <w:r>
              <w:rPr>
                <w:noProof/>
                <w:webHidden/>
              </w:rPr>
              <w:fldChar w:fldCharType="separate"/>
            </w:r>
            <w:r>
              <w:rPr>
                <w:noProof/>
                <w:webHidden/>
              </w:rPr>
              <w:t>15</w:t>
            </w:r>
            <w:r>
              <w:rPr>
                <w:noProof/>
                <w:webHidden/>
              </w:rPr>
              <w:fldChar w:fldCharType="end"/>
            </w:r>
          </w:hyperlink>
        </w:p>
        <w:p w14:paraId="52545A81" w14:textId="08FEC03F"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54" w:history="1">
            <w:r w:rsidRPr="00E85EEC">
              <w:rPr>
                <w:rStyle w:val="Hyperlink"/>
                <w:noProof/>
              </w:rPr>
              <w:t>2.1.6</w:t>
            </w:r>
            <w:r>
              <w:rPr>
                <w:rFonts w:asciiTheme="minorHAnsi" w:eastAsiaTheme="minorEastAsia" w:hAnsiTheme="minorHAnsi" w:cstheme="minorBidi"/>
                <w:noProof/>
                <w:sz w:val="22"/>
                <w:lang w:val="en-US"/>
              </w:rPr>
              <w:tab/>
            </w:r>
            <w:r w:rsidRPr="00E85EEC">
              <w:rPr>
                <w:rStyle w:val="Hyperlink"/>
                <w:noProof/>
              </w:rPr>
              <w:t>Chức năng của actor “Giáo Viên”.</w:t>
            </w:r>
            <w:r>
              <w:rPr>
                <w:noProof/>
                <w:webHidden/>
              </w:rPr>
              <w:tab/>
            </w:r>
            <w:r>
              <w:rPr>
                <w:noProof/>
                <w:webHidden/>
              </w:rPr>
              <w:fldChar w:fldCharType="begin"/>
            </w:r>
            <w:r>
              <w:rPr>
                <w:noProof/>
                <w:webHidden/>
              </w:rPr>
              <w:instrText xml:space="preserve"> PAGEREF _Toc119444954 \h </w:instrText>
            </w:r>
            <w:r>
              <w:rPr>
                <w:noProof/>
                <w:webHidden/>
              </w:rPr>
            </w:r>
            <w:r>
              <w:rPr>
                <w:noProof/>
                <w:webHidden/>
              </w:rPr>
              <w:fldChar w:fldCharType="separate"/>
            </w:r>
            <w:r>
              <w:rPr>
                <w:noProof/>
                <w:webHidden/>
              </w:rPr>
              <w:t>16</w:t>
            </w:r>
            <w:r>
              <w:rPr>
                <w:noProof/>
                <w:webHidden/>
              </w:rPr>
              <w:fldChar w:fldCharType="end"/>
            </w:r>
          </w:hyperlink>
        </w:p>
        <w:p w14:paraId="0920F9F5" w14:textId="0F246F2B"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55" w:history="1">
            <w:r w:rsidRPr="00E85EEC">
              <w:rPr>
                <w:rStyle w:val="Hyperlink"/>
                <w:noProof/>
              </w:rPr>
              <w:t>2.1.7</w:t>
            </w:r>
            <w:r>
              <w:rPr>
                <w:rFonts w:asciiTheme="minorHAnsi" w:eastAsiaTheme="minorEastAsia" w:hAnsiTheme="minorHAnsi" w:cstheme="minorBidi"/>
                <w:noProof/>
                <w:sz w:val="22"/>
                <w:lang w:val="en-US"/>
              </w:rPr>
              <w:tab/>
            </w:r>
            <w:r w:rsidRPr="00E85EEC">
              <w:rPr>
                <w:rStyle w:val="Hyperlink"/>
                <w:noProof/>
              </w:rPr>
              <w:t>Chức năng của actor “Phụ huynh”</w:t>
            </w:r>
            <w:r>
              <w:rPr>
                <w:noProof/>
                <w:webHidden/>
              </w:rPr>
              <w:tab/>
            </w:r>
            <w:r>
              <w:rPr>
                <w:noProof/>
                <w:webHidden/>
              </w:rPr>
              <w:fldChar w:fldCharType="begin"/>
            </w:r>
            <w:r>
              <w:rPr>
                <w:noProof/>
                <w:webHidden/>
              </w:rPr>
              <w:instrText xml:space="preserve"> PAGEREF _Toc119444955 \h </w:instrText>
            </w:r>
            <w:r>
              <w:rPr>
                <w:noProof/>
                <w:webHidden/>
              </w:rPr>
            </w:r>
            <w:r>
              <w:rPr>
                <w:noProof/>
                <w:webHidden/>
              </w:rPr>
              <w:fldChar w:fldCharType="separate"/>
            </w:r>
            <w:r>
              <w:rPr>
                <w:noProof/>
                <w:webHidden/>
              </w:rPr>
              <w:t>17</w:t>
            </w:r>
            <w:r>
              <w:rPr>
                <w:noProof/>
                <w:webHidden/>
              </w:rPr>
              <w:fldChar w:fldCharType="end"/>
            </w:r>
          </w:hyperlink>
        </w:p>
        <w:p w14:paraId="5121DF7B" w14:textId="20514E43" w:rsidR="001435A5" w:rsidRDefault="001435A5">
          <w:pPr>
            <w:pStyle w:val="TOC2"/>
            <w:rPr>
              <w:rFonts w:asciiTheme="minorHAnsi" w:eastAsiaTheme="minorEastAsia" w:hAnsiTheme="minorHAnsi" w:cstheme="minorBidi"/>
              <w:sz w:val="22"/>
              <w:lang w:val="en-US"/>
            </w:rPr>
          </w:pPr>
          <w:hyperlink w:anchor="_Toc119444956" w:history="1">
            <w:r w:rsidRPr="00E85EEC">
              <w:rPr>
                <w:rStyle w:val="Hyperlink"/>
              </w:rPr>
              <w:t>2.2</w:t>
            </w:r>
            <w:r>
              <w:rPr>
                <w:rFonts w:asciiTheme="minorHAnsi" w:eastAsiaTheme="minorEastAsia" w:hAnsiTheme="minorHAnsi" w:cstheme="minorBidi"/>
                <w:sz w:val="22"/>
                <w:lang w:val="en-US"/>
              </w:rPr>
              <w:tab/>
            </w:r>
            <w:r w:rsidRPr="00E85EEC">
              <w:rPr>
                <w:rStyle w:val="Hyperlink"/>
              </w:rPr>
              <w:t>MÔ TẢ MỘT SỐ USE CASE TRONG HỆ THỐNG</w:t>
            </w:r>
            <w:r>
              <w:rPr>
                <w:webHidden/>
              </w:rPr>
              <w:tab/>
            </w:r>
            <w:r>
              <w:rPr>
                <w:webHidden/>
              </w:rPr>
              <w:fldChar w:fldCharType="begin"/>
            </w:r>
            <w:r>
              <w:rPr>
                <w:webHidden/>
              </w:rPr>
              <w:instrText xml:space="preserve"> PAGEREF _Toc119444956 \h </w:instrText>
            </w:r>
            <w:r>
              <w:rPr>
                <w:webHidden/>
              </w:rPr>
            </w:r>
            <w:r>
              <w:rPr>
                <w:webHidden/>
              </w:rPr>
              <w:fldChar w:fldCharType="separate"/>
            </w:r>
            <w:r>
              <w:rPr>
                <w:webHidden/>
              </w:rPr>
              <w:t>18</w:t>
            </w:r>
            <w:r>
              <w:rPr>
                <w:webHidden/>
              </w:rPr>
              <w:fldChar w:fldCharType="end"/>
            </w:r>
          </w:hyperlink>
        </w:p>
        <w:p w14:paraId="1B87435C" w14:textId="5D3D0EC2"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57" w:history="1">
            <w:r w:rsidRPr="00E85EEC">
              <w:rPr>
                <w:rStyle w:val="Hyperlink"/>
                <w:noProof/>
              </w:rPr>
              <w:t>2.2.1</w:t>
            </w:r>
            <w:r>
              <w:rPr>
                <w:rFonts w:asciiTheme="minorHAnsi" w:eastAsiaTheme="minorEastAsia" w:hAnsiTheme="minorHAnsi" w:cstheme="minorBidi"/>
                <w:noProof/>
                <w:sz w:val="22"/>
                <w:lang w:val="en-US"/>
              </w:rPr>
              <w:tab/>
            </w:r>
            <w:r w:rsidRPr="00E85EEC">
              <w:rPr>
                <w:rStyle w:val="Hyperlink"/>
                <w:noProof/>
              </w:rPr>
              <w:t>Use case “Tìm kiếm thông tin”</w:t>
            </w:r>
            <w:r>
              <w:rPr>
                <w:noProof/>
                <w:webHidden/>
              </w:rPr>
              <w:tab/>
            </w:r>
            <w:r>
              <w:rPr>
                <w:noProof/>
                <w:webHidden/>
              </w:rPr>
              <w:fldChar w:fldCharType="begin"/>
            </w:r>
            <w:r>
              <w:rPr>
                <w:noProof/>
                <w:webHidden/>
              </w:rPr>
              <w:instrText xml:space="preserve"> PAGEREF _Toc119444957 \h </w:instrText>
            </w:r>
            <w:r>
              <w:rPr>
                <w:noProof/>
                <w:webHidden/>
              </w:rPr>
            </w:r>
            <w:r>
              <w:rPr>
                <w:noProof/>
                <w:webHidden/>
              </w:rPr>
              <w:fldChar w:fldCharType="separate"/>
            </w:r>
            <w:r>
              <w:rPr>
                <w:noProof/>
                <w:webHidden/>
              </w:rPr>
              <w:t>18</w:t>
            </w:r>
            <w:r>
              <w:rPr>
                <w:noProof/>
                <w:webHidden/>
              </w:rPr>
              <w:fldChar w:fldCharType="end"/>
            </w:r>
          </w:hyperlink>
        </w:p>
        <w:p w14:paraId="2F2FD373" w14:textId="435BD390"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58" w:history="1">
            <w:r w:rsidRPr="00E85EEC">
              <w:rPr>
                <w:rStyle w:val="Hyperlink"/>
                <w:noProof/>
                <w:lang w:val="en-US"/>
              </w:rPr>
              <w:t>2.2.2</w:t>
            </w:r>
            <w:r>
              <w:rPr>
                <w:rFonts w:asciiTheme="minorHAnsi" w:eastAsiaTheme="minorEastAsia" w:hAnsiTheme="minorHAnsi" w:cstheme="minorBidi"/>
                <w:noProof/>
                <w:sz w:val="22"/>
                <w:lang w:val="en-US"/>
              </w:rPr>
              <w:tab/>
            </w:r>
            <w:r w:rsidRPr="00E85EEC">
              <w:rPr>
                <w:rStyle w:val="Hyperlink"/>
                <w:noProof/>
              </w:rPr>
              <w:t>Use case “ Liên hệ nhà trường”</w:t>
            </w:r>
            <w:r w:rsidRPr="00E85EEC">
              <w:rPr>
                <w:rStyle w:val="Hyperlink"/>
                <w:noProof/>
                <w:lang w:val="en-US"/>
              </w:rPr>
              <w:t>.</w:t>
            </w:r>
            <w:r>
              <w:rPr>
                <w:noProof/>
                <w:webHidden/>
              </w:rPr>
              <w:tab/>
            </w:r>
            <w:r>
              <w:rPr>
                <w:noProof/>
                <w:webHidden/>
              </w:rPr>
              <w:fldChar w:fldCharType="begin"/>
            </w:r>
            <w:r>
              <w:rPr>
                <w:noProof/>
                <w:webHidden/>
              </w:rPr>
              <w:instrText xml:space="preserve"> PAGEREF _Toc119444958 \h </w:instrText>
            </w:r>
            <w:r>
              <w:rPr>
                <w:noProof/>
                <w:webHidden/>
              </w:rPr>
            </w:r>
            <w:r>
              <w:rPr>
                <w:noProof/>
                <w:webHidden/>
              </w:rPr>
              <w:fldChar w:fldCharType="separate"/>
            </w:r>
            <w:r>
              <w:rPr>
                <w:noProof/>
                <w:webHidden/>
              </w:rPr>
              <w:t>20</w:t>
            </w:r>
            <w:r>
              <w:rPr>
                <w:noProof/>
                <w:webHidden/>
              </w:rPr>
              <w:fldChar w:fldCharType="end"/>
            </w:r>
          </w:hyperlink>
        </w:p>
        <w:p w14:paraId="58CFB100" w14:textId="3C241BA9"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59" w:history="1">
            <w:r w:rsidRPr="00E85EEC">
              <w:rPr>
                <w:rStyle w:val="Hyperlink"/>
                <w:noProof/>
              </w:rPr>
              <w:t>2.2.3</w:t>
            </w:r>
            <w:r>
              <w:rPr>
                <w:rFonts w:asciiTheme="minorHAnsi" w:eastAsiaTheme="minorEastAsia" w:hAnsiTheme="minorHAnsi" w:cstheme="minorBidi"/>
                <w:noProof/>
                <w:sz w:val="22"/>
                <w:lang w:val="en-US"/>
              </w:rPr>
              <w:tab/>
            </w:r>
            <w:r w:rsidRPr="00E85EEC">
              <w:rPr>
                <w:rStyle w:val="Hyperlink"/>
                <w:noProof/>
              </w:rPr>
              <w:t>Use case "Tìm hiểu nhanh"</w:t>
            </w:r>
            <w:r>
              <w:rPr>
                <w:noProof/>
                <w:webHidden/>
              </w:rPr>
              <w:tab/>
            </w:r>
            <w:r>
              <w:rPr>
                <w:noProof/>
                <w:webHidden/>
              </w:rPr>
              <w:fldChar w:fldCharType="begin"/>
            </w:r>
            <w:r>
              <w:rPr>
                <w:noProof/>
                <w:webHidden/>
              </w:rPr>
              <w:instrText xml:space="preserve"> PAGEREF _Toc119444959 \h </w:instrText>
            </w:r>
            <w:r>
              <w:rPr>
                <w:noProof/>
                <w:webHidden/>
              </w:rPr>
            </w:r>
            <w:r>
              <w:rPr>
                <w:noProof/>
                <w:webHidden/>
              </w:rPr>
              <w:fldChar w:fldCharType="separate"/>
            </w:r>
            <w:r>
              <w:rPr>
                <w:noProof/>
                <w:webHidden/>
              </w:rPr>
              <w:t>21</w:t>
            </w:r>
            <w:r>
              <w:rPr>
                <w:noProof/>
                <w:webHidden/>
              </w:rPr>
              <w:fldChar w:fldCharType="end"/>
            </w:r>
          </w:hyperlink>
        </w:p>
        <w:p w14:paraId="32C63F1E" w14:textId="49F94B3E"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60" w:history="1">
            <w:r w:rsidRPr="00E85EEC">
              <w:rPr>
                <w:rStyle w:val="Hyperlink"/>
                <w:noProof/>
              </w:rPr>
              <w:t>2.2.4</w:t>
            </w:r>
            <w:r>
              <w:rPr>
                <w:rFonts w:asciiTheme="minorHAnsi" w:eastAsiaTheme="minorEastAsia" w:hAnsiTheme="minorHAnsi" w:cstheme="minorBidi"/>
                <w:noProof/>
                <w:sz w:val="22"/>
                <w:lang w:val="en-US"/>
              </w:rPr>
              <w:tab/>
            </w:r>
            <w:r w:rsidRPr="00E85EEC">
              <w:rPr>
                <w:rStyle w:val="Hyperlink"/>
                <w:noProof/>
              </w:rPr>
              <w:t>Use case “ Đăng nhập”</w:t>
            </w:r>
            <w:r>
              <w:rPr>
                <w:noProof/>
                <w:webHidden/>
              </w:rPr>
              <w:tab/>
            </w:r>
            <w:r>
              <w:rPr>
                <w:noProof/>
                <w:webHidden/>
              </w:rPr>
              <w:fldChar w:fldCharType="begin"/>
            </w:r>
            <w:r>
              <w:rPr>
                <w:noProof/>
                <w:webHidden/>
              </w:rPr>
              <w:instrText xml:space="preserve"> PAGEREF _Toc119444960 \h </w:instrText>
            </w:r>
            <w:r>
              <w:rPr>
                <w:noProof/>
                <w:webHidden/>
              </w:rPr>
            </w:r>
            <w:r>
              <w:rPr>
                <w:noProof/>
                <w:webHidden/>
              </w:rPr>
              <w:fldChar w:fldCharType="separate"/>
            </w:r>
            <w:r>
              <w:rPr>
                <w:noProof/>
                <w:webHidden/>
              </w:rPr>
              <w:t>23</w:t>
            </w:r>
            <w:r>
              <w:rPr>
                <w:noProof/>
                <w:webHidden/>
              </w:rPr>
              <w:fldChar w:fldCharType="end"/>
            </w:r>
          </w:hyperlink>
        </w:p>
        <w:p w14:paraId="7A702DDF" w14:textId="52912F04"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61" w:history="1">
            <w:r w:rsidRPr="00E85EEC">
              <w:rPr>
                <w:rStyle w:val="Hyperlink"/>
                <w:noProof/>
              </w:rPr>
              <w:t>2.2.5</w:t>
            </w:r>
            <w:r>
              <w:rPr>
                <w:rFonts w:asciiTheme="minorHAnsi" w:eastAsiaTheme="minorEastAsia" w:hAnsiTheme="minorHAnsi" w:cstheme="minorBidi"/>
                <w:noProof/>
                <w:sz w:val="22"/>
                <w:lang w:val="en-US"/>
              </w:rPr>
              <w:tab/>
            </w:r>
            <w:r w:rsidRPr="00E85EEC">
              <w:rPr>
                <w:rStyle w:val="Hyperlink"/>
                <w:noProof/>
              </w:rPr>
              <w:t>Use case “Đăng xuất”</w:t>
            </w:r>
            <w:r>
              <w:rPr>
                <w:noProof/>
                <w:webHidden/>
              </w:rPr>
              <w:tab/>
            </w:r>
            <w:r>
              <w:rPr>
                <w:noProof/>
                <w:webHidden/>
              </w:rPr>
              <w:fldChar w:fldCharType="begin"/>
            </w:r>
            <w:r>
              <w:rPr>
                <w:noProof/>
                <w:webHidden/>
              </w:rPr>
              <w:instrText xml:space="preserve"> PAGEREF _Toc119444961 \h </w:instrText>
            </w:r>
            <w:r>
              <w:rPr>
                <w:noProof/>
                <w:webHidden/>
              </w:rPr>
            </w:r>
            <w:r>
              <w:rPr>
                <w:noProof/>
                <w:webHidden/>
              </w:rPr>
              <w:fldChar w:fldCharType="separate"/>
            </w:r>
            <w:r>
              <w:rPr>
                <w:noProof/>
                <w:webHidden/>
              </w:rPr>
              <w:t>24</w:t>
            </w:r>
            <w:r>
              <w:rPr>
                <w:noProof/>
                <w:webHidden/>
              </w:rPr>
              <w:fldChar w:fldCharType="end"/>
            </w:r>
          </w:hyperlink>
        </w:p>
        <w:p w14:paraId="3C9CCB42" w14:textId="718778A9"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62" w:history="1">
            <w:r w:rsidRPr="00E85EEC">
              <w:rPr>
                <w:rStyle w:val="Hyperlink"/>
                <w:noProof/>
              </w:rPr>
              <w:t>2.2.6</w:t>
            </w:r>
            <w:r>
              <w:rPr>
                <w:rFonts w:asciiTheme="minorHAnsi" w:eastAsiaTheme="minorEastAsia" w:hAnsiTheme="minorHAnsi" w:cstheme="minorBidi"/>
                <w:noProof/>
                <w:sz w:val="22"/>
                <w:lang w:val="en-US"/>
              </w:rPr>
              <w:tab/>
            </w:r>
            <w:r w:rsidRPr="00E85EEC">
              <w:rPr>
                <w:rStyle w:val="Hyperlink"/>
                <w:noProof/>
              </w:rPr>
              <w:t>Use case “Quản lý tài khoản”.</w:t>
            </w:r>
            <w:r>
              <w:rPr>
                <w:noProof/>
                <w:webHidden/>
              </w:rPr>
              <w:tab/>
            </w:r>
            <w:r>
              <w:rPr>
                <w:noProof/>
                <w:webHidden/>
              </w:rPr>
              <w:fldChar w:fldCharType="begin"/>
            </w:r>
            <w:r>
              <w:rPr>
                <w:noProof/>
                <w:webHidden/>
              </w:rPr>
              <w:instrText xml:space="preserve"> PAGEREF _Toc119444962 \h </w:instrText>
            </w:r>
            <w:r>
              <w:rPr>
                <w:noProof/>
                <w:webHidden/>
              </w:rPr>
            </w:r>
            <w:r>
              <w:rPr>
                <w:noProof/>
                <w:webHidden/>
              </w:rPr>
              <w:fldChar w:fldCharType="separate"/>
            </w:r>
            <w:r>
              <w:rPr>
                <w:noProof/>
                <w:webHidden/>
              </w:rPr>
              <w:t>25</w:t>
            </w:r>
            <w:r>
              <w:rPr>
                <w:noProof/>
                <w:webHidden/>
              </w:rPr>
              <w:fldChar w:fldCharType="end"/>
            </w:r>
          </w:hyperlink>
        </w:p>
        <w:p w14:paraId="662E7792" w14:textId="0EE38A14"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63" w:history="1">
            <w:r w:rsidRPr="00E85EEC">
              <w:rPr>
                <w:rStyle w:val="Hyperlink"/>
                <w:noProof/>
                <w:lang w:val="en-US"/>
              </w:rPr>
              <w:t>2.2.7</w:t>
            </w:r>
            <w:r>
              <w:rPr>
                <w:rFonts w:asciiTheme="minorHAnsi" w:eastAsiaTheme="minorEastAsia" w:hAnsiTheme="minorHAnsi" w:cstheme="minorBidi"/>
                <w:noProof/>
                <w:sz w:val="22"/>
                <w:lang w:val="en-US"/>
              </w:rPr>
              <w:tab/>
            </w:r>
            <w:r w:rsidRPr="00E85EEC">
              <w:rPr>
                <w:rStyle w:val="Hyperlink"/>
                <w:noProof/>
              </w:rPr>
              <w:t>Use case “Quản lý hỏi đáp”</w:t>
            </w:r>
            <w:r w:rsidRPr="00E85EEC">
              <w:rPr>
                <w:rStyle w:val="Hyperlink"/>
                <w:noProof/>
                <w:lang w:val="en-US"/>
              </w:rPr>
              <w:t>.</w:t>
            </w:r>
            <w:r>
              <w:rPr>
                <w:noProof/>
                <w:webHidden/>
              </w:rPr>
              <w:tab/>
            </w:r>
            <w:r>
              <w:rPr>
                <w:noProof/>
                <w:webHidden/>
              </w:rPr>
              <w:fldChar w:fldCharType="begin"/>
            </w:r>
            <w:r>
              <w:rPr>
                <w:noProof/>
                <w:webHidden/>
              </w:rPr>
              <w:instrText xml:space="preserve"> PAGEREF _Toc119444963 \h </w:instrText>
            </w:r>
            <w:r>
              <w:rPr>
                <w:noProof/>
                <w:webHidden/>
              </w:rPr>
            </w:r>
            <w:r>
              <w:rPr>
                <w:noProof/>
                <w:webHidden/>
              </w:rPr>
              <w:fldChar w:fldCharType="separate"/>
            </w:r>
            <w:r>
              <w:rPr>
                <w:noProof/>
                <w:webHidden/>
              </w:rPr>
              <w:t>28</w:t>
            </w:r>
            <w:r>
              <w:rPr>
                <w:noProof/>
                <w:webHidden/>
              </w:rPr>
              <w:fldChar w:fldCharType="end"/>
            </w:r>
          </w:hyperlink>
        </w:p>
        <w:p w14:paraId="1FADF8A7" w14:textId="21F8B023"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64" w:history="1">
            <w:r w:rsidRPr="00E85EEC">
              <w:rPr>
                <w:rStyle w:val="Hyperlink"/>
                <w:noProof/>
                <w:lang w:val="en-US"/>
              </w:rPr>
              <w:t>2.2.8</w:t>
            </w:r>
            <w:r>
              <w:rPr>
                <w:rFonts w:asciiTheme="minorHAnsi" w:eastAsiaTheme="minorEastAsia" w:hAnsiTheme="minorHAnsi" w:cstheme="minorBidi"/>
                <w:noProof/>
                <w:sz w:val="22"/>
                <w:lang w:val="en-US"/>
              </w:rPr>
              <w:tab/>
            </w:r>
            <w:r w:rsidRPr="00E85EEC">
              <w:rPr>
                <w:rStyle w:val="Hyperlink"/>
                <w:noProof/>
              </w:rPr>
              <w:t>Use case “ Xem lịch giảng dạy”</w:t>
            </w:r>
            <w:r w:rsidRPr="00E85EEC">
              <w:rPr>
                <w:rStyle w:val="Hyperlink"/>
                <w:noProof/>
                <w:lang w:val="en-US"/>
              </w:rPr>
              <w:t>.</w:t>
            </w:r>
            <w:r>
              <w:rPr>
                <w:noProof/>
                <w:webHidden/>
              </w:rPr>
              <w:tab/>
            </w:r>
            <w:r>
              <w:rPr>
                <w:noProof/>
                <w:webHidden/>
              </w:rPr>
              <w:fldChar w:fldCharType="begin"/>
            </w:r>
            <w:r>
              <w:rPr>
                <w:noProof/>
                <w:webHidden/>
              </w:rPr>
              <w:instrText xml:space="preserve"> PAGEREF _Toc119444964 \h </w:instrText>
            </w:r>
            <w:r>
              <w:rPr>
                <w:noProof/>
                <w:webHidden/>
              </w:rPr>
            </w:r>
            <w:r>
              <w:rPr>
                <w:noProof/>
                <w:webHidden/>
              </w:rPr>
              <w:fldChar w:fldCharType="separate"/>
            </w:r>
            <w:r>
              <w:rPr>
                <w:noProof/>
                <w:webHidden/>
              </w:rPr>
              <w:t>29</w:t>
            </w:r>
            <w:r>
              <w:rPr>
                <w:noProof/>
                <w:webHidden/>
              </w:rPr>
              <w:fldChar w:fldCharType="end"/>
            </w:r>
          </w:hyperlink>
        </w:p>
        <w:p w14:paraId="7028E59F" w14:textId="5A10D8D3"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65" w:history="1">
            <w:r w:rsidRPr="00E85EEC">
              <w:rPr>
                <w:rStyle w:val="Hyperlink"/>
                <w:noProof/>
              </w:rPr>
              <w:t>2.2.9</w:t>
            </w:r>
            <w:r>
              <w:rPr>
                <w:rFonts w:asciiTheme="minorHAnsi" w:eastAsiaTheme="minorEastAsia" w:hAnsiTheme="minorHAnsi" w:cstheme="minorBidi"/>
                <w:noProof/>
                <w:sz w:val="22"/>
                <w:lang w:val="en-US"/>
              </w:rPr>
              <w:tab/>
            </w:r>
            <w:r w:rsidRPr="00E85EEC">
              <w:rPr>
                <w:rStyle w:val="Hyperlink"/>
                <w:noProof/>
              </w:rPr>
              <w:t>Use case “Thông báo”</w:t>
            </w:r>
            <w:r w:rsidRPr="00E85EEC">
              <w:rPr>
                <w:rStyle w:val="Hyperlink"/>
                <w:noProof/>
                <w:lang w:val="en-US"/>
              </w:rPr>
              <w:t>.</w:t>
            </w:r>
            <w:r>
              <w:rPr>
                <w:noProof/>
                <w:webHidden/>
              </w:rPr>
              <w:tab/>
            </w:r>
            <w:r>
              <w:rPr>
                <w:noProof/>
                <w:webHidden/>
              </w:rPr>
              <w:fldChar w:fldCharType="begin"/>
            </w:r>
            <w:r>
              <w:rPr>
                <w:noProof/>
                <w:webHidden/>
              </w:rPr>
              <w:instrText xml:space="preserve"> PAGEREF _Toc119444965 \h </w:instrText>
            </w:r>
            <w:r>
              <w:rPr>
                <w:noProof/>
                <w:webHidden/>
              </w:rPr>
            </w:r>
            <w:r>
              <w:rPr>
                <w:noProof/>
                <w:webHidden/>
              </w:rPr>
              <w:fldChar w:fldCharType="separate"/>
            </w:r>
            <w:r>
              <w:rPr>
                <w:noProof/>
                <w:webHidden/>
              </w:rPr>
              <w:t>30</w:t>
            </w:r>
            <w:r>
              <w:rPr>
                <w:noProof/>
                <w:webHidden/>
              </w:rPr>
              <w:fldChar w:fldCharType="end"/>
            </w:r>
          </w:hyperlink>
        </w:p>
        <w:p w14:paraId="6BFE057C" w14:textId="03ECB608"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66" w:history="1">
            <w:r w:rsidRPr="00E85EEC">
              <w:rPr>
                <w:rStyle w:val="Hyperlink"/>
                <w:noProof/>
                <w:lang w:val="en-US"/>
              </w:rPr>
              <w:t>2.2.10</w:t>
            </w:r>
            <w:r>
              <w:rPr>
                <w:rFonts w:asciiTheme="minorHAnsi" w:eastAsiaTheme="minorEastAsia" w:hAnsiTheme="minorHAnsi" w:cstheme="minorBidi"/>
                <w:noProof/>
                <w:sz w:val="22"/>
                <w:lang w:val="en-US"/>
              </w:rPr>
              <w:tab/>
            </w:r>
            <w:r w:rsidRPr="00E85EEC">
              <w:rPr>
                <w:rStyle w:val="Hyperlink"/>
                <w:noProof/>
              </w:rPr>
              <w:t xml:space="preserve">Use case “ Quản lý trang thiết bị” </w:t>
            </w:r>
            <w:r w:rsidRPr="00E85EEC">
              <w:rPr>
                <w:rStyle w:val="Hyperlink"/>
                <w:noProof/>
                <w:lang w:val="en-US"/>
              </w:rPr>
              <w:t>.</w:t>
            </w:r>
            <w:r>
              <w:rPr>
                <w:noProof/>
                <w:webHidden/>
              </w:rPr>
              <w:tab/>
            </w:r>
            <w:r>
              <w:rPr>
                <w:noProof/>
                <w:webHidden/>
              </w:rPr>
              <w:fldChar w:fldCharType="begin"/>
            </w:r>
            <w:r>
              <w:rPr>
                <w:noProof/>
                <w:webHidden/>
              </w:rPr>
              <w:instrText xml:space="preserve"> PAGEREF _Toc119444966 \h </w:instrText>
            </w:r>
            <w:r>
              <w:rPr>
                <w:noProof/>
                <w:webHidden/>
              </w:rPr>
            </w:r>
            <w:r>
              <w:rPr>
                <w:noProof/>
                <w:webHidden/>
              </w:rPr>
              <w:fldChar w:fldCharType="separate"/>
            </w:r>
            <w:r>
              <w:rPr>
                <w:noProof/>
                <w:webHidden/>
              </w:rPr>
              <w:t>31</w:t>
            </w:r>
            <w:r>
              <w:rPr>
                <w:noProof/>
                <w:webHidden/>
              </w:rPr>
              <w:fldChar w:fldCharType="end"/>
            </w:r>
          </w:hyperlink>
        </w:p>
        <w:p w14:paraId="0B2568A7" w14:textId="04A7E347"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67" w:history="1">
            <w:r w:rsidRPr="00E85EEC">
              <w:rPr>
                <w:rStyle w:val="Hyperlink"/>
                <w:noProof/>
              </w:rPr>
              <w:t>2.2.11</w:t>
            </w:r>
            <w:r>
              <w:rPr>
                <w:rFonts w:asciiTheme="minorHAnsi" w:eastAsiaTheme="minorEastAsia" w:hAnsiTheme="minorHAnsi" w:cstheme="minorBidi"/>
                <w:noProof/>
                <w:sz w:val="22"/>
                <w:lang w:val="en-US"/>
              </w:rPr>
              <w:tab/>
            </w:r>
            <w:r w:rsidRPr="00E85EEC">
              <w:rPr>
                <w:rStyle w:val="Hyperlink"/>
                <w:noProof/>
              </w:rPr>
              <w:t>Use case “Thanh toán học phí”</w:t>
            </w:r>
            <w:r>
              <w:rPr>
                <w:noProof/>
                <w:webHidden/>
              </w:rPr>
              <w:tab/>
            </w:r>
            <w:r>
              <w:rPr>
                <w:noProof/>
                <w:webHidden/>
              </w:rPr>
              <w:fldChar w:fldCharType="begin"/>
            </w:r>
            <w:r>
              <w:rPr>
                <w:noProof/>
                <w:webHidden/>
              </w:rPr>
              <w:instrText xml:space="preserve"> PAGEREF _Toc119444967 \h </w:instrText>
            </w:r>
            <w:r>
              <w:rPr>
                <w:noProof/>
                <w:webHidden/>
              </w:rPr>
            </w:r>
            <w:r>
              <w:rPr>
                <w:noProof/>
                <w:webHidden/>
              </w:rPr>
              <w:fldChar w:fldCharType="separate"/>
            </w:r>
            <w:r>
              <w:rPr>
                <w:noProof/>
                <w:webHidden/>
              </w:rPr>
              <w:t>33</w:t>
            </w:r>
            <w:r>
              <w:rPr>
                <w:noProof/>
                <w:webHidden/>
              </w:rPr>
              <w:fldChar w:fldCharType="end"/>
            </w:r>
          </w:hyperlink>
        </w:p>
        <w:p w14:paraId="352C72DC" w14:textId="19122AC2"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68" w:history="1">
            <w:r w:rsidRPr="00E85EEC">
              <w:rPr>
                <w:rStyle w:val="Hyperlink"/>
                <w:noProof/>
              </w:rPr>
              <w:t>2.2.12</w:t>
            </w:r>
            <w:r>
              <w:rPr>
                <w:rFonts w:asciiTheme="minorHAnsi" w:eastAsiaTheme="minorEastAsia" w:hAnsiTheme="minorHAnsi" w:cstheme="minorBidi"/>
                <w:noProof/>
                <w:sz w:val="22"/>
                <w:lang w:val="en-US"/>
              </w:rPr>
              <w:tab/>
            </w:r>
            <w:r w:rsidRPr="00E85EEC">
              <w:rPr>
                <w:rStyle w:val="Hyperlink"/>
                <w:noProof/>
              </w:rPr>
              <w:t>Use case “ Quản lý lớp học”</w:t>
            </w:r>
            <w:r>
              <w:rPr>
                <w:noProof/>
                <w:webHidden/>
              </w:rPr>
              <w:tab/>
            </w:r>
            <w:r>
              <w:rPr>
                <w:noProof/>
                <w:webHidden/>
              </w:rPr>
              <w:fldChar w:fldCharType="begin"/>
            </w:r>
            <w:r>
              <w:rPr>
                <w:noProof/>
                <w:webHidden/>
              </w:rPr>
              <w:instrText xml:space="preserve"> PAGEREF _Toc119444968 \h </w:instrText>
            </w:r>
            <w:r>
              <w:rPr>
                <w:noProof/>
                <w:webHidden/>
              </w:rPr>
            </w:r>
            <w:r>
              <w:rPr>
                <w:noProof/>
                <w:webHidden/>
              </w:rPr>
              <w:fldChar w:fldCharType="separate"/>
            </w:r>
            <w:r>
              <w:rPr>
                <w:noProof/>
                <w:webHidden/>
              </w:rPr>
              <w:t>35</w:t>
            </w:r>
            <w:r>
              <w:rPr>
                <w:noProof/>
                <w:webHidden/>
              </w:rPr>
              <w:fldChar w:fldCharType="end"/>
            </w:r>
          </w:hyperlink>
        </w:p>
        <w:p w14:paraId="053F3180" w14:textId="00C87070"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69" w:history="1">
            <w:r w:rsidRPr="00E85EEC">
              <w:rPr>
                <w:rStyle w:val="Hyperlink"/>
                <w:noProof/>
                <w:lang w:val="en-US"/>
              </w:rPr>
              <w:t>2.2.13</w:t>
            </w:r>
            <w:r>
              <w:rPr>
                <w:rFonts w:asciiTheme="minorHAnsi" w:eastAsiaTheme="minorEastAsia" w:hAnsiTheme="minorHAnsi" w:cstheme="minorBidi"/>
                <w:noProof/>
                <w:sz w:val="22"/>
                <w:lang w:val="en-US"/>
              </w:rPr>
              <w:tab/>
            </w:r>
            <w:r w:rsidRPr="00E85EEC">
              <w:rPr>
                <w:rStyle w:val="Hyperlink"/>
                <w:noProof/>
              </w:rPr>
              <w:t>Use case “Tiếp nhận thư góp ý”</w:t>
            </w:r>
            <w:r w:rsidRPr="00E85EEC">
              <w:rPr>
                <w:rStyle w:val="Hyperlink"/>
                <w:noProof/>
                <w:lang w:val="en-US"/>
              </w:rPr>
              <w:t>.</w:t>
            </w:r>
            <w:r>
              <w:rPr>
                <w:noProof/>
                <w:webHidden/>
              </w:rPr>
              <w:tab/>
            </w:r>
            <w:r>
              <w:rPr>
                <w:noProof/>
                <w:webHidden/>
              </w:rPr>
              <w:fldChar w:fldCharType="begin"/>
            </w:r>
            <w:r>
              <w:rPr>
                <w:noProof/>
                <w:webHidden/>
              </w:rPr>
              <w:instrText xml:space="preserve"> PAGEREF _Toc119444969 \h </w:instrText>
            </w:r>
            <w:r>
              <w:rPr>
                <w:noProof/>
                <w:webHidden/>
              </w:rPr>
            </w:r>
            <w:r>
              <w:rPr>
                <w:noProof/>
                <w:webHidden/>
              </w:rPr>
              <w:fldChar w:fldCharType="separate"/>
            </w:r>
            <w:r>
              <w:rPr>
                <w:noProof/>
                <w:webHidden/>
              </w:rPr>
              <w:t>38</w:t>
            </w:r>
            <w:r>
              <w:rPr>
                <w:noProof/>
                <w:webHidden/>
              </w:rPr>
              <w:fldChar w:fldCharType="end"/>
            </w:r>
          </w:hyperlink>
        </w:p>
        <w:p w14:paraId="645AAB3A" w14:textId="62293E17"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70" w:history="1">
            <w:r w:rsidRPr="00E85EEC">
              <w:rPr>
                <w:rStyle w:val="Hyperlink"/>
                <w:noProof/>
                <w:lang w:val="en-US"/>
              </w:rPr>
              <w:t>2.2.14</w:t>
            </w:r>
            <w:r>
              <w:rPr>
                <w:rFonts w:asciiTheme="minorHAnsi" w:eastAsiaTheme="minorEastAsia" w:hAnsiTheme="minorHAnsi" w:cstheme="minorBidi"/>
                <w:noProof/>
                <w:sz w:val="22"/>
                <w:lang w:val="en-US"/>
              </w:rPr>
              <w:tab/>
            </w:r>
            <w:r w:rsidRPr="00E85EEC">
              <w:rPr>
                <w:rStyle w:val="Hyperlink"/>
                <w:noProof/>
              </w:rPr>
              <w:t>Use case “Quản lý hệ thống”</w:t>
            </w:r>
            <w:r w:rsidRPr="00E85EEC">
              <w:rPr>
                <w:rStyle w:val="Hyperlink"/>
                <w:noProof/>
                <w:lang w:val="en-US"/>
              </w:rPr>
              <w:t>.</w:t>
            </w:r>
            <w:r>
              <w:rPr>
                <w:noProof/>
                <w:webHidden/>
              </w:rPr>
              <w:tab/>
            </w:r>
            <w:r>
              <w:rPr>
                <w:noProof/>
                <w:webHidden/>
              </w:rPr>
              <w:fldChar w:fldCharType="begin"/>
            </w:r>
            <w:r>
              <w:rPr>
                <w:noProof/>
                <w:webHidden/>
              </w:rPr>
              <w:instrText xml:space="preserve"> PAGEREF _Toc119444970 \h </w:instrText>
            </w:r>
            <w:r>
              <w:rPr>
                <w:noProof/>
                <w:webHidden/>
              </w:rPr>
            </w:r>
            <w:r>
              <w:rPr>
                <w:noProof/>
                <w:webHidden/>
              </w:rPr>
              <w:fldChar w:fldCharType="separate"/>
            </w:r>
            <w:r>
              <w:rPr>
                <w:noProof/>
                <w:webHidden/>
              </w:rPr>
              <w:t>39</w:t>
            </w:r>
            <w:r>
              <w:rPr>
                <w:noProof/>
                <w:webHidden/>
              </w:rPr>
              <w:fldChar w:fldCharType="end"/>
            </w:r>
          </w:hyperlink>
        </w:p>
        <w:p w14:paraId="0567C4F6" w14:textId="157253EA"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71" w:history="1">
            <w:r w:rsidRPr="00E85EEC">
              <w:rPr>
                <w:rStyle w:val="Hyperlink"/>
                <w:noProof/>
              </w:rPr>
              <w:t>2.2.15</w:t>
            </w:r>
            <w:r>
              <w:rPr>
                <w:rFonts w:asciiTheme="minorHAnsi" w:eastAsiaTheme="minorEastAsia" w:hAnsiTheme="minorHAnsi" w:cstheme="minorBidi"/>
                <w:noProof/>
                <w:sz w:val="22"/>
                <w:lang w:val="en-US"/>
              </w:rPr>
              <w:tab/>
            </w:r>
            <w:r w:rsidRPr="00E85EEC">
              <w:rPr>
                <w:rStyle w:val="Hyperlink"/>
                <w:noProof/>
              </w:rPr>
              <w:t>Use case” Thống kê”</w:t>
            </w:r>
            <w:r>
              <w:rPr>
                <w:noProof/>
                <w:webHidden/>
              </w:rPr>
              <w:tab/>
            </w:r>
            <w:r>
              <w:rPr>
                <w:noProof/>
                <w:webHidden/>
              </w:rPr>
              <w:fldChar w:fldCharType="begin"/>
            </w:r>
            <w:r>
              <w:rPr>
                <w:noProof/>
                <w:webHidden/>
              </w:rPr>
              <w:instrText xml:space="preserve"> PAGEREF _Toc119444971 \h </w:instrText>
            </w:r>
            <w:r>
              <w:rPr>
                <w:noProof/>
                <w:webHidden/>
              </w:rPr>
            </w:r>
            <w:r>
              <w:rPr>
                <w:noProof/>
                <w:webHidden/>
              </w:rPr>
              <w:fldChar w:fldCharType="separate"/>
            </w:r>
            <w:r>
              <w:rPr>
                <w:noProof/>
                <w:webHidden/>
              </w:rPr>
              <w:t>42</w:t>
            </w:r>
            <w:r>
              <w:rPr>
                <w:noProof/>
                <w:webHidden/>
              </w:rPr>
              <w:fldChar w:fldCharType="end"/>
            </w:r>
          </w:hyperlink>
        </w:p>
        <w:p w14:paraId="78FBD2A0" w14:textId="5AC3E15A"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72" w:history="1">
            <w:r w:rsidRPr="00E85EEC">
              <w:rPr>
                <w:rStyle w:val="Hyperlink"/>
                <w:noProof/>
              </w:rPr>
              <w:t>2.2.16</w:t>
            </w:r>
            <w:r>
              <w:rPr>
                <w:rFonts w:asciiTheme="minorHAnsi" w:eastAsiaTheme="minorEastAsia" w:hAnsiTheme="minorHAnsi" w:cstheme="minorBidi"/>
                <w:noProof/>
                <w:sz w:val="22"/>
                <w:lang w:val="en-US"/>
              </w:rPr>
              <w:tab/>
            </w:r>
            <w:r w:rsidRPr="00E85EEC">
              <w:rPr>
                <w:rStyle w:val="Hyperlink"/>
                <w:noProof/>
              </w:rPr>
              <w:t>Use case “Quản lý nhân sự”</w:t>
            </w:r>
            <w:r>
              <w:rPr>
                <w:noProof/>
                <w:webHidden/>
              </w:rPr>
              <w:tab/>
            </w:r>
            <w:r>
              <w:rPr>
                <w:noProof/>
                <w:webHidden/>
              </w:rPr>
              <w:fldChar w:fldCharType="begin"/>
            </w:r>
            <w:r>
              <w:rPr>
                <w:noProof/>
                <w:webHidden/>
              </w:rPr>
              <w:instrText xml:space="preserve"> PAGEREF _Toc119444972 \h </w:instrText>
            </w:r>
            <w:r>
              <w:rPr>
                <w:noProof/>
                <w:webHidden/>
              </w:rPr>
            </w:r>
            <w:r>
              <w:rPr>
                <w:noProof/>
                <w:webHidden/>
              </w:rPr>
              <w:fldChar w:fldCharType="separate"/>
            </w:r>
            <w:r>
              <w:rPr>
                <w:noProof/>
                <w:webHidden/>
              </w:rPr>
              <w:t>43</w:t>
            </w:r>
            <w:r>
              <w:rPr>
                <w:noProof/>
                <w:webHidden/>
              </w:rPr>
              <w:fldChar w:fldCharType="end"/>
            </w:r>
          </w:hyperlink>
        </w:p>
        <w:p w14:paraId="6FCC4C58" w14:textId="0AA7B5CD"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73" w:history="1">
            <w:r w:rsidRPr="00E85EEC">
              <w:rPr>
                <w:rStyle w:val="Hyperlink"/>
                <w:noProof/>
              </w:rPr>
              <w:t>2.2.17</w:t>
            </w:r>
            <w:r>
              <w:rPr>
                <w:rFonts w:asciiTheme="minorHAnsi" w:eastAsiaTheme="minorEastAsia" w:hAnsiTheme="minorHAnsi" w:cstheme="minorBidi"/>
                <w:noProof/>
                <w:sz w:val="22"/>
                <w:lang w:val="en-US"/>
              </w:rPr>
              <w:tab/>
            </w:r>
            <w:r w:rsidRPr="00E85EEC">
              <w:rPr>
                <w:rStyle w:val="Hyperlink"/>
                <w:noProof/>
              </w:rPr>
              <w:t>Use case “Sổ liên lạc điện tử”</w:t>
            </w:r>
            <w:r>
              <w:rPr>
                <w:noProof/>
                <w:webHidden/>
              </w:rPr>
              <w:tab/>
            </w:r>
            <w:r>
              <w:rPr>
                <w:noProof/>
                <w:webHidden/>
              </w:rPr>
              <w:fldChar w:fldCharType="begin"/>
            </w:r>
            <w:r>
              <w:rPr>
                <w:noProof/>
                <w:webHidden/>
              </w:rPr>
              <w:instrText xml:space="preserve"> PAGEREF _Toc119444973 \h </w:instrText>
            </w:r>
            <w:r>
              <w:rPr>
                <w:noProof/>
                <w:webHidden/>
              </w:rPr>
            </w:r>
            <w:r>
              <w:rPr>
                <w:noProof/>
                <w:webHidden/>
              </w:rPr>
              <w:fldChar w:fldCharType="separate"/>
            </w:r>
            <w:r>
              <w:rPr>
                <w:noProof/>
                <w:webHidden/>
              </w:rPr>
              <w:t>46</w:t>
            </w:r>
            <w:r>
              <w:rPr>
                <w:noProof/>
                <w:webHidden/>
              </w:rPr>
              <w:fldChar w:fldCharType="end"/>
            </w:r>
          </w:hyperlink>
        </w:p>
        <w:p w14:paraId="0B99AE81" w14:textId="79A2FF69"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74" w:history="1">
            <w:r w:rsidRPr="00E85EEC">
              <w:rPr>
                <w:rStyle w:val="Hyperlink"/>
                <w:noProof/>
              </w:rPr>
              <w:t>2.2.18</w:t>
            </w:r>
            <w:r>
              <w:rPr>
                <w:rFonts w:asciiTheme="minorHAnsi" w:eastAsiaTheme="minorEastAsia" w:hAnsiTheme="minorHAnsi" w:cstheme="minorBidi"/>
                <w:noProof/>
                <w:sz w:val="22"/>
                <w:lang w:val="en-US"/>
              </w:rPr>
              <w:tab/>
            </w:r>
            <w:r w:rsidRPr="00E85EEC">
              <w:rPr>
                <w:rStyle w:val="Hyperlink"/>
                <w:noProof/>
              </w:rPr>
              <w:t>Use case “Hộp Thư”</w:t>
            </w:r>
            <w:r>
              <w:rPr>
                <w:noProof/>
                <w:webHidden/>
              </w:rPr>
              <w:tab/>
            </w:r>
            <w:r>
              <w:rPr>
                <w:noProof/>
                <w:webHidden/>
              </w:rPr>
              <w:fldChar w:fldCharType="begin"/>
            </w:r>
            <w:r>
              <w:rPr>
                <w:noProof/>
                <w:webHidden/>
              </w:rPr>
              <w:instrText xml:space="preserve"> PAGEREF _Toc119444974 \h </w:instrText>
            </w:r>
            <w:r>
              <w:rPr>
                <w:noProof/>
                <w:webHidden/>
              </w:rPr>
            </w:r>
            <w:r>
              <w:rPr>
                <w:noProof/>
                <w:webHidden/>
              </w:rPr>
              <w:fldChar w:fldCharType="separate"/>
            </w:r>
            <w:r>
              <w:rPr>
                <w:noProof/>
                <w:webHidden/>
              </w:rPr>
              <w:t>47</w:t>
            </w:r>
            <w:r>
              <w:rPr>
                <w:noProof/>
                <w:webHidden/>
              </w:rPr>
              <w:fldChar w:fldCharType="end"/>
            </w:r>
          </w:hyperlink>
        </w:p>
        <w:p w14:paraId="21C838F2" w14:textId="1BBC0EDF" w:rsidR="001435A5" w:rsidRDefault="001435A5">
          <w:pPr>
            <w:pStyle w:val="TOC1"/>
            <w:rPr>
              <w:rFonts w:asciiTheme="minorHAnsi" w:eastAsiaTheme="minorEastAsia" w:hAnsiTheme="minorHAnsi" w:cstheme="minorBidi"/>
              <w:b w:val="0"/>
              <w:bCs w:val="0"/>
              <w:sz w:val="22"/>
              <w:lang w:val="en-US"/>
            </w:rPr>
          </w:pPr>
          <w:hyperlink w:anchor="_Toc119444975" w:history="1">
            <w:r w:rsidRPr="00E85EEC">
              <w:rPr>
                <w:rStyle w:val="Hyperlink"/>
              </w:rPr>
              <w:t>CHƯƠNG 3 :</w:t>
            </w:r>
            <w:r w:rsidRPr="00E85EEC">
              <w:rPr>
                <w:rStyle w:val="Hyperlink"/>
                <w:lang w:val="en-US"/>
              </w:rPr>
              <w:t xml:space="preserve"> SƠ ĐỒ LỚP</w:t>
            </w:r>
            <w:r>
              <w:rPr>
                <w:webHidden/>
              </w:rPr>
              <w:tab/>
            </w:r>
            <w:r>
              <w:rPr>
                <w:webHidden/>
              </w:rPr>
              <w:fldChar w:fldCharType="begin"/>
            </w:r>
            <w:r>
              <w:rPr>
                <w:webHidden/>
              </w:rPr>
              <w:instrText xml:space="preserve"> PAGEREF _Toc119444975 \h </w:instrText>
            </w:r>
            <w:r>
              <w:rPr>
                <w:webHidden/>
              </w:rPr>
            </w:r>
            <w:r>
              <w:rPr>
                <w:webHidden/>
              </w:rPr>
              <w:fldChar w:fldCharType="separate"/>
            </w:r>
            <w:r>
              <w:rPr>
                <w:webHidden/>
              </w:rPr>
              <w:t>49</w:t>
            </w:r>
            <w:r>
              <w:rPr>
                <w:webHidden/>
              </w:rPr>
              <w:fldChar w:fldCharType="end"/>
            </w:r>
          </w:hyperlink>
        </w:p>
        <w:p w14:paraId="193D6A97" w14:textId="0E59610A" w:rsidR="001435A5" w:rsidRDefault="001435A5">
          <w:pPr>
            <w:pStyle w:val="TOC2"/>
            <w:rPr>
              <w:rFonts w:asciiTheme="minorHAnsi" w:eastAsiaTheme="minorEastAsia" w:hAnsiTheme="minorHAnsi" w:cstheme="minorBidi"/>
              <w:sz w:val="22"/>
              <w:lang w:val="en-US"/>
            </w:rPr>
          </w:pPr>
          <w:hyperlink w:anchor="_Toc119444976" w:history="1">
            <w:r w:rsidRPr="00E85EEC">
              <w:rPr>
                <w:rStyle w:val="Hyperlink"/>
              </w:rPr>
              <w:t>3.1</w:t>
            </w:r>
            <w:r>
              <w:rPr>
                <w:rFonts w:asciiTheme="minorHAnsi" w:eastAsiaTheme="minorEastAsia" w:hAnsiTheme="minorHAnsi" w:cstheme="minorBidi"/>
                <w:sz w:val="22"/>
                <w:lang w:val="en-US"/>
              </w:rPr>
              <w:tab/>
            </w:r>
            <w:r w:rsidRPr="00E85EEC">
              <w:rPr>
                <w:rStyle w:val="Hyperlink"/>
              </w:rPr>
              <w:t>Mô tả bảng trong lớp sơ đồ</w:t>
            </w:r>
            <w:r>
              <w:rPr>
                <w:webHidden/>
              </w:rPr>
              <w:tab/>
            </w:r>
            <w:r>
              <w:rPr>
                <w:webHidden/>
              </w:rPr>
              <w:fldChar w:fldCharType="begin"/>
            </w:r>
            <w:r>
              <w:rPr>
                <w:webHidden/>
              </w:rPr>
              <w:instrText xml:space="preserve"> PAGEREF _Toc119444976 \h </w:instrText>
            </w:r>
            <w:r>
              <w:rPr>
                <w:webHidden/>
              </w:rPr>
            </w:r>
            <w:r>
              <w:rPr>
                <w:webHidden/>
              </w:rPr>
              <w:fldChar w:fldCharType="separate"/>
            </w:r>
            <w:r>
              <w:rPr>
                <w:webHidden/>
              </w:rPr>
              <w:t>50</w:t>
            </w:r>
            <w:r>
              <w:rPr>
                <w:webHidden/>
              </w:rPr>
              <w:fldChar w:fldCharType="end"/>
            </w:r>
          </w:hyperlink>
        </w:p>
        <w:p w14:paraId="642EF20E" w14:textId="774DA8A0"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77" w:history="1">
            <w:r w:rsidRPr="00E85EEC">
              <w:rPr>
                <w:rStyle w:val="Hyperlink"/>
                <w:noProof/>
              </w:rPr>
              <w:t>3.1.1</w:t>
            </w:r>
            <w:r>
              <w:rPr>
                <w:rFonts w:asciiTheme="minorHAnsi" w:eastAsiaTheme="minorEastAsia" w:hAnsiTheme="minorHAnsi" w:cstheme="minorBidi"/>
                <w:noProof/>
                <w:sz w:val="22"/>
                <w:lang w:val="en-US"/>
              </w:rPr>
              <w:tab/>
            </w:r>
            <w:r w:rsidRPr="00E85EEC">
              <w:rPr>
                <w:rStyle w:val="Hyperlink"/>
                <w:noProof/>
              </w:rPr>
              <w:t>Lớp NguoiDung</w:t>
            </w:r>
            <w:r>
              <w:rPr>
                <w:noProof/>
                <w:webHidden/>
              </w:rPr>
              <w:tab/>
            </w:r>
            <w:r>
              <w:rPr>
                <w:noProof/>
                <w:webHidden/>
              </w:rPr>
              <w:fldChar w:fldCharType="begin"/>
            </w:r>
            <w:r>
              <w:rPr>
                <w:noProof/>
                <w:webHidden/>
              </w:rPr>
              <w:instrText xml:space="preserve"> PAGEREF _Toc119444977 \h </w:instrText>
            </w:r>
            <w:r>
              <w:rPr>
                <w:noProof/>
                <w:webHidden/>
              </w:rPr>
            </w:r>
            <w:r>
              <w:rPr>
                <w:noProof/>
                <w:webHidden/>
              </w:rPr>
              <w:fldChar w:fldCharType="separate"/>
            </w:r>
            <w:r>
              <w:rPr>
                <w:noProof/>
                <w:webHidden/>
              </w:rPr>
              <w:t>50</w:t>
            </w:r>
            <w:r>
              <w:rPr>
                <w:noProof/>
                <w:webHidden/>
              </w:rPr>
              <w:fldChar w:fldCharType="end"/>
            </w:r>
          </w:hyperlink>
        </w:p>
        <w:p w14:paraId="7808DCB2" w14:textId="3E38BF9B"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78" w:history="1">
            <w:r w:rsidRPr="00E85EEC">
              <w:rPr>
                <w:rStyle w:val="Hyperlink"/>
                <w:noProof/>
              </w:rPr>
              <w:t>3.1.2</w:t>
            </w:r>
            <w:r>
              <w:rPr>
                <w:rFonts w:asciiTheme="minorHAnsi" w:eastAsiaTheme="minorEastAsia" w:hAnsiTheme="minorHAnsi" w:cstheme="minorBidi"/>
                <w:noProof/>
                <w:sz w:val="22"/>
                <w:lang w:val="en-US"/>
              </w:rPr>
              <w:tab/>
            </w:r>
            <w:r w:rsidRPr="00E85EEC">
              <w:rPr>
                <w:rStyle w:val="Hyperlink"/>
                <w:noProof/>
              </w:rPr>
              <w:t>Lớp GiaoVien</w:t>
            </w:r>
            <w:r>
              <w:rPr>
                <w:noProof/>
                <w:webHidden/>
              </w:rPr>
              <w:tab/>
            </w:r>
            <w:r>
              <w:rPr>
                <w:noProof/>
                <w:webHidden/>
              </w:rPr>
              <w:fldChar w:fldCharType="begin"/>
            </w:r>
            <w:r>
              <w:rPr>
                <w:noProof/>
                <w:webHidden/>
              </w:rPr>
              <w:instrText xml:space="preserve"> PAGEREF _Toc119444978 \h </w:instrText>
            </w:r>
            <w:r>
              <w:rPr>
                <w:noProof/>
                <w:webHidden/>
              </w:rPr>
            </w:r>
            <w:r>
              <w:rPr>
                <w:noProof/>
                <w:webHidden/>
              </w:rPr>
              <w:fldChar w:fldCharType="separate"/>
            </w:r>
            <w:r>
              <w:rPr>
                <w:noProof/>
                <w:webHidden/>
              </w:rPr>
              <w:t>51</w:t>
            </w:r>
            <w:r>
              <w:rPr>
                <w:noProof/>
                <w:webHidden/>
              </w:rPr>
              <w:fldChar w:fldCharType="end"/>
            </w:r>
          </w:hyperlink>
        </w:p>
        <w:p w14:paraId="0707A229" w14:textId="0AF00F56"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79" w:history="1">
            <w:r w:rsidRPr="00E85EEC">
              <w:rPr>
                <w:rStyle w:val="Hyperlink"/>
                <w:noProof/>
              </w:rPr>
              <w:t>3.1.3</w:t>
            </w:r>
            <w:r>
              <w:rPr>
                <w:rFonts w:asciiTheme="minorHAnsi" w:eastAsiaTheme="minorEastAsia" w:hAnsiTheme="minorHAnsi" w:cstheme="minorBidi"/>
                <w:noProof/>
                <w:sz w:val="22"/>
                <w:lang w:val="en-US"/>
              </w:rPr>
              <w:tab/>
            </w:r>
            <w:r w:rsidRPr="00E85EEC">
              <w:rPr>
                <w:rStyle w:val="Hyperlink"/>
                <w:noProof/>
              </w:rPr>
              <w:t>Lớp GiaoVienChuNhiem</w:t>
            </w:r>
            <w:r>
              <w:rPr>
                <w:noProof/>
                <w:webHidden/>
              </w:rPr>
              <w:tab/>
            </w:r>
            <w:r>
              <w:rPr>
                <w:noProof/>
                <w:webHidden/>
              </w:rPr>
              <w:fldChar w:fldCharType="begin"/>
            </w:r>
            <w:r>
              <w:rPr>
                <w:noProof/>
                <w:webHidden/>
              </w:rPr>
              <w:instrText xml:space="preserve"> PAGEREF _Toc119444979 \h </w:instrText>
            </w:r>
            <w:r>
              <w:rPr>
                <w:noProof/>
                <w:webHidden/>
              </w:rPr>
            </w:r>
            <w:r>
              <w:rPr>
                <w:noProof/>
                <w:webHidden/>
              </w:rPr>
              <w:fldChar w:fldCharType="separate"/>
            </w:r>
            <w:r>
              <w:rPr>
                <w:noProof/>
                <w:webHidden/>
              </w:rPr>
              <w:t>52</w:t>
            </w:r>
            <w:r>
              <w:rPr>
                <w:noProof/>
                <w:webHidden/>
              </w:rPr>
              <w:fldChar w:fldCharType="end"/>
            </w:r>
          </w:hyperlink>
        </w:p>
        <w:p w14:paraId="4AE4BE5C" w14:textId="1EEBEBB1"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80" w:history="1">
            <w:r w:rsidRPr="00E85EEC">
              <w:rPr>
                <w:rStyle w:val="Hyperlink"/>
                <w:noProof/>
              </w:rPr>
              <w:t>3.1.4</w:t>
            </w:r>
            <w:r>
              <w:rPr>
                <w:rFonts w:asciiTheme="minorHAnsi" w:eastAsiaTheme="minorEastAsia" w:hAnsiTheme="minorHAnsi" w:cstheme="minorBidi"/>
                <w:noProof/>
                <w:sz w:val="22"/>
                <w:lang w:val="en-US"/>
              </w:rPr>
              <w:tab/>
            </w:r>
            <w:r w:rsidRPr="00E85EEC">
              <w:rPr>
                <w:rStyle w:val="Hyperlink"/>
                <w:noProof/>
              </w:rPr>
              <w:t>Lớp GiaoVienBoMon</w:t>
            </w:r>
            <w:r>
              <w:rPr>
                <w:noProof/>
                <w:webHidden/>
              </w:rPr>
              <w:tab/>
            </w:r>
            <w:r>
              <w:rPr>
                <w:noProof/>
                <w:webHidden/>
              </w:rPr>
              <w:fldChar w:fldCharType="begin"/>
            </w:r>
            <w:r>
              <w:rPr>
                <w:noProof/>
                <w:webHidden/>
              </w:rPr>
              <w:instrText xml:space="preserve"> PAGEREF _Toc119444980 \h </w:instrText>
            </w:r>
            <w:r>
              <w:rPr>
                <w:noProof/>
                <w:webHidden/>
              </w:rPr>
            </w:r>
            <w:r>
              <w:rPr>
                <w:noProof/>
                <w:webHidden/>
              </w:rPr>
              <w:fldChar w:fldCharType="separate"/>
            </w:r>
            <w:r>
              <w:rPr>
                <w:noProof/>
                <w:webHidden/>
              </w:rPr>
              <w:t>53</w:t>
            </w:r>
            <w:r>
              <w:rPr>
                <w:noProof/>
                <w:webHidden/>
              </w:rPr>
              <w:fldChar w:fldCharType="end"/>
            </w:r>
          </w:hyperlink>
        </w:p>
        <w:p w14:paraId="4467A37E" w14:textId="27AFFEBC"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81" w:history="1">
            <w:r w:rsidRPr="00E85EEC">
              <w:rPr>
                <w:rStyle w:val="Hyperlink"/>
                <w:noProof/>
              </w:rPr>
              <w:t>3.1.5</w:t>
            </w:r>
            <w:r>
              <w:rPr>
                <w:rFonts w:asciiTheme="minorHAnsi" w:eastAsiaTheme="minorEastAsia" w:hAnsiTheme="minorHAnsi" w:cstheme="minorBidi"/>
                <w:noProof/>
                <w:sz w:val="22"/>
                <w:lang w:val="en-US"/>
              </w:rPr>
              <w:tab/>
            </w:r>
            <w:r w:rsidRPr="00E85EEC">
              <w:rPr>
                <w:rStyle w:val="Hyperlink"/>
                <w:noProof/>
              </w:rPr>
              <w:t>Lớp MonHoc</w:t>
            </w:r>
            <w:r>
              <w:rPr>
                <w:noProof/>
                <w:webHidden/>
              </w:rPr>
              <w:tab/>
            </w:r>
            <w:r>
              <w:rPr>
                <w:noProof/>
                <w:webHidden/>
              </w:rPr>
              <w:fldChar w:fldCharType="begin"/>
            </w:r>
            <w:r>
              <w:rPr>
                <w:noProof/>
                <w:webHidden/>
              </w:rPr>
              <w:instrText xml:space="preserve"> PAGEREF _Toc119444981 \h </w:instrText>
            </w:r>
            <w:r>
              <w:rPr>
                <w:noProof/>
                <w:webHidden/>
              </w:rPr>
            </w:r>
            <w:r>
              <w:rPr>
                <w:noProof/>
                <w:webHidden/>
              </w:rPr>
              <w:fldChar w:fldCharType="separate"/>
            </w:r>
            <w:r>
              <w:rPr>
                <w:noProof/>
                <w:webHidden/>
              </w:rPr>
              <w:t>53</w:t>
            </w:r>
            <w:r>
              <w:rPr>
                <w:noProof/>
                <w:webHidden/>
              </w:rPr>
              <w:fldChar w:fldCharType="end"/>
            </w:r>
          </w:hyperlink>
        </w:p>
        <w:p w14:paraId="56F7EAF8" w14:textId="4894F4FA"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82" w:history="1">
            <w:r w:rsidRPr="00E85EEC">
              <w:rPr>
                <w:rStyle w:val="Hyperlink"/>
                <w:noProof/>
              </w:rPr>
              <w:t>3.1.6</w:t>
            </w:r>
            <w:r>
              <w:rPr>
                <w:rFonts w:asciiTheme="minorHAnsi" w:eastAsiaTheme="minorEastAsia" w:hAnsiTheme="minorHAnsi" w:cstheme="minorBidi"/>
                <w:noProof/>
                <w:sz w:val="22"/>
                <w:lang w:val="en-US"/>
              </w:rPr>
              <w:tab/>
            </w:r>
            <w:r w:rsidRPr="00E85EEC">
              <w:rPr>
                <w:rStyle w:val="Hyperlink"/>
                <w:noProof/>
              </w:rPr>
              <w:t>Lớp LopHoc</w:t>
            </w:r>
            <w:r>
              <w:rPr>
                <w:noProof/>
                <w:webHidden/>
              </w:rPr>
              <w:tab/>
            </w:r>
            <w:r>
              <w:rPr>
                <w:noProof/>
                <w:webHidden/>
              </w:rPr>
              <w:fldChar w:fldCharType="begin"/>
            </w:r>
            <w:r>
              <w:rPr>
                <w:noProof/>
                <w:webHidden/>
              </w:rPr>
              <w:instrText xml:space="preserve"> PAGEREF _Toc119444982 \h </w:instrText>
            </w:r>
            <w:r>
              <w:rPr>
                <w:noProof/>
                <w:webHidden/>
              </w:rPr>
            </w:r>
            <w:r>
              <w:rPr>
                <w:noProof/>
                <w:webHidden/>
              </w:rPr>
              <w:fldChar w:fldCharType="separate"/>
            </w:r>
            <w:r>
              <w:rPr>
                <w:noProof/>
                <w:webHidden/>
              </w:rPr>
              <w:t>54</w:t>
            </w:r>
            <w:r>
              <w:rPr>
                <w:noProof/>
                <w:webHidden/>
              </w:rPr>
              <w:fldChar w:fldCharType="end"/>
            </w:r>
          </w:hyperlink>
        </w:p>
        <w:p w14:paraId="7FFE0FE5" w14:textId="3BB1B5F5"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83" w:history="1">
            <w:r w:rsidRPr="00E85EEC">
              <w:rPr>
                <w:rStyle w:val="Hyperlink"/>
                <w:noProof/>
              </w:rPr>
              <w:t>3.1.7</w:t>
            </w:r>
            <w:r>
              <w:rPr>
                <w:rFonts w:asciiTheme="minorHAnsi" w:eastAsiaTheme="minorEastAsia" w:hAnsiTheme="minorHAnsi" w:cstheme="minorBidi"/>
                <w:noProof/>
                <w:sz w:val="22"/>
                <w:lang w:val="en-US"/>
              </w:rPr>
              <w:tab/>
            </w:r>
            <w:r w:rsidRPr="00E85EEC">
              <w:rPr>
                <w:rStyle w:val="Hyperlink"/>
                <w:noProof/>
              </w:rPr>
              <w:t>Lớp ThoiKhoaBieu</w:t>
            </w:r>
            <w:r>
              <w:rPr>
                <w:noProof/>
                <w:webHidden/>
              </w:rPr>
              <w:tab/>
            </w:r>
            <w:r>
              <w:rPr>
                <w:noProof/>
                <w:webHidden/>
              </w:rPr>
              <w:fldChar w:fldCharType="begin"/>
            </w:r>
            <w:r>
              <w:rPr>
                <w:noProof/>
                <w:webHidden/>
              </w:rPr>
              <w:instrText xml:space="preserve"> PAGEREF _Toc119444983 \h </w:instrText>
            </w:r>
            <w:r>
              <w:rPr>
                <w:noProof/>
                <w:webHidden/>
              </w:rPr>
            </w:r>
            <w:r>
              <w:rPr>
                <w:noProof/>
                <w:webHidden/>
              </w:rPr>
              <w:fldChar w:fldCharType="separate"/>
            </w:r>
            <w:r>
              <w:rPr>
                <w:noProof/>
                <w:webHidden/>
              </w:rPr>
              <w:t>55</w:t>
            </w:r>
            <w:r>
              <w:rPr>
                <w:noProof/>
                <w:webHidden/>
              </w:rPr>
              <w:fldChar w:fldCharType="end"/>
            </w:r>
          </w:hyperlink>
        </w:p>
        <w:p w14:paraId="50B4C24C" w14:textId="43D1CEFE"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84" w:history="1">
            <w:r w:rsidRPr="00E85EEC">
              <w:rPr>
                <w:rStyle w:val="Hyperlink"/>
                <w:noProof/>
              </w:rPr>
              <w:t>3.1.8</w:t>
            </w:r>
            <w:r>
              <w:rPr>
                <w:rFonts w:asciiTheme="minorHAnsi" w:eastAsiaTheme="minorEastAsia" w:hAnsiTheme="minorHAnsi" w:cstheme="minorBidi"/>
                <w:noProof/>
                <w:sz w:val="22"/>
                <w:lang w:val="en-US"/>
              </w:rPr>
              <w:tab/>
            </w:r>
            <w:r w:rsidRPr="00E85EEC">
              <w:rPr>
                <w:rStyle w:val="Hyperlink"/>
                <w:noProof/>
              </w:rPr>
              <w:t>Lớp GiangDay</w:t>
            </w:r>
            <w:r>
              <w:rPr>
                <w:noProof/>
                <w:webHidden/>
              </w:rPr>
              <w:tab/>
            </w:r>
            <w:r>
              <w:rPr>
                <w:noProof/>
                <w:webHidden/>
              </w:rPr>
              <w:fldChar w:fldCharType="begin"/>
            </w:r>
            <w:r>
              <w:rPr>
                <w:noProof/>
                <w:webHidden/>
              </w:rPr>
              <w:instrText xml:space="preserve"> PAGEREF _Toc119444984 \h </w:instrText>
            </w:r>
            <w:r>
              <w:rPr>
                <w:noProof/>
                <w:webHidden/>
              </w:rPr>
            </w:r>
            <w:r>
              <w:rPr>
                <w:noProof/>
                <w:webHidden/>
              </w:rPr>
              <w:fldChar w:fldCharType="separate"/>
            </w:r>
            <w:r>
              <w:rPr>
                <w:noProof/>
                <w:webHidden/>
              </w:rPr>
              <w:t>56</w:t>
            </w:r>
            <w:r>
              <w:rPr>
                <w:noProof/>
                <w:webHidden/>
              </w:rPr>
              <w:fldChar w:fldCharType="end"/>
            </w:r>
          </w:hyperlink>
        </w:p>
        <w:p w14:paraId="418EAC0F" w14:textId="1FE511B2"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85" w:history="1">
            <w:r w:rsidRPr="00E85EEC">
              <w:rPr>
                <w:rStyle w:val="Hyperlink"/>
                <w:noProof/>
              </w:rPr>
              <w:t>3.1.9</w:t>
            </w:r>
            <w:r>
              <w:rPr>
                <w:rFonts w:asciiTheme="minorHAnsi" w:eastAsiaTheme="minorEastAsia" w:hAnsiTheme="minorHAnsi" w:cstheme="minorBidi"/>
                <w:noProof/>
                <w:sz w:val="22"/>
                <w:lang w:val="en-US"/>
              </w:rPr>
              <w:tab/>
            </w:r>
            <w:r w:rsidRPr="00E85EEC">
              <w:rPr>
                <w:rStyle w:val="Hyperlink"/>
                <w:noProof/>
              </w:rPr>
              <w:t>Lớp TrangThietBi</w:t>
            </w:r>
            <w:r>
              <w:rPr>
                <w:noProof/>
                <w:webHidden/>
              </w:rPr>
              <w:tab/>
            </w:r>
            <w:r>
              <w:rPr>
                <w:noProof/>
                <w:webHidden/>
              </w:rPr>
              <w:fldChar w:fldCharType="begin"/>
            </w:r>
            <w:r>
              <w:rPr>
                <w:noProof/>
                <w:webHidden/>
              </w:rPr>
              <w:instrText xml:space="preserve"> PAGEREF _Toc119444985 \h </w:instrText>
            </w:r>
            <w:r>
              <w:rPr>
                <w:noProof/>
                <w:webHidden/>
              </w:rPr>
            </w:r>
            <w:r>
              <w:rPr>
                <w:noProof/>
                <w:webHidden/>
              </w:rPr>
              <w:fldChar w:fldCharType="separate"/>
            </w:r>
            <w:r>
              <w:rPr>
                <w:noProof/>
                <w:webHidden/>
              </w:rPr>
              <w:t>57</w:t>
            </w:r>
            <w:r>
              <w:rPr>
                <w:noProof/>
                <w:webHidden/>
              </w:rPr>
              <w:fldChar w:fldCharType="end"/>
            </w:r>
          </w:hyperlink>
        </w:p>
        <w:p w14:paraId="196B9C1C" w14:textId="23BE2E37"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86" w:history="1">
            <w:r w:rsidRPr="00E85EEC">
              <w:rPr>
                <w:rStyle w:val="Hyperlink"/>
                <w:noProof/>
              </w:rPr>
              <w:t>3.1.10</w:t>
            </w:r>
            <w:r>
              <w:rPr>
                <w:rFonts w:asciiTheme="minorHAnsi" w:eastAsiaTheme="minorEastAsia" w:hAnsiTheme="minorHAnsi" w:cstheme="minorBidi"/>
                <w:noProof/>
                <w:sz w:val="22"/>
                <w:lang w:val="en-US"/>
              </w:rPr>
              <w:tab/>
            </w:r>
            <w:r w:rsidRPr="00E85EEC">
              <w:rPr>
                <w:rStyle w:val="Hyperlink"/>
                <w:noProof/>
              </w:rPr>
              <w:t>LớpPhuHuynh</w:t>
            </w:r>
            <w:r>
              <w:rPr>
                <w:noProof/>
                <w:webHidden/>
              </w:rPr>
              <w:tab/>
            </w:r>
            <w:r>
              <w:rPr>
                <w:noProof/>
                <w:webHidden/>
              </w:rPr>
              <w:fldChar w:fldCharType="begin"/>
            </w:r>
            <w:r>
              <w:rPr>
                <w:noProof/>
                <w:webHidden/>
              </w:rPr>
              <w:instrText xml:space="preserve"> PAGEREF _Toc119444986 \h </w:instrText>
            </w:r>
            <w:r>
              <w:rPr>
                <w:noProof/>
                <w:webHidden/>
              </w:rPr>
            </w:r>
            <w:r>
              <w:rPr>
                <w:noProof/>
                <w:webHidden/>
              </w:rPr>
              <w:fldChar w:fldCharType="separate"/>
            </w:r>
            <w:r>
              <w:rPr>
                <w:noProof/>
                <w:webHidden/>
              </w:rPr>
              <w:t>58</w:t>
            </w:r>
            <w:r>
              <w:rPr>
                <w:noProof/>
                <w:webHidden/>
              </w:rPr>
              <w:fldChar w:fldCharType="end"/>
            </w:r>
          </w:hyperlink>
        </w:p>
        <w:p w14:paraId="50509DC9" w14:textId="306376AE"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87" w:history="1">
            <w:r w:rsidRPr="00E85EEC">
              <w:rPr>
                <w:rStyle w:val="Hyperlink"/>
                <w:noProof/>
              </w:rPr>
              <w:t>3.1.11</w:t>
            </w:r>
            <w:r>
              <w:rPr>
                <w:rFonts w:asciiTheme="minorHAnsi" w:eastAsiaTheme="minorEastAsia" w:hAnsiTheme="minorHAnsi" w:cstheme="minorBidi"/>
                <w:noProof/>
                <w:sz w:val="22"/>
                <w:lang w:val="en-US"/>
              </w:rPr>
              <w:tab/>
            </w:r>
            <w:r w:rsidRPr="00E85EEC">
              <w:rPr>
                <w:rStyle w:val="Hyperlink"/>
                <w:noProof/>
              </w:rPr>
              <w:t>Lớp BanGiamHieu</w:t>
            </w:r>
            <w:r>
              <w:rPr>
                <w:noProof/>
                <w:webHidden/>
              </w:rPr>
              <w:tab/>
            </w:r>
            <w:r>
              <w:rPr>
                <w:noProof/>
                <w:webHidden/>
              </w:rPr>
              <w:fldChar w:fldCharType="begin"/>
            </w:r>
            <w:r>
              <w:rPr>
                <w:noProof/>
                <w:webHidden/>
              </w:rPr>
              <w:instrText xml:space="preserve"> PAGEREF _Toc119444987 \h </w:instrText>
            </w:r>
            <w:r>
              <w:rPr>
                <w:noProof/>
                <w:webHidden/>
              </w:rPr>
            </w:r>
            <w:r>
              <w:rPr>
                <w:noProof/>
                <w:webHidden/>
              </w:rPr>
              <w:fldChar w:fldCharType="separate"/>
            </w:r>
            <w:r>
              <w:rPr>
                <w:noProof/>
                <w:webHidden/>
              </w:rPr>
              <w:t>59</w:t>
            </w:r>
            <w:r>
              <w:rPr>
                <w:noProof/>
                <w:webHidden/>
              </w:rPr>
              <w:fldChar w:fldCharType="end"/>
            </w:r>
          </w:hyperlink>
        </w:p>
        <w:p w14:paraId="3FC20A07" w14:textId="1921B5D0"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88" w:history="1">
            <w:r w:rsidRPr="00E85EEC">
              <w:rPr>
                <w:rStyle w:val="Hyperlink"/>
                <w:noProof/>
              </w:rPr>
              <w:t>3.1.12</w:t>
            </w:r>
            <w:r>
              <w:rPr>
                <w:rFonts w:asciiTheme="minorHAnsi" w:eastAsiaTheme="minorEastAsia" w:hAnsiTheme="minorHAnsi" w:cstheme="minorBidi"/>
                <w:noProof/>
                <w:sz w:val="22"/>
                <w:lang w:val="en-US"/>
              </w:rPr>
              <w:tab/>
            </w:r>
            <w:r w:rsidRPr="00E85EEC">
              <w:rPr>
                <w:rStyle w:val="Hyperlink"/>
                <w:noProof/>
              </w:rPr>
              <w:t>Lớp NhanSu</w:t>
            </w:r>
            <w:r>
              <w:rPr>
                <w:noProof/>
                <w:webHidden/>
              </w:rPr>
              <w:tab/>
            </w:r>
            <w:r>
              <w:rPr>
                <w:noProof/>
                <w:webHidden/>
              </w:rPr>
              <w:fldChar w:fldCharType="begin"/>
            </w:r>
            <w:r>
              <w:rPr>
                <w:noProof/>
                <w:webHidden/>
              </w:rPr>
              <w:instrText xml:space="preserve"> PAGEREF _Toc119444988 \h </w:instrText>
            </w:r>
            <w:r>
              <w:rPr>
                <w:noProof/>
                <w:webHidden/>
              </w:rPr>
            </w:r>
            <w:r>
              <w:rPr>
                <w:noProof/>
                <w:webHidden/>
              </w:rPr>
              <w:fldChar w:fldCharType="separate"/>
            </w:r>
            <w:r>
              <w:rPr>
                <w:noProof/>
                <w:webHidden/>
              </w:rPr>
              <w:t>60</w:t>
            </w:r>
            <w:r>
              <w:rPr>
                <w:noProof/>
                <w:webHidden/>
              </w:rPr>
              <w:fldChar w:fldCharType="end"/>
            </w:r>
          </w:hyperlink>
        </w:p>
        <w:p w14:paraId="12077880" w14:textId="005A6B49"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89" w:history="1">
            <w:r w:rsidRPr="00E85EEC">
              <w:rPr>
                <w:rStyle w:val="Hyperlink"/>
                <w:noProof/>
              </w:rPr>
              <w:t>3.1.13</w:t>
            </w:r>
            <w:r>
              <w:rPr>
                <w:rFonts w:asciiTheme="minorHAnsi" w:eastAsiaTheme="minorEastAsia" w:hAnsiTheme="minorHAnsi" w:cstheme="minorBidi"/>
                <w:noProof/>
                <w:sz w:val="22"/>
                <w:lang w:val="en-US"/>
              </w:rPr>
              <w:tab/>
            </w:r>
            <w:r w:rsidRPr="00E85EEC">
              <w:rPr>
                <w:rStyle w:val="Hyperlink"/>
                <w:noProof/>
              </w:rPr>
              <w:t>Lớp ThongBao</w:t>
            </w:r>
            <w:r>
              <w:rPr>
                <w:noProof/>
                <w:webHidden/>
              </w:rPr>
              <w:tab/>
            </w:r>
            <w:r>
              <w:rPr>
                <w:noProof/>
                <w:webHidden/>
              </w:rPr>
              <w:fldChar w:fldCharType="begin"/>
            </w:r>
            <w:r>
              <w:rPr>
                <w:noProof/>
                <w:webHidden/>
              </w:rPr>
              <w:instrText xml:space="preserve"> PAGEREF _Toc119444989 \h </w:instrText>
            </w:r>
            <w:r>
              <w:rPr>
                <w:noProof/>
                <w:webHidden/>
              </w:rPr>
            </w:r>
            <w:r>
              <w:rPr>
                <w:noProof/>
                <w:webHidden/>
              </w:rPr>
              <w:fldChar w:fldCharType="separate"/>
            </w:r>
            <w:r>
              <w:rPr>
                <w:noProof/>
                <w:webHidden/>
              </w:rPr>
              <w:t>61</w:t>
            </w:r>
            <w:r>
              <w:rPr>
                <w:noProof/>
                <w:webHidden/>
              </w:rPr>
              <w:fldChar w:fldCharType="end"/>
            </w:r>
          </w:hyperlink>
        </w:p>
        <w:p w14:paraId="43A684B1" w14:textId="4D847182"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90" w:history="1">
            <w:r w:rsidRPr="00E85EEC">
              <w:rPr>
                <w:rStyle w:val="Hyperlink"/>
                <w:noProof/>
              </w:rPr>
              <w:t>3.1.14</w:t>
            </w:r>
            <w:r>
              <w:rPr>
                <w:rFonts w:asciiTheme="minorHAnsi" w:eastAsiaTheme="minorEastAsia" w:hAnsiTheme="minorHAnsi" w:cstheme="minorBidi"/>
                <w:noProof/>
                <w:sz w:val="22"/>
                <w:lang w:val="en-US"/>
              </w:rPr>
              <w:tab/>
            </w:r>
            <w:r w:rsidRPr="00E85EEC">
              <w:rPr>
                <w:rStyle w:val="Hyperlink"/>
                <w:noProof/>
              </w:rPr>
              <w:t>Lớp HocSinh</w:t>
            </w:r>
            <w:r>
              <w:rPr>
                <w:noProof/>
                <w:webHidden/>
              </w:rPr>
              <w:tab/>
            </w:r>
            <w:r>
              <w:rPr>
                <w:noProof/>
                <w:webHidden/>
              </w:rPr>
              <w:fldChar w:fldCharType="begin"/>
            </w:r>
            <w:r>
              <w:rPr>
                <w:noProof/>
                <w:webHidden/>
              </w:rPr>
              <w:instrText xml:space="preserve"> PAGEREF _Toc119444990 \h </w:instrText>
            </w:r>
            <w:r>
              <w:rPr>
                <w:noProof/>
                <w:webHidden/>
              </w:rPr>
            </w:r>
            <w:r>
              <w:rPr>
                <w:noProof/>
                <w:webHidden/>
              </w:rPr>
              <w:fldChar w:fldCharType="separate"/>
            </w:r>
            <w:r>
              <w:rPr>
                <w:noProof/>
                <w:webHidden/>
              </w:rPr>
              <w:t>62</w:t>
            </w:r>
            <w:r>
              <w:rPr>
                <w:noProof/>
                <w:webHidden/>
              </w:rPr>
              <w:fldChar w:fldCharType="end"/>
            </w:r>
          </w:hyperlink>
        </w:p>
        <w:p w14:paraId="663D4AFF" w14:textId="31C0D4CF"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91" w:history="1">
            <w:r w:rsidRPr="00E85EEC">
              <w:rPr>
                <w:rStyle w:val="Hyperlink"/>
                <w:noProof/>
              </w:rPr>
              <w:t>3.1.15</w:t>
            </w:r>
            <w:r>
              <w:rPr>
                <w:rFonts w:asciiTheme="minorHAnsi" w:eastAsiaTheme="minorEastAsia" w:hAnsiTheme="minorHAnsi" w:cstheme="minorBidi"/>
                <w:noProof/>
                <w:sz w:val="22"/>
                <w:lang w:val="en-US"/>
              </w:rPr>
              <w:tab/>
            </w:r>
            <w:r w:rsidRPr="00E85EEC">
              <w:rPr>
                <w:rStyle w:val="Hyperlink"/>
                <w:noProof/>
              </w:rPr>
              <w:t>Lớp TinTuc</w:t>
            </w:r>
            <w:r>
              <w:rPr>
                <w:noProof/>
                <w:webHidden/>
              </w:rPr>
              <w:tab/>
            </w:r>
            <w:r>
              <w:rPr>
                <w:noProof/>
                <w:webHidden/>
              </w:rPr>
              <w:fldChar w:fldCharType="begin"/>
            </w:r>
            <w:r>
              <w:rPr>
                <w:noProof/>
                <w:webHidden/>
              </w:rPr>
              <w:instrText xml:space="preserve"> PAGEREF _Toc119444991 \h </w:instrText>
            </w:r>
            <w:r>
              <w:rPr>
                <w:noProof/>
                <w:webHidden/>
              </w:rPr>
            </w:r>
            <w:r>
              <w:rPr>
                <w:noProof/>
                <w:webHidden/>
              </w:rPr>
              <w:fldChar w:fldCharType="separate"/>
            </w:r>
            <w:r>
              <w:rPr>
                <w:noProof/>
                <w:webHidden/>
              </w:rPr>
              <w:t>63</w:t>
            </w:r>
            <w:r>
              <w:rPr>
                <w:noProof/>
                <w:webHidden/>
              </w:rPr>
              <w:fldChar w:fldCharType="end"/>
            </w:r>
          </w:hyperlink>
        </w:p>
        <w:p w14:paraId="58730A87" w14:textId="22A4758D"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92" w:history="1">
            <w:r w:rsidRPr="00E85EEC">
              <w:rPr>
                <w:rStyle w:val="Hyperlink"/>
                <w:noProof/>
              </w:rPr>
              <w:t>3.1.16</w:t>
            </w:r>
            <w:r>
              <w:rPr>
                <w:rFonts w:asciiTheme="minorHAnsi" w:eastAsiaTheme="minorEastAsia" w:hAnsiTheme="minorHAnsi" w:cstheme="minorBidi"/>
                <w:noProof/>
                <w:sz w:val="22"/>
                <w:lang w:val="en-US"/>
              </w:rPr>
              <w:tab/>
            </w:r>
            <w:r w:rsidRPr="00E85EEC">
              <w:rPr>
                <w:rStyle w:val="Hyperlink"/>
                <w:noProof/>
              </w:rPr>
              <w:t>Lớp ThongTinTuyenSinh</w:t>
            </w:r>
            <w:r>
              <w:rPr>
                <w:noProof/>
                <w:webHidden/>
              </w:rPr>
              <w:tab/>
            </w:r>
            <w:r>
              <w:rPr>
                <w:noProof/>
                <w:webHidden/>
              </w:rPr>
              <w:fldChar w:fldCharType="begin"/>
            </w:r>
            <w:r>
              <w:rPr>
                <w:noProof/>
                <w:webHidden/>
              </w:rPr>
              <w:instrText xml:space="preserve"> PAGEREF _Toc119444992 \h </w:instrText>
            </w:r>
            <w:r>
              <w:rPr>
                <w:noProof/>
                <w:webHidden/>
              </w:rPr>
            </w:r>
            <w:r>
              <w:rPr>
                <w:noProof/>
                <w:webHidden/>
              </w:rPr>
              <w:fldChar w:fldCharType="separate"/>
            </w:r>
            <w:r>
              <w:rPr>
                <w:noProof/>
                <w:webHidden/>
              </w:rPr>
              <w:t>64</w:t>
            </w:r>
            <w:r>
              <w:rPr>
                <w:noProof/>
                <w:webHidden/>
              </w:rPr>
              <w:fldChar w:fldCharType="end"/>
            </w:r>
          </w:hyperlink>
        </w:p>
        <w:p w14:paraId="5067BA7A" w14:textId="71533AE0"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93" w:history="1">
            <w:r w:rsidRPr="00E85EEC">
              <w:rPr>
                <w:rStyle w:val="Hyperlink"/>
                <w:noProof/>
              </w:rPr>
              <w:t>3.1.17</w:t>
            </w:r>
            <w:r>
              <w:rPr>
                <w:rFonts w:asciiTheme="minorHAnsi" w:eastAsiaTheme="minorEastAsia" w:hAnsiTheme="minorHAnsi" w:cstheme="minorBidi"/>
                <w:noProof/>
                <w:sz w:val="22"/>
                <w:lang w:val="en-US"/>
              </w:rPr>
              <w:tab/>
            </w:r>
            <w:r w:rsidRPr="00E85EEC">
              <w:rPr>
                <w:rStyle w:val="Hyperlink"/>
                <w:noProof/>
              </w:rPr>
              <w:t>Lớp TaiKhoan</w:t>
            </w:r>
            <w:r>
              <w:rPr>
                <w:noProof/>
                <w:webHidden/>
              </w:rPr>
              <w:tab/>
            </w:r>
            <w:r>
              <w:rPr>
                <w:noProof/>
                <w:webHidden/>
              </w:rPr>
              <w:fldChar w:fldCharType="begin"/>
            </w:r>
            <w:r>
              <w:rPr>
                <w:noProof/>
                <w:webHidden/>
              </w:rPr>
              <w:instrText xml:space="preserve"> PAGEREF _Toc119444993 \h </w:instrText>
            </w:r>
            <w:r>
              <w:rPr>
                <w:noProof/>
                <w:webHidden/>
              </w:rPr>
            </w:r>
            <w:r>
              <w:rPr>
                <w:noProof/>
                <w:webHidden/>
              </w:rPr>
              <w:fldChar w:fldCharType="separate"/>
            </w:r>
            <w:r>
              <w:rPr>
                <w:noProof/>
                <w:webHidden/>
              </w:rPr>
              <w:t>64</w:t>
            </w:r>
            <w:r>
              <w:rPr>
                <w:noProof/>
                <w:webHidden/>
              </w:rPr>
              <w:fldChar w:fldCharType="end"/>
            </w:r>
          </w:hyperlink>
        </w:p>
        <w:p w14:paraId="3669C791" w14:textId="7D3AC99D"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94" w:history="1">
            <w:r w:rsidRPr="00E85EEC">
              <w:rPr>
                <w:rStyle w:val="Hyperlink"/>
                <w:noProof/>
              </w:rPr>
              <w:t>3.1.18</w:t>
            </w:r>
            <w:r>
              <w:rPr>
                <w:rFonts w:asciiTheme="minorHAnsi" w:eastAsiaTheme="minorEastAsia" w:hAnsiTheme="minorHAnsi" w:cstheme="minorBidi"/>
                <w:noProof/>
                <w:sz w:val="22"/>
                <w:lang w:val="en-US"/>
              </w:rPr>
              <w:tab/>
            </w:r>
            <w:r w:rsidRPr="00E85EEC">
              <w:rPr>
                <w:rStyle w:val="Hyperlink"/>
                <w:noProof/>
              </w:rPr>
              <w:t>Lớp QuanTriVien</w:t>
            </w:r>
            <w:r>
              <w:rPr>
                <w:noProof/>
                <w:webHidden/>
              </w:rPr>
              <w:tab/>
            </w:r>
            <w:r>
              <w:rPr>
                <w:noProof/>
                <w:webHidden/>
              </w:rPr>
              <w:fldChar w:fldCharType="begin"/>
            </w:r>
            <w:r>
              <w:rPr>
                <w:noProof/>
                <w:webHidden/>
              </w:rPr>
              <w:instrText xml:space="preserve"> PAGEREF _Toc119444994 \h </w:instrText>
            </w:r>
            <w:r>
              <w:rPr>
                <w:noProof/>
                <w:webHidden/>
              </w:rPr>
            </w:r>
            <w:r>
              <w:rPr>
                <w:noProof/>
                <w:webHidden/>
              </w:rPr>
              <w:fldChar w:fldCharType="separate"/>
            </w:r>
            <w:r>
              <w:rPr>
                <w:noProof/>
                <w:webHidden/>
              </w:rPr>
              <w:t>65</w:t>
            </w:r>
            <w:r>
              <w:rPr>
                <w:noProof/>
                <w:webHidden/>
              </w:rPr>
              <w:fldChar w:fldCharType="end"/>
            </w:r>
          </w:hyperlink>
        </w:p>
        <w:p w14:paraId="1319D913" w14:textId="1704E788"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95" w:history="1">
            <w:r w:rsidRPr="00E85EEC">
              <w:rPr>
                <w:rStyle w:val="Hyperlink"/>
                <w:noProof/>
              </w:rPr>
              <w:t>3.1.19</w:t>
            </w:r>
            <w:r>
              <w:rPr>
                <w:rFonts w:asciiTheme="minorHAnsi" w:eastAsiaTheme="minorEastAsia" w:hAnsiTheme="minorHAnsi" w:cstheme="minorBidi"/>
                <w:noProof/>
                <w:sz w:val="22"/>
                <w:lang w:val="en-US"/>
              </w:rPr>
              <w:tab/>
            </w:r>
            <w:r w:rsidRPr="00E85EEC">
              <w:rPr>
                <w:rStyle w:val="Hyperlink"/>
                <w:noProof/>
              </w:rPr>
              <w:t>Lớp ThuGopY</w:t>
            </w:r>
            <w:r>
              <w:rPr>
                <w:noProof/>
                <w:webHidden/>
              </w:rPr>
              <w:tab/>
            </w:r>
            <w:r>
              <w:rPr>
                <w:noProof/>
                <w:webHidden/>
              </w:rPr>
              <w:fldChar w:fldCharType="begin"/>
            </w:r>
            <w:r>
              <w:rPr>
                <w:noProof/>
                <w:webHidden/>
              </w:rPr>
              <w:instrText xml:space="preserve"> PAGEREF _Toc119444995 \h </w:instrText>
            </w:r>
            <w:r>
              <w:rPr>
                <w:noProof/>
                <w:webHidden/>
              </w:rPr>
            </w:r>
            <w:r>
              <w:rPr>
                <w:noProof/>
                <w:webHidden/>
              </w:rPr>
              <w:fldChar w:fldCharType="separate"/>
            </w:r>
            <w:r>
              <w:rPr>
                <w:noProof/>
                <w:webHidden/>
              </w:rPr>
              <w:t>66</w:t>
            </w:r>
            <w:r>
              <w:rPr>
                <w:noProof/>
                <w:webHidden/>
              </w:rPr>
              <w:fldChar w:fldCharType="end"/>
            </w:r>
          </w:hyperlink>
        </w:p>
        <w:p w14:paraId="61A967BF" w14:textId="76E11BBB"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96" w:history="1">
            <w:r w:rsidRPr="00E85EEC">
              <w:rPr>
                <w:rStyle w:val="Hyperlink"/>
                <w:noProof/>
              </w:rPr>
              <w:t>3.1.20</w:t>
            </w:r>
            <w:r>
              <w:rPr>
                <w:rFonts w:asciiTheme="minorHAnsi" w:eastAsiaTheme="minorEastAsia" w:hAnsiTheme="minorHAnsi" w:cstheme="minorBidi"/>
                <w:noProof/>
                <w:sz w:val="22"/>
                <w:lang w:val="en-US"/>
              </w:rPr>
              <w:tab/>
            </w:r>
            <w:r w:rsidRPr="00E85EEC">
              <w:rPr>
                <w:rStyle w:val="Hyperlink"/>
                <w:noProof/>
              </w:rPr>
              <w:t>Lớp SoLienLac</w:t>
            </w:r>
            <w:r>
              <w:rPr>
                <w:noProof/>
                <w:webHidden/>
              </w:rPr>
              <w:tab/>
            </w:r>
            <w:r>
              <w:rPr>
                <w:noProof/>
                <w:webHidden/>
              </w:rPr>
              <w:fldChar w:fldCharType="begin"/>
            </w:r>
            <w:r>
              <w:rPr>
                <w:noProof/>
                <w:webHidden/>
              </w:rPr>
              <w:instrText xml:space="preserve"> PAGEREF _Toc119444996 \h </w:instrText>
            </w:r>
            <w:r>
              <w:rPr>
                <w:noProof/>
                <w:webHidden/>
              </w:rPr>
            </w:r>
            <w:r>
              <w:rPr>
                <w:noProof/>
                <w:webHidden/>
              </w:rPr>
              <w:fldChar w:fldCharType="separate"/>
            </w:r>
            <w:r>
              <w:rPr>
                <w:noProof/>
                <w:webHidden/>
              </w:rPr>
              <w:t>67</w:t>
            </w:r>
            <w:r>
              <w:rPr>
                <w:noProof/>
                <w:webHidden/>
              </w:rPr>
              <w:fldChar w:fldCharType="end"/>
            </w:r>
          </w:hyperlink>
        </w:p>
        <w:p w14:paraId="3AFDECEB" w14:textId="6633CC98"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97" w:history="1">
            <w:r w:rsidRPr="00E85EEC">
              <w:rPr>
                <w:rStyle w:val="Hyperlink"/>
                <w:noProof/>
              </w:rPr>
              <w:t>3.1.21</w:t>
            </w:r>
            <w:r>
              <w:rPr>
                <w:rFonts w:asciiTheme="minorHAnsi" w:eastAsiaTheme="minorEastAsia" w:hAnsiTheme="minorHAnsi" w:cstheme="minorBidi"/>
                <w:noProof/>
                <w:sz w:val="22"/>
                <w:lang w:val="en-US"/>
              </w:rPr>
              <w:tab/>
            </w:r>
            <w:r w:rsidRPr="00E85EEC">
              <w:rPr>
                <w:rStyle w:val="Hyperlink"/>
                <w:noProof/>
              </w:rPr>
              <w:t>Lớp HocPhi</w:t>
            </w:r>
            <w:r>
              <w:rPr>
                <w:noProof/>
                <w:webHidden/>
              </w:rPr>
              <w:tab/>
            </w:r>
            <w:r>
              <w:rPr>
                <w:noProof/>
                <w:webHidden/>
              </w:rPr>
              <w:fldChar w:fldCharType="begin"/>
            </w:r>
            <w:r>
              <w:rPr>
                <w:noProof/>
                <w:webHidden/>
              </w:rPr>
              <w:instrText xml:space="preserve"> PAGEREF _Toc119444997 \h </w:instrText>
            </w:r>
            <w:r>
              <w:rPr>
                <w:noProof/>
                <w:webHidden/>
              </w:rPr>
            </w:r>
            <w:r>
              <w:rPr>
                <w:noProof/>
                <w:webHidden/>
              </w:rPr>
              <w:fldChar w:fldCharType="separate"/>
            </w:r>
            <w:r>
              <w:rPr>
                <w:noProof/>
                <w:webHidden/>
              </w:rPr>
              <w:t>67</w:t>
            </w:r>
            <w:r>
              <w:rPr>
                <w:noProof/>
                <w:webHidden/>
              </w:rPr>
              <w:fldChar w:fldCharType="end"/>
            </w:r>
          </w:hyperlink>
        </w:p>
        <w:p w14:paraId="3A76C7BE" w14:textId="1CB88AB8" w:rsidR="001435A5" w:rsidRDefault="001435A5">
          <w:pPr>
            <w:pStyle w:val="TOC1"/>
            <w:rPr>
              <w:rFonts w:asciiTheme="minorHAnsi" w:eastAsiaTheme="minorEastAsia" w:hAnsiTheme="minorHAnsi" w:cstheme="minorBidi"/>
              <w:b w:val="0"/>
              <w:bCs w:val="0"/>
              <w:sz w:val="22"/>
              <w:lang w:val="en-US"/>
            </w:rPr>
          </w:pPr>
          <w:hyperlink w:anchor="_Toc119444998" w:history="1">
            <w:r w:rsidRPr="00E85EEC">
              <w:rPr>
                <w:rStyle w:val="Hyperlink"/>
              </w:rPr>
              <w:t>CHƯƠNG 4 : SƠ ĐỒ TUẦN TỰ</w:t>
            </w:r>
            <w:r>
              <w:rPr>
                <w:webHidden/>
              </w:rPr>
              <w:tab/>
            </w:r>
            <w:r>
              <w:rPr>
                <w:webHidden/>
              </w:rPr>
              <w:fldChar w:fldCharType="begin"/>
            </w:r>
            <w:r>
              <w:rPr>
                <w:webHidden/>
              </w:rPr>
              <w:instrText xml:space="preserve"> PAGEREF _Toc119444998 \h </w:instrText>
            </w:r>
            <w:r>
              <w:rPr>
                <w:webHidden/>
              </w:rPr>
            </w:r>
            <w:r>
              <w:rPr>
                <w:webHidden/>
              </w:rPr>
              <w:fldChar w:fldCharType="separate"/>
            </w:r>
            <w:r>
              <w:rPr>
                <w:webHidden/>
              </w:rPr>
              <w:t>69</w:t>
            </w:r>
            <w:r>
              <w:rPr>
                <w:webHidden/>
              </w:rPr>
              <w:fldChar w:fldCharType="end"/>
            </w:r>
          </w:hyperlink>
        </w:p>
        <w:p w14:paraId="79D98BBA" w14:textId="6320F343"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4999" w:history="1">
            <w:r w:rsidRPr="00E85EEC">
              <w:rPr>
                <w:rStyle w:val="Hyperlink"/>
                <w:noProof/>
              </w:rPr>
              <w:t>4.1.1</w:t>
            </w:r>
            <w:r>
              <w:rPr>
                <w:rFonts w:asciiTheme="minorHAnsi" w:eastAsiaTheme="minorEastAsia" w:hAnsiTheme="minorHAnsi" w:cstheme="minorBidi"/>
                <w:noProof/>
                <w:sz w:val="22"/>
                <w:lang w:val="en-US"/>
              </w:rPr>
              <w:tab/>
            </w:r>
            <w:r w:rsidRPr="00E85EEC">
              <w:rPr>
                <w:rStyle w:val="Hyperlink"/>
                <w:noProof/>
              </w:rPr>
              <w:t>Sơ đồ tuần tự “Quản lý nhân sự”</w:t>
            </w:r>
            <w:r>
              <w:rPr>
                <w:noProof/>
                <w:webHidden/>
              </w:rPr>
              <w:tab/>
            </w:r>
            <w:r>
              <w:rPr>
                <w:noProof/>
                <w:webHidden/>
              </w:rPr>
              <w:fldChar w:fldCharType="begin"/>
            </w:r>
            <w:r>
              <w:rPr>
                <w:noProof/>
                <w:webHidden/>
              </w:rPr>
              <w:instrText xml:space="preserve"> PAGEREF _Toc119444999 \h </w:instrText>
            </w:r>
            <w:r>
              <w:rPr>
                <w:noProof/>
                <w:webHidden/>
              </w:rPr>
            </w:r>
            <w:r>
              <w:rPr>
                <w:noProof/>
                <w:webHidden/>
              </w:rPr>
              <w:fldChar w:fldCharType="separate"/>
            </w:r>
            <w:r>
              <w:rPr>
                <w:noProof/>
                <w:webHidden/>
              </w:rPr>
              <w:t>69</w:t>
            </w:r>
            <w:r>
              <w:rPr>
                <w:noProof/>
                <w:webHidden/>
              </w:rPr>
              <w:fldChar w:fldCharType="end"/>
            </w:r>
          </w:hyperlink>
        </w:p>
        <w:p w14:paraId="29D25841" w14:textId="1FC0453E"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5000" w:history="1">
            <w:r w:rsidRPr="00E85EEC">
              <w:rPr>
                <w:rStyle w:val="Hyperlink"/>
                <w:noProof/>
              </w:rPr>
              <w:t>4.1.2</w:t>
            </w:r>
            <w:r>
              <w:rPr>
                <w:rFonts w:asciiTheme="minorHAnsi" w:eastAsiaTheme="minorEastAsia" w:hAnsiTheme="minorHAnsi" w:cstheme="minorBidi"/>
                <w:noProof/>
                <w:sz w:val="22"/>
                <w:lang w:val="en-US"/>
              </w:rPr>
              <w:tab/>
            </w:r>
            <w:r w:rsidRPr="00E85EEC">
              <w:rPr>
                <w:rStyle w:val="Hyperlink"/>
                <w:noProof/>
              </w:rPr>
              <w:t>Sơ đồ tuần tự</w:t>
            </w:r>
            <w:r w:rsidRPr="00E85EEC">
              <w:rPr>
                <w:rStyle w:val="Hyperlink"/>
                <w:noProof/>
                <w:lang w:val="en-US"/>
              </w:rPr>
              <w:t xml:space="preserve"> </w:t>
            </w:r>
            <w:r w:rsidRPr="00E85EEC">
              <w:rPr>
                <w:rStyle w:val="Hyperlink"/>
                <w:noProof/>
              </w:rPr>
              <w:t>“Quản lý tài khoản”</w:t>
            </w:r>
            <w:r>
              <w:rPr>
                <w:noProof/>
                <w:webHidden/>
              </w:rPr>
              <w:tab/>
            </w:r>
            <w:r>
              <w:rPr>
                <w:noProof/>
                <w:webHidden/>
              </w:rPr>
              <w:fldChar w:fldCharType="begin"/>
            </w:r>
            <w:r>
              <w:rPr>
                <w:noProof/>
                <w:webHidden/>
              </w:rPr>
              <w:instrText xml:space="preserve"> PAGEREF _Toc119445000 \h </w:instrText>
            </w:r>
            <w:r>
              <w:rPr>
                <w:noProof/>
                <w:webHidden/>
              </w:rPr>
            </w:r>
            <w:r>
              <w:rPr>
                <w:noProof/>
                <w:webHidden/>
              </w:rPr>
              <w:fldChar w:fldCharType="separate"/>
            </w:r>
            <w:r>
              <w:rPr>
                <w:noProof/>
                <w:webHidden/>
              </w:rPr>
              <w:t>71</w:t>
            </w:r>
            <w:r>
              <w:rPr>
                <w:noProof/>
                <w:webHidden/>
              </w:rPr>
              <w:fldChar w:fldCharType="end"/>
            </w:r>
          </w:hyperlink>
        </w:p>
        <w:p w14:paraId="05908EDB" w14:textId="1774834A"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5001" w:history="1">
            <w:r w:rsidRPr="00E85EEC">
              <w:rPr>
                <w:rStyle w:val="Hyperlink"/>
                <w:noProof/>
              </w:rPr>
              <w:t>4.1.3</w:t>
            </w:r>
            <w:r>
              <w:rPr>
                <w:rFonts w:asciiTheme="minorHAnsi" w:eastAsiaTheme="minorEastAsia" w:hAnsiTheme="minorHAnsi" w:cstheme="minorBidi"/>
                <w:noProof/>
                <w:sz w:val="22"/>
                <w:lang w:val="en-US"/>
              </w:rPr>
              <w:tab/>
            </w:r>
            <w:r w:rsidRPr="00E85EEC">
              <w:rPr>
                <w:rStyle w:val="Hyperlink"/>
                <w:noProof/>
              </w:rPr>
              <w:t>Sơ đồ tuần t</w:t>
            </w:r>
            <w:r w:rsidRPr="00E85EEC">
              <w:rPr>
                <w:rStyle w:val="Hyperlink"/>
                <w:noProof/>
                <w:lang w:val="en-US"/>
              </w:rPr>
              <w:t>ự</w:t>
            </w:r>
            <w:r w:rsidRPr="00E85EEC">
              <w:rPr>
                <w:rStyle w:val="Hyperlink"/>
                <w:noProof/>
              </w:rPr>
              <w:t xml:space="preserve"> “</w:t>
            </w:r>
            <w:r w:rsidRPr="00E85EEC">
              <w:rPr>
                <w:rStyle w:val="Hyperlink"/>
                <w:noProof/>
                <w:lang w:val="en-US"/>
              </w:rPr>
              <w:t>Thanh toán học phí</w:t>
            </w:r>
            <w:r w:rsidRPr="00E85EEC">
              <w:rPr>
                <w:rStyle w:val="Hyperlink"/>
                <w:noProof/>
              </w:rPr>
              <w:t>”</w:t>
            </w:r>
            <w:r>
              <w:rPr>
                <w:noProof/>
                <w:webHidden/>
              </w:rPr>
              <w:tab/>
            </w:r>
            <w:r>
              <w:rPr>
                <w:noProof/>
                <w:webHidden/>
              </w:rPr>
              <w:fldChar w:fldCharType="begin"/>
            </w:r>
            <w:r>
              <w:rPr>
                <w:noProof/>
                <w:webHidden/>
              </w:rPr>
              <w:instrText xml:space="preserve"> PAGEREF _Toc119445001 \h </w:instrText>
            </w:r>
            <w:r>
              <w:rPr>
                <w:noProof/>
                <w:webHidden/>
              </w:rPr>
            </w:r>
            <w:r>
              <w:rPr>
                <w:noProof/>
                <w:webHidden/>
              </w:rPr>
              <w:fldChar w:fldCharType="separate"/>
            </w:r>
            <w:r>
              <w:rPr>
                <w:noProof/>
                <w:webHidden/>
              </w:rPr>
              <w:t>73</w:t>
            </w:r>
            <w:r>
              <w:rPr>
                <w:noProof/>
                <w:webHidden/>
              </w:rPr>
              <w:fldChar w:fldCharType="end"/>
            </w:r>
          </w:hyperlink>
        </w:p>
        <w:p w14:paraId="15C527DA" w14:textId="052FC748"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5002" w:history="1">
            <w:r w:rsidRPr="00E85EEC">
              <w:rPr>
                <w:rStyle w:val="Hyperlink"/>
                <w:noProof/>
              </w:rPr>
              <w:t>4.1.4</w:t>
            </w:r>
            <w:r>
              <w:rPr>
                <w:rFonts w:asciiTheme="minorHAnsi" w:eastAsiaTheme="minorEastAsia" w:hAnsiTheme="minorHAnsi" w:cstheme="minorBidi"/>
                <w:noProof/>
                <w:sz w:val="22"/>
                <w:lang w:val="en-US"/>
              </w:rPr>
              <w:tab/>
            </w:r>
            <w:r w:rsidRPr="00E85EEC">
              <w:rPr>
                <w:rStyle w:val="Hyperlink"/>
                <w:noProof/>
              </w:rPr>
              <w:t>Sơ đồ tuần tự “ Thông báo ”</w:t>
            </w:r>
            <w:r>
              <w:rPr>
                <w:noProof/>
                <w:webHidden/>
              </w:rPr>
              <w:tab/>
            </w:r>
            <w:r>
              <w:rPr>
                <w:noProof/>
                <w:webHidden/>
              </w:rPr>
              <w:fldChar w:fldCharType="begin"/>
            </w:r>
            <w:r>
              <w:rPr>
                <w:noProof/>
                <w:webHidden/>
              </w:rPr>
              <w:instrText xml:space="preserve"> PAGEREF _Toc119445002 \h </w:instrText>
            </w:r>
            <w:r>
              <w:rPr>
                <w:noProof/>
                <w:webHidden/>
              </w:rPr>
            </w:r>
            <w:r>
              <w:rPr>
                <w:noProof/>
                <w:webHidden/>
              </w:rPr>
              <w:fldChar w:fldCharType="separate"/>
            </w:r>
            <w:r>
              <w:rPr>
                <w:noProof/>
                <w:webHidden/>
              </w:rPr>
              <w:t>75</w:t>
            </w:r>
            <w:r>
              <w:rPr>
                <w:noProof/>
                <w:webHidden/>
              </w:rPr>
              <w:fldChar w:fldCharType="end"/>
            </w:r>
          </w:hyperlink>
        </w:p>
        <w:p w14:paraId="479683D4" w14:textId="052ADAC9"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5003" w:history="1">
            <w:r w:rsidRPr="00E85EEC">
              <w:rPr>
                <w:rStyle w:val="Hyperlink"/>
                <w:noProof/>
              </w:rPr>
              <w:t>4.1.5</w:t>
            </w:r>
            <w:r>
              <w:rPr>
                <w:rFonts w:asciiTheme="minorHAnsi" w:eastAsiaTheme="minorEastAsia" w:hAnsiTheme="minorHAnsi" w:cstheme="minorBidi"/>
                <w:noProof/>
                <w:sz w:val="22"/>
                <w:lang w:val="en-US"/>
              </w:rPr>
              <w:tab/>
            </w:r>
            <w:r w:rsidRPr="00E85EEC">
              <w:rPr>
                <w:rStyle w:val="Hyperlink"/>
                <w:noProof/>
              </w:rPr>
              <w:t>Sơ đồ tuần tự “Quản lý lớp học ”</w:t>
            </w:r>
            <w:r>
              <w:rPr>
                <w:noProof/>
                <w:webHidden/>
              </w:rPr>
              <w:tab/>
            </w:r>
            <w:r>
              <w:rPr>
                <w:noProof/>
                <w:webHidden/>
              </w:rPr>
              <w:fldChar w:fldCharType="begin"/>
            </w:r>
            <w:r>
              <w:rPr>
                <w:noProof/>
                <w:webHidden/>
              </w:rPr>
              <w:instrText xml:space="preserve"> PAGEREF _Toc119445003 \h </w:instrText>
            </w:r>
            <w:r>
              <w:rPr>
                <w:noProof/>
                <w:webHidden/>
              </w:rPr>
            </w:r>
            <w:r>
              <w:rPr>
                <w:noProof/>
                <w:webHidden/>
              </w:rPr>
              <w:fldChar w:fldCharType="separate"/>
            </w:r>
            <w:r>
              <w:rPr>
                <w:noProof/>
                <w:webHidden/>
              </w:rPr>
              <w:t>77</w:t>
            </w:r>
            <w:r>
              <w:rPr>
                <w:noProof/>
                <w:webHidden/>
              </w:rPr>
              <w:fldChar w:fldCharType="end"/>
            </w:r>
          </w:hyperlink>
        </w:p>
        <w:p w14:paraId="744C273E" w14:textId="4BAE0827" w:rsidR="001435A5" w:rsidRDefault="001435A5">
          <w:pPr>
            <w:pStyle w:val="TOC1"/>
            <w:rPr>
              <w:rFonts w:asciiTheme="minorHAnsi" w:eastAsiaTheme="minorEastAsia" w:hAnsiTheme="minorHAnsi" w:cstheme="minorBidi"/>
              <w:b w:val="0"/>
              <w:bCs w:val="0"/>
              <w:sz w:val="22"/>
              <w:lang w:val="en-US"/>
            </w:rPr>
          </w:pPr>
          <w:hyperlink w:anchor="_Toc119445004" w:history="1">
            <w:r w:rsidRPr="00E85EEC">
              <w:rPr>
                <w:rStyle w:val="Hyperlink"/>
              </w:rPr>
              <w:t>CHƯƠNG 5 : SƠ ĐỒ HOẠT ĐỘNG</w:t>
            </w:r>
            <w:r>
              <w:rPr>
                <w:webHidden/>
              </w:rPr>
              <w:tab/>
            </w:r>
            <w:r>
              <w:rPr>
                <w:webHidden/>
              </w:rPr>
              <w:fldChar w:fldCharType="begin"/>
            </w:r>
            <w:r>
              <w:rPr>
                <w:webHidden/>
              </w:rPr>
              <w:instrText xml:space="preserve"> PAGEREF _Toc119445004 \h </w:instrText>
            </w:r>
            <w:r>
              <w:rPr>
                <w:webHidden/>
              </w:rPr>
            </w:r>
            <w:r>
              <w:rPr>
                <w:webHidden/>
              </w:rPr>
              <w:fldChar w:fldCharType="separate"/>
            </w:r>
            <w:r>
              <w:rPr>
                <w:webHidden/>
              </w:rPr>
              <w:t>79</w:t>
            </w:r>
            <w:r>
              <w:rPr>
                <w:webHidden/>
              </w:rPr>
              <w:fldChar w:fldCharType="end"/>
            </w:r>
          </w:hyperlink>
        </w:p>
        <w:p w14:paraId="288A5D73" w14:textId="2FB5D588"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5005" w:history="1">
            <w:r w:rsidRPr="00E85EEC">
              <w:rPr>
                <w:rStyle w:val="Hyperlink"/>
                <w:noProof/>
              </w:rPr>
              <w:t>5.1.1</w:t>
            </w:r>
            <w:r>
              <w:rPr>
                <w:rFonts w:asciiTheme="minorHAnsi" w:eastAsiaTheme="minorEastAsia" w:hAnsiTheme="minorHAnsi" w:cstheme="minorBidi"/>
                <w:noProof/>
                <w:sz w:val="22"/>
                <w:lang w:val="en-US"/>
              </w:rPr>
              <w:tab/>
            </w:r>
            <w:r w:rsidRPr="00E85EEC">
              <w:rPr>
                <w:rStyle w:val="Hyperlink"/>
                <w:noProof/>
              </w:rPr>
              <w:t>Sơ đồ hoạt động “Quản lý nhân sự”</w:t>
            </w:r>
            <w:r>
              <w:rPr>
                <w:noProof/>
                <w:webHidden/>
              </w:rPr>
              <w:tab/>
            </w:r>
            <w:r>
              <w:rPr>
                <w:noProof/>
                <w:webHidden/>
              </w:rPr>
              <w:fldChar w:fldCharType="begin"/>
            </w:r>
            <w:r>
              <w:rPr>
                <w:noProof/>
                <w:webHidden/>
              </w:rPr>
              <w:instrText xml:space="preserve"> PAGEREF _Toc119445005 \h </w:instrText>
            </w:r>
            <w:r>
              <w:rPr>
                <w:noProof/>
                <w:webHidden/>
              </w:rPr>
            </w:r>
            <w:r>
              <w:rPr>
                <w:noProof/>
                <w:webHidden/>
              </w:rPr>
              <w:fldChar w:fldCharType="separate"/>
            </w:r>
            <w:r>
              <w:rPr>
                <w:noProof/>
                <w:webHidden/>
              </w:rPr>
              <w:t>79</w:t>
            </w:r>
            <w:r>
              <w:rPr>
                <w:noProof/>
                <w:webHidden/>
              </w:rPr>
              <w:fldChar w:fldCharType="end"/>
            </w:r>
          </w:hyperlink>
        </w:p>
        <w:p w14:paraId="5F2FDC38" w14:textId="7647BF86"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5006" w:history="1">
            <w:r w:rsidRPr="00E85EEC">
              <w:rPr>
                <w:rStyle w:val="Hyperlink"/>
                <w:noProof/>
              </w:rPr>
              <w:t>5.1.2</w:t>
            </w:r>
            <w:r>
              <w:rPr>
                <w:rFonts w:asciiTheme="minorHAnsi" w:eastAsiaTheme="minorEastAsia" w:hAnsiTheme="minorHAnsi" w:cstheme="minorBidi"/>
                <w:noProof/>
                <w:sz w:val="22"/>
                <w:lang w:val="en-US"/>
              </w:rPr>
              <w:tab/>
            </w:r>
            <w:r w:rsidRPr="00E85EEC">
              <w:rPr>
                <w:rStyle w:val="Hyperlink"/>
                <w:noProof/>
              </w:rPr>
              <w:t>Sơ đồ hoạt động “T</w:t>
            </w:r>
            <w:r w:rsidRPr="00E85EEC">
              <w:rPr>
                <w:rStyle w:val="Hyperlink"/>
                <w:noProof/>
                <w:lang w:val="en-US"/>
              </w:rPr>
              <w:t>hanh toán học phí</w:t>
            </w:r>
            <w:r w:rsidRPr="00E85EEC">
              <w:rPr>
                <w:rStyle w:val="Hyperlink"/>
                <w:noProof/>
              </w:rPr>
              <w:t>”</w:t>
            </w:r>
            <w:r>
              <w:rPr>
                <w:noProof/>
                <w:webHidden/>
              </w:rPr>
              <w:tab/>
            </w:r>
            <w:r>
              <w:rPr>
                <w:noProof/>
                <w:webHidden/>
              </w:rPr>
              <w:fldChar w:fldCharType="begin"/>
            </w:r>
            <w:r>
              <w:rPr>
                <w:noProof/>
                <w:webHidden/>
              </w:rPr>
              <w:instrText xml:space="preserve"> PAGEREF _Toc119445006 \h </w:instrText>
            </w:r>
            <w:r>
              <w:rPr>
                <w:noProof/>
                <w:webHidden/>
              </w:rPr>
            </w:r>
            <w:r>
              <w:rPr>
                <w:noProof/>
                <w:webHidden/>
              </w:rPr>
              <w:fldChar w:fldCharType="separate"/>
            </w:r>
            <w:r>
              <w:rPr>
                <w:noProof/>
                <w:webHidden/>
              </w:rPr>
              <w:t>81</w:t>
            </w:r>
            <w:r>
              <w:rPr>
                <w:noProof/>
                <w:webHidden/>
              </w:rPr>
              <w:fldChar w:fldCharType="end"/>
            </w:r>
          </w:hyperlink>
        </w:p>
        <w:p w14:paraId="4A202935" w14:textId="589EB6FF"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5007" w:history="1">
            <w:r w:rsidRPr="00E85EEC">
              <w:rPr>
                <w:rStyle w:val="Hyperlink"/>
                <w:noProof/>
              </w:rPr>
              <w:t>5.1.3</w:t>
            </w:r>
            <w:r>
              <w:rPr>
                <w:rFonts w:asciiTheme="minorHAnsi" w:eastAsiaTheme="minorEastAsia" w:hAnsiTheme="minorHAnsi" w:cstheme="minorBidi"/>
                <w:noProof/>
                <w:sz w:val="22"/>
                <w:lang w:val="en-US"/>
              </w:rPr>
              <w:tab/>
            </w:r>
            <w:r w:rsidRPr="00E85EEC">
              <w:rPr>
                <w:rStyle w:val="Hyperlink"/>
                <w:noProof/>
              </w:rPr>
              <w:t>Sơ đồ hoạt động “Quản lý tài khoản”</w:t>
            </w:r>
            <w:r>
              <w:rPr>
                <w:noProof/>
                <w:webHidden/>
              </w:rPr>
              <w:tab/>
            </w:r>
            <w:r>
              <w:rPr>
                <w:noProof/>
                <w:webHidden/>
              </w:rPr>
              <w:fldChar w:fldCharType="begin"/>
            </w:r>
            <w:r>
              <w:rPr>
                <w:noProof/>
                <w:webHidden/>
              </w:rPr>
              <w:instrText xml:space="preserve"> PAGEREF _Toc119445007 \h </w:instrText>
            </w:r>
            <w:r>
              <w:rPr>
                <w:noProof/>
                <w:webHidden/>
              </w:rPr>
            </w:r>
            <w:r>
              <w:rPr>
                <w:noProof/>
                <w:webHidden/>
              </w:rPr>
              <w:fldChar w:fldCharType="separate"/>
            </w:r>
            <w:r>
              <w:rPr>
                <w:noProof/>
                <w:webHidden/>
              </w:rPr>
              <w:t>83</w:t>
            </w:r>
            <w:r>
              <w:rPr>
                <w:noProof/>
                <w:webHidden/>
              </w:rPr>
              <w:fldChar w:fldCharType="end"/>
            </w:r>
          </w:hyperlink>
        </w:p>
        <w:p w14:paraId="4ED9C06D" w14:textId="0EE48825"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5008" w:history="1">
            <w:r w:rsidRPr="00E85EEC">
              <w:rPr>
                <w:rStyle w:val="Hyperlink"/>
                <w:noProof/>
              </w:rPr>
              <w:t>5.1.4</w:t>
            </w:r>
            <w:r>
              <w:rPr>
                <w:rFonts w:asciiTheme="minorHAnsi" w:eastAsiaTheme="minorEastAsia" w:hAnsiTheme="minorHAnsi" w:cstheme="minorBidi"/>
                <w:noProof/>
                <w:sz w:val="22"/>
                <w:lang w:val="en-US"/>
              </w:rPr>
              <w:tab/>
            </w:r>
            <w:r w:rsidRPr="00E85EEC">
              <w:rPr>
                <w:rStyle w:val="Hyperlink"/>
                <w:noProof/>
              </w:rPr>
              <w:t>Sơ đồ hoạt động “ Thông báo ”</w:t>
            </w:r>
            <w:r>
              <w:rPr>
                <w:noProof/>
                <w:webHidden/>
              </w:rPr>
              <w:tab/>
            </w:r>
            <w:r>
              <w:rPr>
                <w:noProof/>
                <w:webHidden/>
              </w:rPr>
              <w:fldChar w:fldCharType="begin"/>
            </w:r>
            <w:r>
              <w:rPr>
                <w:noProof/>
                <w:webHidden/>
              </w:rPr>
              <w:instrText xml:space="preserve"> PAGEREF _Toc119445008 \h </w:instrText>
            </w:r>
            <w:r>
              <w:rPr>
                <w:noProof/>
                <w:webHidden/>
              </w:rPr>
            </w:r>
            <w:r>
              <w:rPr>
                <w:noProof/>
                <w:webHidden/>
              </w:rPr>
              <w:fldChar w:fldCharType="separate"/>
            </w:r>
            <w:r>
              <w:rPr>
                <w:noProof/>
                <w:webHidden/>
              </w:rPr>
              <w:t>84</w:t>
            </w:r>
            <w:r>
              <w:rPr>
                <w:noProof/>
                <w:webHidden/>
              </w:rPr>
              <w:fldChar w:fldCharType="end"/>
            </w:r>
          </w:hyperlink>
        </w:p>
        <w:p w14:paraId="12B7FE33" w14:textId="29AD535A"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5009" w:history="1">
            <w:r w:rsidRPr="00E85EEC">
              <w:rPr>
                <w:rStyle w:val="Hyperlink"/>
                <w:noProof/>
              </w:rPr>
              <w:t>5.1.5</w:t>
            </w:r>
            <w:r>
              <w:rPr>
                <w:rFonts w:asciiTheme="minorHAnsi" w:eastAsiaTheme="minorEastAsia" w:hAnsiTheme="minorHAnsi" w:cstheme="minorBidi"/>
                <w:noProof/>
                <w:sz w:val="22"/>
                <w:lang w:val="en-US"/>
              </w:rPr>
              <w:tab/>
            </w:r>
            <w:r w:rsidRPr="00E85EEC">
              <w:rPr>
                <w:rStyle w:val="Hyperlink"/>
                <w:noProof/>
              </w:rPr>
              <w:t>Sơ đồ hoạt động “Quản lý lớp học”</w:t>
            </w:r>
            <w:r>
              <w:rPr>
                <w:noProof/>
                <w:webHidden/>
              </w:rPr>
              <w:tab/>
            </w:r>
            <w:r>
              <w:rPr>
                <w:noProof/>
                <w:webHidden/>
              </w:rPr>
              <w:fldChar w:fldCharType="begin"/>
            </w:r>
            <w:r>
              <w:rPr>
                <w:noProof/>
                <w:webHidden/>
              </w:rPr>
              <w:instrText xml:space="preserve"> PAGEREF _Toc119445009 \h </w:instrText>
            </w:r>
            <w:r>
              <w:rPr>
                <w:noProof/>
                <w:webHidden/>
              </w:rPr>
            </w:r>
            <w:r>
              <w:rPr>
                <w:noProof/>
                <w:webHidden/>
              </w:rPr>
              <w:fldChar w:fldCharType="separate"/>
            </w:r>
            <w:r>
              <w:rPr>
                <w:noProof/>
                <w:webHidden/>
              </w:rPr>
              <w:t>86</w:t>
            </w:r>
            <w:r>
              <w:rPr>
                <w:noProof/>
                <w:webHidden/>
              </w:rPr>
              <w:fldChar w:fldCharType="end"/>
            </w:r>
          </w:hyperlink>
        </w:p>
        <w:p w14:paraId="379FB3E2" w14:textId="6433789D" w:rsidR="001435A5" w:rsidRDefault="001435A5">
          <w:pPr>
            <w:pStyle w:val="TOC1"/>
            <w:rPr>
              <w:rFonts w:asciiTheme="minorHAnsi" w:eastAsiaTheme="minorEastAsia" w:hAnsiTheme="minorHAnsi" w:cstheme="minorBidi"/>
              <w:b w:val="0"/>
              <w:bCs w:val="0"/>
              <w:sz w:val="22"/>
              <w:lang w:val="en-US"/>
            </w:rPr>
          </w:pPr>
          <w:hyperlink w:anchor="_Toc119445010" w:history="1">
            <w:r w:rsidRPr="00E85EEC">
              <w:rPr>
                <w:rStyle w:val="Hyperlink"/>
              </w:rPr>
              <w:t>CHƯƠNG 6 :</w:t>
            </w:r>
            <w:r w:rsidRPr="00E85EEC">
              <w:rPr>
                <w:rStyle w:val="Hyperlink"/>
                <w:lang w:val="en-US"/>
              </w:rPr>
              <w:t xml:space="preserve"> TỔNG KẾT</w:t>
            </w:r>
            <w:r>
              <w:rPr>
                <w:webHidden/>
              </w:rPr>
              <w:tab/>
            </w:r>
            <w:r>
              <w:rPr>
                <w:webHidden/>
              </w:rPr>
              <w:fldChar w:fldCharType="begin"/>
            </w:r>
            <w:r>
              <w:rPr>
                <w:webHidden/>
              </w:rPr>
              <w:instrText xml:space="preserve"> PAGEREF _Toc119445010 \h </w:instrText>
            </w:r>
            <w:r>
              <w:rPr>
                <w:webHidden/>
              </w:rPr>
            </w:r>
            <w:r>
              <w:rPr>
                <w:webHidden/>
              </w:rPr>
              <w:fldChar w:fldCharType="separate"/>
            </w:r>
            <w:r>
              <w:rPr>
                <w:webHidden/>
              </w:rPr>
              <w:t>88</w:t>
            </w:r>
            <w:r>
              <w:rPr>
                <w:webHidden/>
              </w:rPr>
              <w:fldChar w:fldCharType="end"/>
            </w:r>
          </w:hyperlink>
        </w:p>
        <w:p w14:paraId="04C4B847" w14:textId="40DF0BFE" w:rsidR="001435A5" w:rsidRDefault="001435A5">
          <w:pPr>
            <w:pStyle w:val="TOC2"/>
            <w:rPr>
              <w:rFonts w:asciiTheme="minorHAnsi" w:eastAsiaTheme="minorEastAsia" w:hAnsiTheme="minorHAnsi" w:cstheme="minorBidi"/>
              <w:sz w:val="22"/>
              <w:lang w:val="en-US"/>
            </w:rPr>
          </w:pPr>
          <w:hyperlink w:anchor="_Toc119445011" w:history="1">
            <w:r w:rsidRPr="00E85EEC">
              <w:rPr>
                <w:rStyle w:val="Hyperlink"/>
              </w:rPr>
              <w:t>6.1</w:t>
            </w:r>
            <w:r>
              <w:rPr>
                <w:rFonts w:asciiTheme="minorHAnsi" w:eastAsiaTheme="minorEastAsia" w:hAnsiTheme="minorHAnsi" w:cstheme="minorBidi"/>
                <w:sz w:val="22"/>
                <w:lang w:val="en-US"/>
              </w:rPr>
              <w:tab/>
            </w:r>
            <w:r w:rsidRPr="00E85EEC">
              <w:rPr>
                <w:rStyle w:val="Hyperlink"/>
              </w:rPr>
              <w:t>Kết quả đạt được</w:t>
            </w:r>
            <w:r>
              <w:rPr>
                <w:webHidden/>
              </w:rPr>
              <w:tab/>
            </w:r>
            <w:r>
              <w:rPr>
                <w:webHidden/>
              </w:rPr>
              <w:fldChar w:fldCharType="begin"/>
            </w:r>
            <w:r>
              <w:rPr>
                <w:webHidden/>
              </w:rPr>
              <w:instrText xml:space="preserve"> PAGEREF _Toc119445011 \h </w:instrText>
            </w:r>
            <w:r>
              <w:rPr>
                <w:webHidden/>
              </w:rPr>
            </w:r>
            <w:r>
              <w:rPr>
                <w:webHidden/>
              </w:rPr>
              <w:fldChar w:fldCharType="separate"/>
            </w:r>
            <w:r>
              <w:rPr>
                <w:webHidden/>
              </w:rPr>
              <w:t>88</w:t>
            </w:r>
            <w:r>
              <w:rPr>
                <w:webHidden/>
              </w:rPr>
              <w:fldChar w:fldCharType="end"/>
            </w:r>
          </w:hyperlink>
        </w:p>
        <w:p w14:paraId="09DE20BC" w14:textId="2B3776FF"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5012" w:history="1">
            <w:r w:rsidRPr="00E85EEC">
              <w:rPr>
                <w:rStyle w:val="Hyperlink"/>
                <w:noProof/>
              </w:rPr>
              <w:t>6.1.1</w:t>
            </w:r>
            <w:r>
              <w:rPr>
                <w:rFonts w:asciiTheme="minorHAnsi" w:eastAsiaTheme="minorEastAsia" w:hAnsiTheme="minorHAnsi" w:cstheme="minorBidi"/>
                <w:noProof/>
                <w:sz w:val="22"/>
                <w:lang w:val="en-US"/>
              </w:rPr>
              <w:tab/>
            </w:r>
            <w:r w:rsidRPr="00E85EEC">
              <w:rPr>
                <w:rStyle w:val="Hyperlink"/>
                <w:noProof/>
              </w:rPr>
              <w:t>Về kiến thức</w:t>
            </w:r>
            <w:r>
              <w:rPr>
                <w:noProof/>
                <w:webHidden/>
              </w:rPr>
              <w:tab/>
            </w:r>
            <w:r>
              <w:rPr>
                <w:noProof/>
                <w:webHidden/>
              </w:rPr>
              <w:fldChar w:fldCharType="begin"/>
            </w:r>
            <w:r>
              <w:rPr>
                <w:noProof/>
                <w:webHidden/>
              </w:rPr>
              <w:instrText xml:space="preserve"> PAGEREF _Toc119445012 \h </w:instrText>
            </w:r>
            <w:r>
              <w:rPr>
                <w:noProof/>
                <w:webHidden/>
              </w:rPr>
            </w:r>
            <w:r>
              <w:rPr>
                <w:noProof/>
                <w:webHidden/>
              </w:rPr>
              <w:fldChar w:fldCharType="separate"/>
            </w:r>
            <w:r>
              <w:rPr>
                <w:noProof/>
                <w:webHidden/>
              </w:rPr>
              <w:t>88</w:t>
            </w:r>
            <w:r>
              <w:rPr>
                <w:noProof/>
                <w:webHidden/>
              </w:rPr>
              <w:fldChar w:fldCharType="end"/>
            </w:r>
          </w:hyperlink>
        </w:p>
        <w:p w14:paraId="299A94D4" w14:textId="58BB6667" w:rsidR="001435A5" w:rsidRDefault="001435A5">
          <w:pPr>
            <w:pStyle w:val="TOC3"/>
            <w:tabs>
              <w:tab w:val="left" w:pos="1540"/>
              <w:tab w:val="right" w:leader="dot" w:pos="9739"/>
            </w:tabs>
            <w:rPr>
              <w:rFonts w:asciiTheme="minorHAnsi" w:eastAsiaTheme="minorEastAsia" w:hAnsiTheme="minorHAnsi" w:cstheme="minorBidi"/>
              <w:noProof/>
              <w:sz w:val="22"/>
              <w:lang w:val="en-US"/>
            </w:rPr>
          </w:pPr>
          <w:hyperlink w:anchor="_Toc119445013" w:history="1">
            <w:r w:rsidRPr="00E85EEC">
              <w:rPr>
                <w:rStyle w:val="Hyperlink"/>
                <w:noProof/>
              </w:rPr>
              <w:t>6.1.2</w:t>
            </w:r>
            <w:r>
              <w:rPr>
                <w:rFonts w:asciiTheme="minorHAnsi" w:eastAsiaTheme="minorEastAsia" w:hAnsiTheme="minorHAnsi" w:cstheme="minorBidi"/>
                <w:noProof/>
                <w:sz w:val="22"/>
                <w:lang w:val="en-US"/>
              </w:rPr>
              <w:tab/>
            </w:r>
            <w:r w:rsidRPr="00E85EEC">
              <w:rPr>
                <w:rStyle w:val="Hyperlink"/>
                <w:noProof/>
              </w:rPr>
              <w:t>Về kỹ năng</w:t>
            </w:r>
            <w:r>
              <w:rPr>
                <w:noProof/>
                <w:webHidden/>
              </w:rPr>
              <w:tab/>
            </w:r>
            <w:r>
              <w:rPr>
                <w:noProof/>
                <w:webHidden/>
              </w:rPr>
              <w:fldChar w:fldCharType="begin"/>
            </w:r>
            <w:r>
              <w:rPr>
                <w:noProof/>
                <w:webHidden/>
              </w:rPr>
              <w:instrText xml:space="preserve"> PAGEREF _Toc119445013 \h </w:instrText>
            </w:r>
            <w:r>
              <w:rPr>
                <w:noProof/>
                <w:webHidden/>
              </w:rPr>
            </w:r>
            <w:r>
              <w:rPr>
                <w:noProof/>
                <w:webHidden/>
              </w:rPr>
              <w:fldChar w:fldCharType="separate"/>
            </w:r>
            <w:r>
              <w:rPr>
                <w:noProof/>
                <w:webHidden/>
              </w:rPr>
              <w:t>88</w:t>
            </w:r>
            <w:r>
              <w:rPr>
                <w:noProof/>
                <w:webHidden/>
              </w:rPr>
              <w:fldChar w:fldCharType="end"/>
            </w:r>
          </w:hyperlink>
        </w:p>
        <w:p w14:paraId="2A4C5C43" w14:textId="528F4672" w:rsidR="001435A5" w:rsidRDefault="001435A5">
          <w:pPr>
            <w:pStyle w:val="TOC2"/>
            <w:rPr>
              <w:rFonts w:asciiTheme="minorHAnsi" w:eastAsiaTheme="minorEastAsia" w:hAnsiTheme="minorHAnsi" w:cstheme="minorBidi"/>
              <w:sz w:val="22"/>
              <w:lang w:val="en-US"/>
            </w:rPr>
          </w:pPr>
          <w:hyperlink w:anchor="_Toc119445014" w:history="1">
            <w:r w:rsidRPr="00E85EEC">
              <w:rPr>
                <w:rStyle w:val="Hyperlink"/>
              </w:rPr>
              <w:t>6.2</w:t>
            </w:r>
            <w:r>
              <w:rPr>
                <w:rFonts w:asciiTheme="minorHAnsi" w:eastAsiaTheme="minorEastAsia" w:hAnsiTheme="minorHAnsi" w:cstheme="minorBidi"/>
                <w:sz w:val="22"/>
                <w:lang w:val="en-US"/>
              </w:rPr>
              <w:tab/>
            </w:r>
            <w:r w:rsidRPr="00E85EEC">
              <w:rPr>
                <w:rStyle w:val="Hyperlink"/>
                <w:lang w:val="en-US"/>
              </w:rPr>
              <w:t>Hạn chế</w:t>
            </w:r>
            <w:r>
              <w:rPr>
                <w:webHidden/>
              </w:rPr>
              <w:tab/>
            </w:r>
            <w:r>
              <w:rPr>
                <w:webHidden/>
              </w:rPr>
              <w:fldChar w:fldCharType="begin"/>
            </w:r>
            <w:r>
              <w:rPr>
                <w:webHidden/>
              </w:rPr>
              <w:instrText xml:space="preserve"> PAGEREF _Toc119445014 \h </w:instrText>
            </w:r>
            <w:r>
              <w:rPr>
                <w:webHidden/>
              </w:rPr>
            </w:r>
            <w:r>
              <w:rPr>
                <w:webHidden/>
              </w:rPr>
              <w:fldChar w:fldCharType="separate"/>
            </w:r>
            <w:r>
              <w:rPr>
                <w:webHidden/>
              </w:rPr>
              <w:t>88</w:t>
            </w:r>
            <w:r>
              <w:rPr>
                <w:webHidden/>
              </w:rPr>
              <w:fldChar w:fldCharType="end"/>
            </w:r>
          </w:hyperlink>
        </w:p>
        <w:p w14:paraId="4E7C489C" w14:textId="5C5D787E" w:rsidR="001435A5" w:rsidRDefault="001435A5">
          <w:pPr>
            <w:pStyle w:val="TOC1"/>
            <w:rPr>
              <w:rFonts w:asciiTheme="minorHAnsi" w:eastAsiaTheme="minorEastAsia" w:hAnsiTheme="minorHAnsi" w:cstheme="minorBidi"/>
              <w:b w:val="0"/>
              <w:bCs w:val="0"/>
              <w:sz w:val="22"/>
              <w:lang w:val="en-US"/>
            </w:rPr>
          </w:pPr>
          <w:hyperlink w:anchor="_Toc119445015" w:history="1">
            <w:r w:rsidRPr="00E85EEC">
              <w:rPr>
                <w:rStyle w:val="Hyperlink"/>
              </w:rPr>
              <w:t>T</w:t>
            </w:r>
            <w:r w:rsidRPr="00E85EEC">
              <w:rPr>
                <w:rStyle w:val="Hyperlink"/>
                <w:lang w:val="en-US"/>
              </w:rPr>
              <w:t>ÀI LIỆU THAM KHẢO</w:t>
            </w:r>
            <w:r>
              <w:rPr>
                <w:webHidden/>
              </w:rPr>
              <w:tab/>
            </w:r>
            <w:r>
              <w:rPr>
                <w:webHidden/>
              </w:rPr>
              <w:fldChar w:fldCharType="begin"/>
            </w:r>
            <w:r>
              <w:rPr>
                <w:webHidden/>
              </w:rPr>
              <w:instrText xml:space="preserve"> PAGEREF _Toc119445015 \h </w:instrText>
            </w:r>
            <w:r>
              <w:rPr>
                <w:webHidden/>
              </w:rPr>
            </w:r>
            <w:r>
              <w:rPr>
                <w:webHidden/>
              </w:rPr>
              <w:fldChar w:fldCharType="separate"/>
            </w:r>
            <w:r>
              <w:rPr>
                <w:webHidden/>
              </w:rPr>
              <w:t>89</w:t>
            </w:r>
            <w:r>
              <w:rPr>
                <w:webHidden/>
              </w:rPr>
              <w:fldChar w:fldCharType="end"/>
            </w:r>
          </w:hyperlink>
        </w:p>
        <w:p w14:paraId="77418D2E" w14:textId="10FA7373" w:rsidR="0078531B" w:rsidRPr="000F3DFD" w:rsidRDefault="0078531B">
          <w:pPr>
            <w:rPr>
              <w:rFonts w:cs="Times New Roman"/>
              <w:sz w:val="24"/>
              <w:szCs w:val="24"/>
            </w:rPr>
          </w:pPr>
          <w:r w:rsidRPr="000F3DFD">
            <w:rPr>
              <w:rFonts w:cs="Times New Roman"/>
              <w:b/>
              <w:bCs/>
              <w:noProof/>
              <w:sz w:val="24"/>
              <w:szCs w:val="24"/>
            </w:rPr>
            <w:fldChar w:fldCharType="end"/>
          </w:r>
        </w:p>
      </w:sdtContent>
    </w:sdt>
    <w:p w14:paraId="531D0FD9" w14:textId="328DB6FC" w:rsidR="000F3DFD" w:rsidRDefault="000F3DFD">
      <w:pPr>
        <w:spacing w:line="240" w:lineRule="auto"/>
        <w:rPr>
          <w:rFonts w:eastAsia="Times New Roman" w:cs="Times New Roman"/>
          <w:b/>
          <w:bCs/>
          <w:sz w:val="36"/>
          <w:szCs w:val="36"/>
          <w:lang w:val="en-US"/>
        </w:rPr>
      </w:pPr>
    </w:p>
    <w:p w14:paraId="684847CC" w14:textId="77777777" w:rsidR="00272A82" w:rsidRDefault="00272A82">
      <w:pPr>
        <w:spacing w:line="240" w:lineRule="auto"/>
        <w:rPr>
          <w:rFonts w:eastAsia="Times New Roman" w:cs="Times New Roman"/>
          <w:b/>
          <w:sz w:val="40"/>
          <w:szCs w:val="46"/>
        </w:rPr>
      </w:pPr>
      <w:r>
        <w:br w:type="page"/>
      </w:r>
    </w:p>
    <w:p w14:paraId="3AF693C6" w14:textId="385321E6" w:rsidR="000F3DFD" w:rsidRDefault="000F3DFD" w:rsidP="00272A82">
      <w:pPr>
        <w:pStyle w:val="Heading1"/>
        <w:numPr>
          <w:ilvl w:val="0"/>
          <w:numId w:val="0"/>
        </w:numPr>
      </w:pPr>
      <w:bookmarkStart w:id="1" w:name="_Toc119444927"/>
      <w:r>
        <w:lastRenderedPageBreak/>
        <w:t>M</w:t>
      </w:r>
      <w:r w:rsidR="00CC701B">
        <w:t>ỤC LỤC HÌNH ẢNH</w:t>
      </w:r>
      <w:bookmarkEnd w:id="1"/>
    </w:p>
    <w:p w14:paraId="3E38E799" w14:textId="7478E7D4" w:rsidR="001435A5" w:rsidRDefault="000F3DFD">
      <w:pPr>
        <w:pStyle w:val="TableofFigures"/>
        <w:tabs>
          <w:tab w:val="right" w:leader="dot" w:pos="9739"/>
        </w:tabs>
        <w:rPr>
          <w:rFonts w:asciiTheme="minorHAnsi" w:eastAsiaTheme="minorEastAsia" w:hAnsiTheme="minorHAnsi" w:cstheme="minorBidi"/>
          <w:i w:val="0"/>
          <w:noProof/>
          <w:sz w:val="22"/>
          <w:lang w:val="en-US"/>
        </w:rPr>
      </w:pPr>
      <w:r>
        <w:rPr>
          <w:rFonts w:eastAsia="Times New Roman" w:cs="Times New Roman"/>
          <w:b/>
          <w:bCs/>
          <w:sz w:val="36"/>
          <w:szCs w:val="36"/>
        </w:rPr>
        <w:fldChar w:fldCharType="begin"/>
      </w:r>
      <w:r>
        <w:rPr>
          <w:rFonts w:eastAsia="Times New Roman" w:cs="Times New Roman"/>
          <w:b/>
          <w:bCs/>
          <w:sz w:val="36"/>
          <w:szCs w:val="36"/>
        </w:rPr>
        <w:instrText xml:space="preserve"> TOC \h \z \c "Hình" </w:instrText>
      </w:r>
      <w:r>
        <w:rPr>
          <w:rFonts w:eastAsia="Times New Roman" w:cs="Times New Roman"/>
          <w:b/>
          <w:bCs/>
          <w:sz w:val="36"/>
          <w:szCs w:val="36"/>
        </w:rPr>
        <w:fldChar w:fldCharType="separate"/>
      </w:r>
      <w:hyperlink w:anchor="_Toc119445016" w:history="1">
        <w:r w:rsidR="001435A5" w:rsidRPr="00500853">
          <w:rPr>
            <w:rStyle w:val="Hyperlink"/>
            <w:noProof/>
          </w:rPr>
          <w:t>Hình 1.1: Giao diện website school.peace.edu.vn</w:t>
        </w:r>
        <w:r w:rsidR="001435A5">
          <w:rPr>
            <w:noProof/>
            <w:webHidden/>
          </w:rPr>
          <w:tab/>
        </w:r>
        <w:r w:rsidR="001435A5">
          <w:rPr>
            <w:noProof/>
            <w:webHidden/>
          </w:rPr>
          <w:fldChar w:fldCharType="begin"/>
        </w:r>
        <w:r w:rsidR="001435A5">
          <w:rPr>
            <w:noProof/>
            <w:webHidden/>
          </w:rPr>
          <w:instrText xml:space="preserve"> PAGEREF _Toc119445016 \h </w:instrText>
        </w:r>
        <w:r w:rsidR="001435A5">
          <w:rPr>
            <w:noProof/>
            <w:webHidden/>
          </w:rPr>
        </w:r>
        <w:r w:rsidR="001435A5">
          <w:rPr>
            <w:noProof/>
            <w:webHidden/>
          </w:rPr>
          <w:fldChar w:fldCharType="separate"/>
        </w:r>
        <w:r w:rsidR="001435A5">
          <w:rPr>
            <w:noProof/>
            <w:webHidden/>
          </w:rPr>
          <w:t>5</w:t>
        </w:r>
        <w:r w:rsidR="001435A5">
          <w:rPr>
            <w:noProof/>
            <w:webHidden/>
          </w:rPr>
          <w:fldChar w:fldCharType="end"/>
        </w:r>
      </w:hyperlink>
    </w:p>
    <w:p w14:paraId="2819A622" w14:textId="5CD2799C"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17" w:history="1">
        <w:r w:rsidRPr="00500853">
          <w:rPr>
            <w:rStyle w:val="Hyperlink"/>
            <w:noProof/>
          </w:rPr>
          <w:t>Hình 1.2: Giao diện của website school.peace.edu.vn</w:t>
        </w:r>
        <w:r>
          <w:rPr>
            <w:noProof/>
            <w:webHidden/>
          </w:rPr>
          <w:tab/>
        </w:r>
        <w:r>
          <w:rPr>
            <w:noProof/>
            <w:webHidden/>
          </w:rPr>
          <w:fldChar w:fldCharType="begin"/>
        </w:r>
        <w:r>
          <w:rPr>
            <w:noProof/>
            <w:webHidden/>
          </w:rPr>
          <w:instrText xml:space="preserve"> PAGEREF _Toc119445017 \h </w:instrText>
        </w:r>
        <w:r>
          <w:rPr>
            <w:noProof/>
            <w:webHidden/>
          </w:rPr>
        </w:r>
        <w:r>
          <w:rPr>
            <w:noProof/>
            <w:webHidden/>
          </w:rPr>
          <w:fldChar w:fldCharType="separate"/>
        </w:r>
        <w:r>
          <w:rPr>
            <w:noProof/>
            <w:webHidden/>
          </w:rPr>
          <w:t>5</w:t>
        </w:r>
        <w:r>
          <w:rPr>
            <w:noProof/>
            <w:webHidden/>
          </w:rPr>
          <w:fldChar w:fldCharType="end"/>
        </w:r>
      </w:hyperlink>
    </w:p>
    <w:p w14:paraId="7B07401D" w14:textId="667A4886"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18" w:history="1">
        <w:r w:rsidRPr="00500853">
          <w:rPr>
            <w:rStyle w:val="Hyperlink"/>
            <w:noProof/>
          </w:rPr>
          <w:t>Hình 1.3: Giao diện website vas.edu.vn</w:t>
        </w:r>
        <w:r>
          <w:rPr>
            <w:noProof/>
            <w:webHidden/>
          </w:rPr>
          <w:tab/>
        </w:r>
        <w:r>
          <w:rPr>
            <w:noProof/>
            <w:webHidden/>
          </w:rPr>
          <w:fldChar w:fldCharType="begin"/>
        </w:r>
        <w:r>
          <w:rPr>
            <w:noProof/>
            <w:webHidden/>
          </w:rPr>
          <w:instrText xml:space="preserve"> PAGEREF _Toc119445018 \h </w:instrText>
        </w:r>
        <w:r>
          <w:rPr>
            <w:noProof/>
            <w:webHidden/>
          </w:rPr>
        </w:r>
        <w:r>
          <w:rPr>
            <w:noProof/>
            <w:webHidden/>
          </w:rPr>
          <w:fldChar w:fldCharType="separate"/>
        </w:r>
        <w:r>
          <w:rPr>
            <w:noProof/>
            <w:webHidden/>
          </w:rPr>
          <w:t>6</w:t>
        </w:r>
        <w:r>
          <w:rPr>
            <w:noProof/>
            <w:webHidden/>
          </w:rPr>
          <w:fldChar w:fldCharType="end"/>
        </w:r>
      </w:hyperlink>
    </w:p>
    <w:p w14:paraId="6033899A" w14:textId="72F305CC"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19" w:history="1">
        <w:r w:rsidRPr="00500853">
          <w:rPr>
            <w:rStyle w:val="Hyperlink"/>
            <w:noProof/>
          </w:rPr>
          <w:t>Hình 1.4: Giao diện của website vas.edu.vn</w:t>
        </w:r>
        <w:r>
          <w:rPr>
            <w:noProof/>
            <w:webHidden/>
          </w:rPr>
          <w:tab/>
        </w:r>
        <w:r>
          <w:rPr>
            <w:noProof/>
            <w:webHidden/>
          </w:rPr>
          <w:fldChar w:fldCharType="begin"/>
        </w:r>
        <w:r>
          <w:rPr>
            <w:noProof/>
            <w:webHidden/>
          </w:rPr>
          <w:instrText xml:space="preserve"> PAGEREF _Toc119445019 \h </w:instrText>
        </w:r>
        <w:r>
          <w:rPr>
            <w:noProof/>
            <w:webHidden/>
          </w:rPr>
        </w:r>
        <w:r>
          <w:rPr>
            <w:noProof/>
            <w:webHidden/>
          </w:rPr>
          <w:fldChar w:fldCharType="separate"/>
        </w:r>
        <w:r>
          <w:rPr>
            <w:noProof/>
            <w:webHidden/>
          </w:rPr>
          <w:t>6</w:t>
        </w:r>
        <w:r>
          <w:rPr>
            <w:noProof/>
            <w:webHidden/>
          </w:rPr>
          <w:fldChar w:fldCharType="end"/>
        </w:r>
      </w:hyperlink>
    </w:p>
    <w:p w14:paraId="3432B688" w14:textId="09217A0C"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20" w:history="1">
        <w:r w:rsidRPr="00500853">
          <w:rPr>
            <w:rStyle w:val="Hyperlink"/>
            <w:noProof/>
          </w:rPr>
          <w:t>Hình 1.5: Giao diện website tesla.edu.vn</w:t>
        </w:r>
        <w:r>
          <w:rPr>
            <w:noProof/>
            <w:webHidden/>
          </w:rPr>
          <w:tab/>
        </w:r>
        <w:r>
          <w:rPr>
            <w:noProof/>
            <w:webHidden/>
          </w:rPr>
          <w:fldChar w:fldCharType="begin"/>
        </w:r>
        <w:r>
          <w:rPr>
            <w:noProof/>
            <w:webHidden/>
          </w:rPr>
          <w:instrText xml:space="preserve"> PAGEREF _Toc119445020 \h </w:instrText>
        </w:r>
        <w:r>
          <w:rPr>
            <w:noProof/>
            <w:webHidden/>
          </w:rPr>
        </w:r>
        <w:r>
          <w:rPr>
            <w:noProof/>
            <w:webHidden/>
          </w:rPr>
          <w:fldChar w:fldCharType="separate"/>
        </w:r>
        <w:r>
          <w:rPr>
            <w:noProof/>
            <w:webHidden/>
          </w:rPr>
          <w:t>7</w:t>
        </w:r>
        <w:r>
          <w:rPr>
            <w:noProof/>
            <w:webHidden/>
          </w:rPr>
          <w:fldChar w:fldCharType="end"/>
        </w:r>
      </w:hyperlink>
    </w:p>
    <w:p w14:paraId="1891543A" w14:textId="2F0C372B"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21" w:history="1">
        <w:r w:rsidRPr="00500853">
          <w:rPr>
            <w:rStyle w:val="Hyperlink"/>
            <w:noProof/>
          </w:rPr>
          <w:t>Hình 1.6: Giao diện của website tesla.edu.vn</w:t>
        </w:r>
        <w:r>
          <w:rPr>
            <w:noProof/>
            <w:webHidden/>
          </w:rPr>
          <w:tab/>
        </w:r>
        <w:r>
          <w:rPr>
            <w:noProof/>
            <w:webHidden/>
          </w:rPr>
          <w:fldChar w:fldCharType="begin"/>
        </w:r>
        <w:r>
          <w:rPr>
            <w:noProof/>
            <w:webHidden/>
          </w:rPr>
          <w:instrText xml:space="preserve"> PAGEREF _Toc119445021 \h </w:instrText>
        </w:r>
        <w:r>
          <w:rPr>
            <w:noProof/>
            <w:webHidden/>
          </w:rPr>
        </w:r>
        <w:r>
          <w:rPr>
            <w:noProof/>
            <w:webHidden/>
          </w:rPr>
          <w:fldChar w:fldCharType="separate"/>
        </w:r>
        <w:r>
          <w:rPr>
            <w:noProof/>
            <w:webHidden/>
          </w:rPr>
          <w:t>7</w:t>
        </w:r>
        <w:r>
          <w:rPr>
            <w:noProof/>
            <w:webHidden/>
          </w:rPr>
          <w:fldChar w:fldCharType="end"/>
        </w:r>
      </w:hyperlink>
    </w:p>
    <w:p w14:paraId="1A59003A" w14:textId="31E54C9A"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22" w:history="1">
        <w:r w:rsidRPr="00500853">
          <w:rPr>
            <w:rStyle w:val="Hyperlink"/>
            <w:noProof/>
          </w:rPr>
          <w:t>Hình 2.1: Sơ đồ use case tổng quát</w:t>
        </w:r>
        <w:r>
          <w:rPr>
            <w:noProof/>
            <w:webHidden/>
          </w:rPr>
          <w:tab/>
        </w:r>
        <w:r>
          <w:rPr>
            <w:noProof/>
            <w:webHidden/>
          </w:rPr>
          <w:fldChar w:fldCharType="begin"/>
        </w:r>
        <w:r>
          <w:rPr>
            <w:noProof/>
            <w:webHidden/>
          </w:rPr>
          <w:instrText xml:space="preserve"> PAGEREF _Toc119445022 \h </w:instrText>
        </w:r>
        <w:r>
          <w:rPr>
            <w:noProof/>
            <w:webHidden/>
          </w:rPr>
        </w:r>
        <w:r>
          <w:rPr>
            <w:noProof/>
            <w:webHidden/>
          </w:rPr>
          <w:fldChar w:fldCharType="separate"/>
        </w:r>
        <w:r>
          <w:rPr>
            <w:noProof/>
            <w:webHidden/>
          </w:rPr>
          <w:t>11</w:t>
        </w:r>
        <w:r>
          <w:rPr>
            <w:noProof/>
            <w:webHidden/>
          </w:rPr>
          <w:fldChar w:fldCharType="end"/>
        </w:r>
      </w:hyperlink>
    </w:p>
    <w:p w14:paraId="636A6BAA" w14:textId="4E06DF25"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23" w:history="1">
        <w:r w:rsidRPr="00500853">
          <w:rPr>
            <w:rStyle w:val="Hyperlink"/>
            <w:noProof/>
          </w:rPr>
          <w:t>Hình 2.2: Chức năng của actor “Người chưa có tài khoản”</w:t>
        </w:r>
        <w:r>
          <w:rPr>
            <w:noProof/>
            <w:webHidden/>
          </w:rPr>
          <w:tab/>
        </w:r>
        <w:r>
          <w:rPr>
            <w:noProof/>
            <w:webHidden/>
          </w:rPr>
          <w:fldChar w:fldCharType="begin"/>
        </w:r>
        <w:r>
          <w:rPr>
            <w:noProof/>
            <w:webHidden/>
          </w:rPr>
          <w:instrText xml:space="preserve"> PAGEREF _Toc119445023 \h </w:instrText>
        </w:r>
        <w:r>
          <w:rPr>
            <w:noProof/>
            <w:webHidden/>
          </w:rPr>
        </w:r>
        <w:r>
          <w:rPr>
            <w:noProof/>
            <w:webHidden/>
          </w:rPr>
          <w:fldChar w:fldCharType="separate"/>
        </w:r>
        <w:r>
          <w:rPr>
            <w:noProof/>
            <w:webHidden/>
          </w:rPr>
          <w:t>12</w:t>
        </w:r>
        <w:r>
          <w:rPr>
            <w:noProof/>
            <w:webHidden/>
          </w:rPr>
          <w:fldChar w:fldCharType="end"/>
        </w:r>
      </w:hyperlink>
    </w:p>
    <w:p w14:paraId="04B13440" w14:textId="5E884E4B"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24" w:history="1">
        <w:r w:rsidRPr="00500853">
          <w:rPr>
            <w:rStyle w:val="Hyperlink"/>
            <w:noProof/>
          </w:rPr>
          <w:t>Hình 2.3: Chức năng của actor “Người đã có tài khoản”</w:t>
        </w:r>
        <w:r>
          <w:rPr>
            <w:noProof/>
            <w:webHidden/>
          </w:rPr>
          <w:tab/>
        </w:r>
        <w:r>
          <w:rPr>
            <w:noProof/>
            <w:webHidden/>
          </w:rPr>
          <w:fldChar w:fldCharType="begin"/>
        </w:r>
        <w:r>
          <w:rPr>
            <w:noProof/>
            <w:webHidden/>
          </w:rPr>
          <w:instrText xml:space="preserve"> PAGEREF _Toc119445024 \h </w:instrText>
        </w:r>
        <w:r>
          <w:rPr>
            <w:noProof/>
            <w:webHidden/>
          </w:rPr>
        </w:r>
        <w:r>
          <w:rPr>
            <w:noProof/>
            <w:webHidden/>
          </w:rPr>
          <w:fldChar w:fldCharType="separate"/>
        </w:r>
        <w:r>
          <w:rPr>
            <w:noProof/>
            <w:webHidden/>
          </w:rPr>
          <w:t>13</w:t>
        </w:r>
        <w:r>
          <w:rPr>
            <w:noProof/>
            <w:webHidden/>
          </w:rPr>
          <w:fldChar w:fldCharType="end"/>
        </w:r>
      </w:hyperlink>
    </w:p>
    <w:p w14:paraId="1D2E2669" w14:textId="334A30EA"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25" w:history="1">
        <w:r w:rsidRPr="00500853">
          <w:rPr>
            <w:rStyle w:val="Hyperlink"/>
            <w:noProof/>
          </w:rPr>
          <w:t>Hình 2.4: Chức năng của actor “Quản trị viên”</w:t>
        </w:r>
        <w:r>
          <w:rPr>
            <w:noProof/>
            <w:webHidden/>
          </w:rPr>
          <w:tab/>
        </w:r>
        <w:r>
          <w:rPr>
            <w:noProof/>
            <w:webHidden/>
          </w:rPr>
          <w:fldChar w:fldCharType="begin"/>
        </w:r>
        <w:r>
          <w:rPr>
            <w:noProof/>
            <w:webHidden/>
          </w:rPr>
          <w:instrText xml:space="preserve"> PAGEREF _Toc119445025 \h </w:instrText>
        </w:r>
        <w:r>
          <w:rPr>
            <w:noProof/>
            <w:webHidden/>
          </w:rPr>
        </w:r>
        <w:r>
          <w:rPr>
            <w:noProof/>
            <w:webHidden/>
          </w:rPr>
          <w:fldChar w:fldCharType="separate"/>
        </w:r>
        <w:r>
          <w:rPr>
            <w:noProof/>
            <w:webHidden/>
          </w:rPr>
          <w:t>14</w:t>
        </w:r>
        <w:r>
          <w:rPr>
            <w:noProof/>
            <w:webHidden/>
          </w:rPr>
          <w:fldChar w:fldCharType="end"/>
        </w:r>
      </w:hyperlink>
    </w:p>
    <w:p w14:paraId="0E84559A" w14:textId="55127C1C"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26" w:history="1">
        <w:r w:rsidRPr="00500853">
          <w:rPr>
            <w:rStyle w:val="Hyperlink"/>
            <w:noProof/>
          </w:rPr>
          <w:t>Hình 2.5: Chức năng của actor “Ban giám hiệu”</w:t>
        </w:r>
        <w:r>
          <w:rPr>
            <w:noProof/>
            <w:webHidden/>
          </w:rPr>
          <w:tab/>
        </w:r>
        <w:r>
          <w:rPr>
            <w:noProof/>
            <w:webHidden/>
          </w:rPr>
          <w:fldChar w:fldCharType="begin"/>
        </w:r>
        <w:r>
          <w:rPr>
            <w:noProof/>
            <w:webHidden/>
          </w:rPr>
          <w:instrText xml:space="preserve"> PAGEREF _Toc119445026 \h </w:instrText>
        </w:r>
        <w:r>
          <w:rPr>
            <w:noProof/>
            <w:webHidden/>
          </w:rPr>
        </w:r>
        <w:r>
          <w:rPr>
            <w:noProof/>
            <w:webHidden/>
          </w:rPr>
          <w:fldChar w:fldCharType="separate"/>
        </w:r>
        <w:r>
          <w:rPr>
            <w:noProof/>
            <w:webHidden/>
          </w:rPr>
          <w:t>15</w:t>
        </w:r>
        <w:r>
          <w:rPr>
            <w:noProof/>
            <w:webHidden/>
          </w:rPr>
          <w:fldChar w:fldCharType="end"/>
        </w:r>
      </w:hyperlink>
    </w:p>
    <w:p w14:paraId="05D4A50E" w14:textId="3049223E"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27" w:history="1">
        <w:r w:rsidRPr="00500853">
          <w:rPr>
            <w:rStyle w:val="Hyperlink"/>
            <w:noProof/>
          </w:rPr>
          <w:t>Hình 2.6: Chức năng của actor “Giáo viên”</w:t>
        </w:r>
        <w:r>
          <w:rPr>
            <w:noProof/>
            <w:webHidden/>
          </w:rPr>
          <w:tab/>
        </w:r>
        <w:r>
          <w:rPr>
            <w:noProof/>
            <w:webHidden/>
          </w:rPr>
          <w:fldChar w:fldCharType="begin"/>
        </w:r>
        <w:r>
          <w:rPr>
            <w:noProof/>
            <w:webHidden/>
          </w:rPr>
          <w:instrText xml:space="preserve"> PAGEREF _Toc119445027 \h </w:instrText>
        </w:r>
        <w:r>
          <w:rPr>
            <w:noProof/>
            <w:webHidden/>
          </w:rPr>
        </w:r>
        <w:r>
          <w:rPr>
            <w:noProof/>
            <w:webHidden/>
          </w:rPr>
          <w:fldChar w:fldCharType="separate"/>
        </w:r>
        <w:r>
          <w:rPr>
            <w:noProof/>
            <w:webHidden/>
          </w:rPr>
          <w:t>16</w:t>
        </w:r>
        <w:r>
          <w:rPr>
            <w:noProof/>
            <w:webHidden/>
          </w:rPr>
          <w:fldChar w:fldCharType="end"/>
        </w:r>
      </w:hyperlink>
    </w:p>
    <w:p w14:paraId="49CCAEBA" w14:textId="6AB841F0"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28" w:history="1">
        <w:r w:rsidRPr="00500853">
          <w:rPr>
            <w:rStyle w:val="Hyperlink"/>
            <w:noProof/>
          </w:rPr>
          <w:t>Hình 2.7: Chức năng của actor “Phụ huynh”</w:t>
        </w:r>
        <w:r>
          <w:rPr>
            <w:noProof/>
            <w:webHidden/>
          </w:rPr>
          <w:tab/>
        </w:r>
        <w:r>
          <w:rPr>
            <w:noProof/>
            <w:webHidden/>
          </w:rPr>
          <w:fldChar w:fldCharType="begin"/>
        </w:r>
        <w:r>
          <w:rPr>
            <w:noProof/>
            <w:webHidden/>
          </w:rPr>
          <w:instrText xml:space="preserve"> PAGEREF _Toc119445028 \h </w:instrText>
        </w:r>
        <w:r>
          <w:rPr>
            <w:noProof/>
            <w:webHidden/>
          </w:rPr>
        </w:r>
        <w:r>
          <w:rPr>
            <w:noProof/>
            <w:webHidden/>
          </w:rPr>
          <w:fldChar w:fldCharType="separate"/>
        </w:r>
        <w:r>
          <w:rPr>
            <w:noProof/>
            <w:webHidden/>
          </w:rPr>
          <w:t>17</w:t>
        </w:r>
        <w:r>
          <w:rPr>
            <w:noProof/>
            <w:webHidden/>
          </w:rPr>
          <w:fldChar w:fldCharType="end"/>
        </w:r>
      </w:hyperlink>
    </w:p>
    <w:p w14:paraId="4C57E897" w14:textId="043DA00B"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29" w:history="1">
        <w:r w:rsidRPr="00500853">
          <w:rPr>
            <w:rStyle w:val="Hyperlink"/>
            <w:noProof/>
          </w:rPr>
          <w:t>Hình 3.1: Sơ đồ lớp hệ thống quản lý trường tiểu học quốc tế</w:t>
        </w:r>
        <w:r>
          <w:rPr>
            <w:noProof/>
            <w:webHidden/>
          </w:rPr>
          <w:tab/>
        </w:r>
        <w:r>
          <w:rPr>
            <w:noProof/>
            <w:webHidden/>
          </w:rPr>
          <w:fldChar w:fldCharType="begin"/>
        </w:r>
        <w:r>
          <w:rPr>
            <w:noProof/>
            <w:webHidden/>
          </w:rPr>
          <w:instrText xml:space="preserve"> PAGEREF _Toc119445029 \h </w:instrText>
        </w:r>
        <w:r>
          <w:rPr>
            <w:noProof/>
            <w:webHidden/>
          </w:rPr>
        </w:r>
        <w:r>
          <w:rPr>
            <w:noProof/>
            <w:webHidden/>
          </w:rPr>
          <w:fldChar w:fldCharType="separate"/>
        </w:r>
        <w:r>
          <w:rPr>
            <w:noProof/>
            <w:webHidden/>
          </w:rPr>
          <w:t>49</w:t>
        </w:r>
        <w:r>
          <w:rPr>
            <w:noProof/>
            <w:webHidden/>
          </w:rPr>
          <w:fldChar w:fldCharType="end"/>
        </w:r>
      </w:hyperlink>
    </w:p>
    <w:p w14:paraId="6382CC95" w14:textId="51FB96EA"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r:id="rId11" w:anchor="_Toc119445030" w:history="1">
        <w:r w:rsidRPr="00500853">
          <w:rPr>
            <w:rStyle w:val="Hyperlink"/>
            <w:noProof/>
          </w:rPr>
          <w:t>Hình 4.1: Sơ đồ tuần tự chức năng “Quản lý nhân sự”</w:t>
        </w:r>
        <w:r>
          <w:rPr>
            <w:noProof/>
            <w:webHidden/>
          </w:rPr>
          <w:tab/>
        </w:r>
        <w:r>
          <w:rPr>
            <w:noProof/>
            <w:webHidden/>
          </w:rPr>
          <w:fldChar w:fldCharType="begin"/>
        </w:r>
        <w:r>
          <w:rPr>
            <w:noProof/>
            <w:webHidden/>
          </w:rPr>
          <w:instrText xml:space="preserve"> PAGEREF _Toc119445030 \h </w:instrText>
        </w:r>
        <w:r>
          <w:rPr>
            <w:noProof/>
            <w:webHidden/>
          </w:rPr>
        </w:r>
        <w:r>
          <w:rPr>
            <w:noProof/>
            <w:webHidden/>
          </w:rPr>
          <w:fldChar w:fldCharType="separate"/>
        </w:r>
        <w:r>
          <w:rPr>
            <w:noProof/>
            <w:webHidden/>
          </w:rPr>
          <w:t>69</w:t>
        </w:r>
        <w:r>
          <w:rPr>
            <w:noProof/>
            <w:webHidden/>
          </w:rPr>
          <w:fldChar w:fldCharType="end"/>
        </w:r>
      </w:hyperlink>
    </w:p>
    <w:p w14:paraId="2BEF6744" w14:textId="7387FA87"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31" w:history="1">
        <w:r w:rsidRPr="00500853">
          <w:rPr>
            <w:rStyle w:val="Hyperlink"/>
            <w:noProof/>
          </w:rPr>
          <w:t>Hình 4.2 : Sơ đồ tuần tự chức năng “Quản lý tài khoản”</w:t>
        </w:r>
        <w:r>
          <w:rPr>
            <w:noProof/>
            <w:webHidden/>
          </w:rPr>
          <w:tab/>
        </w:r>
        <w:r>
          <w:rPr>
            <w:noProof/>
            <w:webHidden/>
          </w:rPr>
          <w:fldChar w:fldCharType="begin"/>
        </w:r>
        <w:r>
          <w:rPr>
            <w:noProof/>
            <w:webHidden/>
          </w:rPr>
          <w:instrText xml:space="preserve"> PAGEREF _Toc119445031 \h </w:instrText>
        </w:r>
        <w:r>
          <w:rPr>
            <w:noProof/>
            <w:webHidden/>
          </w:rPr>
        </w:r>
        <w:r>
          <w:rPr>
            <w:noProof/>
            <w:webHidden/>
          </w:rPr>
          <w:fldChar w:fldCharType="separate"/>
        </w:r>
        <w:r>
          <w:rPr>
            <w:noProof/>
            <w:webHidden/>
          </w:rPr>
          <w:t>71</w:t>
        </w:r>
        <w:r>
          <w:rPr>
            <w:noProof/>
            <w:webHidden/>
          </w:rPr>
          <w:fldChar w:fldCharType="end"/>
        </w:r>
      </w:hyperlink>
    </w:p>
    <w:p w14:paraId="1A596E34" w14:textId="48B21CE8"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32" w:history="1">
        <w:r w:rsidRPr="00500853">
          <w:rPr>
            <w:rStyle w:val="Hyperlink"/>
            <w:noProof/>
          </w:rPr>
          <w:t>Hình 4.3: Sơ đồ tuần tự chức năng “Thanh toán học phí”</w:t>
        </w:r>
        <w:r>
          <w:rPr>
            <w:noProof/>
            <w:webHidden/>
          </w:rPr>
          <w:tab/>
        </w:r>
        <w:r>
          <w:rPr>
            <w:noProof/>
            <w:webHidden/>
          </w:rPr>
          <w:fldChar w:fldCharType="begin"/>
        </w:r>
        <w:r>
          <w:rPr>
            <w:noProof/>
            <w:webHidden/>
          </w:rPr>
          <w:instrText xml:space="preserve"> PAGEREF _Toc119445032 \h </w:instrText>
        </w:r>
        <w:r>
          <w:rPr>
            <w:noProof/>
            <w:webHidden/>
          </w:rPr>
        </w:r>
        <w:r>
          <w:rPr>
            <w:noProof/>
            <w:webHidden/>
          </w:rPr>
          <w:fldChar w:fldCharType="separate"/>
        </w:r>
        <w:r>
          <w:rPr>
            <w:noProof/>
            <w:webHidden/>
          </w:rPr>
          <w:t>73</w:t>
        </w:r>
        <w:r>
          <w:rPr>
            <w:noProof/>
            <w:webHidden/>
          </w:rPr>
          <w:fldChar w:fldCharType="end"/>
        </w:r>
      </w:hyperlink>
    </w:p>
    <w:p w14:paraId="73E573D7" w14:textId="261B6242"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r:id="rId12" w:anchor="_Toc119445033" w:history="1">
        <w:r w:rsidRPr="00500853">
          <w:rPr>
            <w:rStyle w:val="Hyperlink"/>
            <w:noProof/>
          </w:rPr>
          <w:t>Hình 4.4: Sơ đồ tuần tự chức năng “Thông báo ”</w:t>
        </w:r>
        <w:r>
          <w:rPr>
            <w:noProof/>
            <w:webHidden/>
          </w:rPr>
          <w:tab/>
        </w:r>
        <w:r>
          <w:rPr>
            <w:noProof/>
            <w:webHidden/>
          </w:rPr>
          <w:fldChar w:fldCharType="begin"/>
        </w:r>
        <w:r>
          <w:rPr>
            <w:noProof/>
            <w:webHidden/>
          </w:rPr>
          <w:instrText xml:space="preserve"> PAGEREF _Toc119445033 \h </w:instrText>
        </w:r>
        <w:r>
          <w:rPr>
            <w:noProof/>
            <w:webHidden/>
          </w:rPr>
        </w:r>
        <w:r>
          <w:rPr>
            <w:noProof/>
            <w:webHidden/>
          </w:rPr>
          <w:fldChar w:fldCharType="separate"/>
        </w:r>
        <w:r>
          <w:rPr>
            <w:noProof/>
            <w:webHidden/>
          </w:rPr>
          <w:t>75</w:t>
        </w:r>
        <w:r>
          <w:rPr>
            <w:noProof/>
            <w:webHidden/>
          </w:rPr>
          <w:fldChar w:fldCharType="end"/>
        </w:r>
      </w:hyperlink>
    </w:p>
    <w:p w14:paraId="4499ECBA" w14:textId="7CA11714"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34" w:history="1">
        <w:r w:rsidRPr="00500853">
          <w:rPr>
            <w:rStyle w:val="Hyperlink"/>
            <w:noProof/>
          </w:rPr>
          <w:t>Hình 4.5: Sơ đồ tuần tự chức năng “Quản lý lớp học”</w:t>
        </w:r>
        <w:r>
          <w:rPr>
            <w:noProof/>
            <w:webHidden/>
          </w:rPr>
          <w:tab/>
        </w:r>
        <w:r>
          <w:rPr>
            <w:noProof/>
            <w:webHidden/>
          </w:rPr>
          <w:fldChar w:fldCharType="begin"/>
        </w:r>
        <w:r>
          <w:rPr>
            <w:noProof/>
            <w:webHidden/>
          </w:rPr>
          <w:instrText xml:space="preserve"> PAGEREF _Toc119445034 \h </w:instrText>
        </w:r>
        <w:r>
          <w:rPr>
            <w:noProof/>
            <w:webHidden/>
          </w:rPr>
        </w:r>
        <w:r>
          <w:rPr>
            <w:noProof/>
            <w:webHidden/>
          </w:rPr>
          <w:fldChar w:fldCharType="separate"/>
        </w:r>
        <w:r>
          <w:rPr>
            <w:noProof/>
            <w:webHidden/>
          </w:rPr>
          <w:t>77</w:t>
        </w:r>
        <w:r>
          <w:rPr>
            <w:noProof/>
            <w:webHidden/>
          </w:rPr>
          <w:fldChar w:fldCharType="end"/>
        </w:r>
      </w:hyperlink>
    </w:p>
    <w:p w14:paraId="601B6B84" w14:textId="761E4BFA"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35" w:history="1">
        <w:r w:rsidRPr="00500853">
          <w:rPr>
            <w:rStyle w:val="Hyperlink"/>
            <w:noProof/>
          </w:rPr>
          <w:t>Hình 5.1: Sơ đồ hoạt động “Quản lý nhân sự”</w:t>
        </w:r>
        <w:r>
          <w:rPr>
            <w:noProof/>
            <w:webHidden/>
          </w:rPr>
          <w:tab/>
        </w:r>
        <w:r>
          <w:rPr>
            <w:noProof/>
            <w:webHidden/>
          </w:rPr>
          <w:fldChar w:fldCharType="begin"/>
        </w:r>
        <w:r>
          <w:rPr>
            <w:noProof/>
            <w:webHidden/>
          </w:rPr>
          <w:instrText xml:space="preserve"> PAGEREF _Toc119445035 \h </w:instrText>
        </w:r>
        <w:r>
          <w:rPr>
            <w:noProof/>
            <w:webHidden/>
          </w:rPr>
        </w:r>
        <w:r>
          <w:rPr>
            <w:noProof/>
            <w:webHidden/>
          </w:rPr>
          <w:fldChar w:fldCharType="separate"/>
        </w:r>
        <w:r>
          <w:rPr>
            <w:noProof/>
            <w:webHidden/>
          </w:rPr>
          <w:t>79</w:t>
        </w:r>
        <w:r>
          <w:rPr>
            <w:noProof/>
            <w:webHidden/>
          </w:rPr>
          <w:fldChar w:fldCharType="end"/>
        </w:r>
      </w:hyperlink>
    </w:p>
    <w:p w14:paraId="16F89FE4" w14:textId="713BE7DC"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36" w:history="1">
        <w:r w:rsidRPr="00500853">
          <w:rPr>
            <w:rStyle w:val="Hyperlink"/>
            <w:noProof/>
          </w:rPr>
          <w:t>Hình 5.2: Sơ đồ hoạt động “Thanh toán học phí”</w:t>
        </w:r>
        <w:r>
          <w:rPr>
            <w:noProof/>
            <w:webHidden/>
          </w:rPr>
          <w:tab/>
        </w:r>
        <w:r>
          <w:rPr>
            <w:noProof/>
            <w:webHidden/>
          </w:rPr>
          <w:fldChar w:fldCharType="begin"/>
        </w:r>
        <w:r>
          <w:rPr>
            <w:noProof/>
            <w:webHidden/>
          </w:rPr>
          <w:instrText xml:space="preserve"> PAGEREF _Toc119445036 \h </w:instrText>
        </w:r>
        <w:r>
          <w:rPr>
            <w:noProof/>
            <w:webHidden/>
          </w:rPr>
        </w:r>
        <w:r>
          <w:rPr>
            <w:noProof/>
            <w:webHidden/>
          </w:rPr>
          <w:fldChar w:fldCharType="separate"/>
        </w:r>
        <w:r>
          <w:rPr>
            <w:noProof/>
            <w:webHidden/>
          </w:rPr>
          <w:t>81</w:t>
        </w:r>
        <w:r>
          <w:rPr>
            <w:noProof/>
            <w:webHidden/>
          </w:rPr>
          <w:fldChar w:fldCharType="end"/>
        </w:r>
      </w:hyperlink>
    </w:p>
    <w:p w14:paraId="5B1AA7BF" w14:textId="103B5001"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37" w:history="1">
        <w:r w:rsidRPr="00500853">
          <w:rPr>
            <w:rStyle w:val="Hyperlink"/>
            <w:noProof/>
          </w:rPr>
          <w:t>Hình 5.3: Sơ đồ hoạt động “Quản lý tài khoản”</w:t>
        </w:r>
        <w:r>
          <w:rPr>
            <w:noProof/>
            <w:webHidden/>
          </w:rPr>
          <w:tab/>
        </w:r>
        <w:r>
          <w:rPr>
            <w:noProof/>
            <w:webHidden/>
          </w:rPr>
          <w:fldChar w:fldCharType="begin"/>
        </w:r>
        <w:r>
          <w:rPr>
            <w:noProof/>
            <w:webHidden/>
          </w:rPr>
          <w:instrText xml:space="preserve"> PAGEREF _Toc119445037 \h </w:instrText>
        </w:r>
        <w:r>
          <w:rPr>
            <w:noProof/>
            <w:webHidden/>
          </w:rPr>
        </w:r>
        <w:r>
          <w:rPr>
            <w:noProof/>
            <w:webHidden/>
          </w:rPr>
          <w:fldChar w:fldCharType="separate"/>
        </w:r>
        <w:r>
          <w:rPr>
            <w:noProof/>
            <w:webHidden/>
          </w:rPr>
          <w:t>83</w:t>
        </w:r>
        <w:r>
          <w:rPr>
            <w:noProof/>
            <w:webHidden/>
          </w:rPr>
          <w:fldChar w:fldCharType="end"/>
        </w:r>
      </w:hyperlink>
    </w:p>
    <w:p w14:paraId="28A233E3" w14:textId="78BA0D3A"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38" w:history="1">
        <w:r w:rsidRPr="00500853">
          <w:rPr>
            <w:rStyle w:val="Hyperlink"/>
            <w:noProof/>
          </w:rPr>
          <w:t>Hình 5.4: Sơ đồ hoạt động “Thông báo”</w:t>
        </w:r>
        <w:r>
          <w:rPr>
            <w:noProof/>
            <w:webHidden/>
          </w:rPr>
          <w:tab/>
        </w:r>
        <w:r>
          <w:rPr>
            <w:noProof/>
            <w:webHidden/>
          </w:rPr>
          <w:fldChar w:fldCharType="begin"/>
        </w:r>
        <w:r>
          <w:rPr>
            <w:noProof/>
            <w:webHidden/>
          </w:rPr>
          <w:instrText xml:space="preserve"> PAGEREF _Toc119445038 \h </w:instrText>
        </w:r>
        <w:r>
          <w:rPr>
            <w:noProof/>
            <w:webHidden/>
          </w:rPr>
        </w:r>
        <w:r>
          <w:rPr>
            <w:noProof/>
            <w:webHidden/>
          </w:rPr>
          <w:fldChar w:fldCharType="separate"/>
        </w:r>
        <w:r>
          <w:rPr>
            <w:noProof/>
            <w:webHidden/>
          </w:rPr>
          <w:t>84</w:t>
        </w:r>
        <w:r>
          <w:rPr>
            <w:noProof/>
            <w:webHidden/>
          </w:rPr>
          <w:fldChar w:fldCharType="end"/>
        </w:r>
      </w:hyperlink>
    </w:p>
    <w:p w14:paraId="71AD5BB6" w14:textId="58F6BE97"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39" w:history="1">
        <w:r w:rsidRPr="00500853">
          <w:rPr>
            <w:rStyle w:val="Hyperlink"/>
            <w:noProof/>
          </w:rPr>
          <w:t>Hình 5.5: Sơ đồ hoạt động “Quản lý lớp học”</w:t>
        </w:r>
        <w:r>
          <w:rPr>
            <w:noProof/>
            <w:webHidden/>
          </w:rPr>
          <w:tab/>
        </w:r>
        <w:r>
          <w:rPr>
            <w:noProof/>
            <w:webHidden/>
          </w:rPr>
          <w:fldChar w:fldCharType="begin"/>
        </w:r>
        <w:r>
          <w:rPr>
            <w:noProof/>
            <w:webHidden/>
          </w:rPr>
          <w:instrText xml:space="preserve"> PAGEREF _Toc119445039 \h </w:instrText>
        </w:r>
        <w:r>
          <w:rPr>
            <w:noProof/>
            <w:webHidden/>
          </w:rPr>
        </w:r>
        <w:r>
          <w:rPr>
            <w:noProof/>
            <w:webHidden/>
          </w:rPr>
          <w:fldChar w:fldCharType="separate"/>
        </w:r>
        <w:r>
          <w:rPr>
            <w:noProof/>
            <w:webHidden/>
          </w:rPr>
          <w:t>86</w:t>
        </w:r>
        <w:r>
          <w:rPr>
            <w:noProof/>
            <w:webHidden/>
          </w:rPr>
          <w:fldChar w:fldCharType="end"/>
        </w:r>
      </w:hyperlink>
    </w:p>
    <w:p w14:paraId="15AEB7DA" w14:textId="22A44390" w:rsidR="00425BA3" w:rsidRDefault="000F3DFD">
      <w:pPr>
        <w:spacing w:line="240" w:lineRule="auto"/>
        <w:rPr>
          <w:rFonts w:eastAsia="Times New Roman" w:cs="Times New Roman"/>
          <w:b/>
          <w:bCs/>
          <w:sz w:val="36"/>
          <w:szCs w:val="36"/>
        </w:rPr>
      </w:pPr>
      <w:r>
        <w:rPr>
          <w:rFonts w:eastAsia="Times New Roman" w:cs="Times New Roman"/>
          <w:b/>
          <w:bCs/>
          <w:sz w:val="36"/>
          <w:szCs w:val="36"/>
        </w:rPr>
        <w:fldChar w:fldCharType="end"/>
      </w:r>
    </w:p>
    <w:p w14:paraId="7A792B34" w14:textId="157B6D9E" w:rsidR="00425BA3" w:rsidRDefault="00425BA3">
      <w:pPr>
        <w:spacing w:line="240" w:lineRule="auto"/>
        <w:rPr>
          <w:rFonts w:eastAsia="Times New Roman" w:cs="Times New Roman"/>
          <w:b/>
          <w:bCs/>
          <w:sz w:val="36"/>
          <w:szCs w:val="36"/>
        </w:rPr>
      </w:pPr>
    </w:p>
    <w:p w14:paraId="3B290676" w14:textId="2FE9C252" w:rsidR="00425BA3" w:rsidRDefault="00425BA3">
      <w:pPr>
        <w:spacing w:line="240" w:lineRule="auto"/>
        <w:rPr>
          <w:rFonts w:eastAsia="Times New Roman" w:cs="Times New Roman"/>
          <w:b/>
          <w:bCs/>
          <w:sz w:val="36"/>
          <w:szCs w:val="36"/>
        </w:rPr>
      </w:pPr>
    </w:p>
    <w:p w14:paraId="35D09B62" w14:textId="1EE5BF0B" w:rsidR="00425BA3" w:rsidRDefault="00425BA3">
      <w:pPr>
        <w:spacing w:line="240" w:lineRule="auto"/>
        <w:rPr>
          <w:rFonts w:eastAsia="Times New Roman" w:cs="Times New Roman"/>
          <w:b/>
          <w:bCs/>
          <w:sz w:val="36"/>
          <w:szCs w:val="36"/>
        </w:rPr>
      </w:pPr>
    </w:p>
    <w:p w14:paraId="6EDEC490" w14:textId="7327B1A9" w:rsidR="00425BA3" w:rsidRDefault="00425BA3">
      <w:pPr>
        <w:spacing w:line="240" w:lineRule="auto"/>
        <w:rPr>
          <w:rFonts w:eastAsia="Times New Roman" w:cs="Times New Roman"/>
          <w:b/>
          <w:bCs/>
          <w:sz w:val="36"/>
          <w:szCs w:val="36"/>
        </w:rPr>
      </w:pPr>
    </w:p>
    <w:p w14:paraId="54D78938" w14:textId="6BB807AD" w:rsidR="00425BA3" w:rsidRDefault="00425BA3">
      <w:pPr>
        <w:spacing w:line="240" w:lineRule="auto"/>
        <w:rPr>
          <w:rFonts w:eastAsia="Times New Roman" w:cs="Times New Roman"/>
          <w:b/>
          <w:bCs/>
          <w:sz w:val="36"/>
          <w:szCs w:val="36"/>
        </w:rPr>
      </w:pPr>
    </w:p>
    <w:p w14:paraId="0E0B6BFD" w14:textId="673A915D" w:rsidR="00425BA3" w:rsidRDefault="00425BA3">
      <w:pPr>
        <w:spacing w:line="240" w:lineRule="auto"/>
        <w:rPr>
          <w:rFonts w:eastAsia="Times New Roman" w:cs="Times New Roman"/>
          <w:b/>
          <w:bCs/>
          <w:sz w:val="36"/>
          <w:szCs w:val="36"/>
        </w:rPr>
      </w:pPr>
    </w:p>
    <w:p w14:paraId="4CE78F6D" w14:textId="6A761EFD" w:rsidR="00425BA3" w:rsidRDefault="00425BA3">
      <w:pPr>
        <w:spacing w:line="240" w:lineRule="auto"/>
        <w:rPr>
          <w:rFonts w:eastAsia="Times New Roman" w:cs="Times New Roman"/>
          <w:b/>
          <w:bCs/>
          <w:sz w:val="36"/>
          <w:szCs w:val="36"/>
        </w:rPr>
      </w:pPr>
    </w:p>
    <w:p w14:paraId="508FBA4F" w14:textId="34EB3FD8" w:rsidR="00425BA3" w:rsidRDefault="00425BA3">
      <w:pPr>
        <w:spacing w:line="240" w:lineRule="auto"/>
        <w:rPr>
          <w:rFonts w:eastAsia="Times New Roman" w:cs="Times New Roman"/>
          <w:b/>
          <w:bCs/>
          <w:sz w:val="36"/>
          <w:szCs w:val="36"/>
        </w:rPr>
      </w:pPr>
    </w:p>
    <w:p w14:paraId="3FFCFE76" w14:textId="77777777" w:rsidR="00425BA3" w:rsidRDefault="00425BA3">
      <w:pPr>
        <w:spacing w:line="240" w:lineRule="auto"/>
        <w:rPr>
          <w:rFonts w:eastAsia="Times New Roman" w:cs="Times New Roman"/>
          <w:b/>
          <w:bCs/>
          <w:sz w:val="36"/>
          <w:szCs w:val="36"/>
        </w:rPr>
      </w:pPr>
    </w:p>
    <w:p w14:paraId="432CA772" w14:textId="06E35824" w:rsidR="002F1A7A" w:rsidRDefault="00BF6720" w:rsidP="00272A82">
      <w:pPr>
        <w:pStyle w:val="Heading1"/>
        <w:numPr>
          <w:ilvl w:val="0"/>
          <w:numId w:val="0"/>
        </w:numPr>
      </w:pPr>
      <w:bookmarkStart w:id="2" w:name="_Toc119444928"/>
      <w:r>
        <w:lastRenderedPageBreak/>
        <w:t>MỤC LỤC BẢNG</w:t>
      </w:r>
      <w:bookmarkEnd w:id="2"/>
    </w:p>
    <w:p w14:paraId="445018E4" w14:textId="6ED7D59C" w:rsidR="001435A5" w:rsidRDefault="00CC701B">
      <w:pPr>
        <w:pStyle w:val="TableofFigures"/>
        <w:tabs>
          <w:tab w:val="right" w:leader="dot" w:pos="9739"/>
        </w:tabs>
        <w:rPr>
          <w:rFonts w:asciiTheme="minorHAnsi" w:eastAsiaTheme="minorEastAsia" w:hAnsiTheme="minorHAnsi" w:cstheme="minorBidi"/>
          <w:i w:val="0"/>
          <w:noProof/>
          <w:sz w:val="22"/>
          <w:lang w:val="en-US"/>
        </w:rPr>
      </w:pPr>
      <w:r>
        <w:fldChar w:fldCharType="begin"/>
      </w:r>
      <w:r>
        <w:instrText xml:space="preserve"> TOC \h \z \c "Bảng" </w:instrText>
      </w:r>
      <w:r>
        <w:fldChar w:fldCharType="separate"/>
      </w:r>
      <w:hyperlink w:anchor="_Toc119445040" w:history="1">
        <w:r w:rsidR="001435A5" w:rsidRPr="00AB74DB">
          <w:rPr>
            <w:rStyle w:val="Hyperlink"/>
            <w:noProof/>
          </w:rPr>
          <w:t>Bảng 2.1:Mô tả use case “Tìm kiếm thông tin”</w:t>
        </w:r>
        <w:r w:rsidR="001435A5">
          <w:rPr>
            <w:noProof/>
            <w:webHidden/>
          </w:rPr>
          <w:tab/>
        </w:r>
        <w:r w:rsidR="001435A5">
          <w:rPr>
            <w:noProof/>
            <w:webHidden/>
          </w:rPr>
          <w:fldChar w:fldCharType="begin"/>
        </w:r>
        <w:r w:rsidR="001435A5">
          <w:rPr>
            <w:noProof/>
            <w:webHidden/>
          </w:rPr>
          <w:instrText xml:space="preserve"> PAGEREF _Toc119445040 \h </w:instrText>
        </w:r>
        <w:r w:rsidR="001435A5">
          <w:rPr>
            <w:noProof/>
            <w:webHidden/>
          </w:rPr>
        </w:r>
        <w:r w:rsidR="001435A5">
          <w:rPr>
            <w:noProof/>
            <w:webHidden/>
          </w:rPr>
          <w:fldChar w:fldCharType="separate"/>
        </w:r>
        <w:r w:rsidR="001435A5">
          <w:rPr>
            <w:noProof/>
            <w:webHidden/>
          </w:rPr>
          <w:t>18</w:t>
        </w:r>
        <w:r w:rsidR="001435A5">
          <w:rPr>
            <w:noProof/>
            <w:webHidden/>
          </w:rPr>
          <w:fldChar w:fldCharType="end"/>
        </w:r>
      </w:hyperlink>
    </w:p>
    <w:p w14:paraId="4FD7BB05" w14:textId="0E977627"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41" w:history="1">
        <w:r w:rsidRPr="00AB74DB">
          <w:rPr>
            <w:rStyle w:val="Hyperlink"/>
            <w:noProof/>
          </w:rPr>
          <w:t>Bảng 2.2: Mô tả use case “Liên hệ nhà trường”</w:t>
        </w:r>
        <w:r>
          <w:rPr>
            <w:noProof/>
            <w:webHidden/>
          </w:rPr>
          <w:tab/>
        </w:r>
        <w:r>
          <w:rPr>
            <w:noProof/>
            <w:webHidden/>
          </w:rPr>
          <w:fldChar w:fldCharType="begin"/>
        </w:r>
        <w:r>
          <w:rPr>
            <w:noProof/>
            <w:webHidden/>
          </w:rPr>
          <w:instrText xml:space="preserve"> PAGEREF _Toc119445041 \h </w:instrText>
        </w:r>
        <w:r>
          <w:rPr>
            <w:noProof/>
            <w:webHidden/>
          </w:rPr>
        </w:r>
        <w:r>
          <w:rPr>
            <w:noProof/>
            <w:webHidden/>
          </w:rPr>
          <w:fldChar w:fldCharType="separate"/>
        </w:r>
        <w:r>
          <w:rPr>
            <w:noProof/>
            <w:webHidden/>
          </w:rPr>
          <w:t>20</w:t>
        </w:r>
        <w:r>
          <w:rPr>
            <w:noProof/>
            <w:webHidden/>
          </w:rPr>
          <w:fldChar w:fldCharType="end"/>
        </w:r>
      </w:hyperlink>
    </w:p>
    <w:p w14:paraId="222E80A4" w14:textId="74AE6C87"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42" w:history="1">
        <w:r w:rsidRPr="00AB74DB">
          <w:rPr>
            <w:rStyle w:val="Hyperlink"/>
            <w:noProof/>
          </w:rPr>
          <w:t>Bảng 2.3: Mô tả use case “Tìm hiểu nhanh”</w:t>
        </w:r>
        <w:r>
          <w:rPr>
            <w:noProof/>
            <w:webHidden/>
          </w:rPr>
          <w:tab/>
        </w:r>
        <w:r>
          <w:rPr>
            <w:noProof/>
            <w:webHidden/>
          </w:rPr>
          <w:fldChar w:fldCharType="begin"/>
        </w:r>
        <w:r>
          <w:rPr>
            <w:noProof/>
            <w:webHidden/>
          </w:rPr>
          <w:instrText xml:space="preserve"> PAGEREF _Toc119445042 \h </w:instrText>
        </w:r>
        <w:r>
          <w:rPr>
            <w:noProof/>
            <w:webHidden/>
          </w:rPr>
        </w:r>
        <w:r>
          <w:rPr>
            <w:noProof/>
            <w:webHidden/>
          </w:rPr>
          <w:fldChar w:fldCharType="separate"/>
        </w:r>
        <w:r>
          <w:rPr>
            <w:noProof/>
            <w:webHidden/>
          </w:rPr>
          <w:t>21</w:t>
        </w:r>
        <w:r>
          <w:rPr>
            <w:noProof/>
            <w:webHidden/>
          </w:rPr>
          <w:fldChar w:fldCharType="end"/>
        </w:r>
      </w:hyperlink>
    </w:p>
    <w:p w14:paraId="6D09D48A" w14:textId="6D88B6F9"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43" w:history="1">
        <w:r w:rsidRPr="00AB74DB">
          <w:rPr>
            <w:rStyle w:val="Hyperlink"/>
            <w:noProof/>
          </w:rPr>
          <w:t>Bảng 2.4: Mô tả use case “Đăng nhập”</w:t>
        </w:r>
        <w:r>
          <w:rPr>
            <w:noProof/>
            <w:webHidden/>
          </w:rPr>
          <w:tab/>
        </w:r>
        <w:r>
          <w:rPr>
            <w:noProof/>
            <w:webHidden/>
          </w:rPr>
          <w:fldChar w:fldCharType="begin"/>
        </w:r>
        <w:r>
          <w:rPr>
            <w:noProof/>
            <w:webHidden/>
          </w:rPr>
          <w:instrText xml:space="preserve"> PAGEREF _Toc119445043 \h </w:instrText>
        </w:r>
        <w:r>
          <w:rPr>
            <w:noProof/>
            <w:webHidden/>
          </w:rPr>
        </w:r>
        <w:r>
          <w:rPr>
            <w:noProof/>
            <w:webHidden/>
          </w:rPr>
          <w:fldChar w:fldCharType="separate"/>
        </w:r>
        <w:r>
          <w:rPr>
            <w:noProof/>
            <w:webHidden/>
          </w:rPr>
          <w:t>23</w:t>
        </w:r>
        <w:r>
          <w:rPr>
            <w:noProof/>
            <w:webHidden/>
          </w:rPr>
          <w:fldChar w:fldCharType="end"/>
        </w:r>
      </w:hyperlink>
    </w:p>
    <w:p w14:paraId="2D2B9E7B" w14:textId="422CD4F9"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44" w:history="1">
        <w:r w:rsidRPr="00AB74DB">
          <w:rPr>
            <w:rStyle w:val="Hyperlink"/>
            <w:noProof/>
          </w:rPr>
          <w:t>Bảng 2.5: Mô tả use case “Đăng xuất”</w:t>
        </w:r>
        <w:r>
          <w:rPr>
            <w:noProof/>
            <w:webHidden/>
          </w:rPr>
          <w:tab/>
        </w:r>
        <w:r>
          <w:rPr>
            <w:noProof/>
            <w:webHidden/>
          </w:rPr>
          <w:fldChar w:fldCharType="begin"/>
        </w:r>
        <w:r>
          <w:rPr>
            <w:noProof/>
            <w:webHidden/>
          </w:rPr>
          <w:instrText xml:space="preserve"> PAGEREF _Toc119445044 \h </w:instrText>
        </w:r>
        <w:r>
          <w:rPr>
            <w:noProof/>
            <w:webHidden/>
          </w:rPr>
        </w:r>
        <w:r>
          <w:rPr>
            <w:noProof/>
            <w:webHidden/>
          </w:rPr>
          <w:fldChar w:fldCharType="separate"/>
        </w:r>
        <w:r>
          <w:rPr>
            <w:noProof/>
            <w:webHidden/>
          </w:rPr>
          <w:t>24</w:t>
        </w:r>
        <w:r>
          <w:rPr>
            <w:noProof/>
            <w:webHidden/>
          </w:rPr>
          <w:fldChar w:fldCharType="end"/>
        </w:r>
      </w:hyperlink>
    </w:p>
    <w:p w14:paraId="7D6BA155" w14:textId="44ECBB74"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45" w:history="1">
        <w:r w:rsidRPr="00AB74DB">
          <w:rPr>
            <w:rStyle w:val="Hyperlink"/>
            <w:noProof/>
          </w:rPr>
          <w:t>Bảng 2.6: Mô tả use case “Quản lý tài khoản”</w:t>
        </w:r>
        <w:r>
          <w:rPr>
            <w:noProof/>
            <w:webHidden/>
          </w:rPr>
          <w:tab/>
        </w:r>
        <w:r>
          <w:rPr>
            <w:noProof/>
            <w:webHidden/>
          </w:rPr>
          <w:fldChar w:fldCharType="begin"/>
        </w:r>
        <w:r>
          <w:rPr>
            <w:noProof/>
            <w:webHidden/>
          </w:rPr>
          <w:instrText xml:space="preserve"> PAGEREF _Toc119445045 \h </w:instrText>
        </w:r>
        <w:r>
          <w:rPr>
            <w:noProof/>
            <w:webHidden/>
          </w:rPr>
        </w:r>
        <w:r>
          <w:rPr>
            <w:noProof/>
            <w:webHidden/>
          </w:rPr>
          <w:fldChar w:fldCharType="separate"/>
        </w:r>
        <w:r>
          <w:rPr>
            <w:noProof/>
            <w:webHidden/>
          </w:rPr>
          <w:t>25</w:t>
        </w:r>
        <w:r>
          <w:rPr>
            <w:noProof/>
            <w:webHidden/>
          </w:rPr>
          <w:fldChar w:fldCharType="end"/>
        </w:r>
      </w:hyperlink>
    </w:p>
    <w:p w14:paraId="2519331D" w14:textId="43F27E8A"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46" w:history="1">
        <w:r w:rsidRPr="00AB74DB">
          <w:rPr>
            <w:rStyle w:val="Hyperlink"/>
            <w:noProof/>
          </w:rPr>
          <w:t>Bảng 2.7: Mô tả use case “Quản lý hỏi đáp”</w:t>
        </w:r>
        <w:r>
          <w:rPr>
            <w:noProof/>
            <w:webHidden/>
          </w:rPr>
          <w:tab/>
        </w:r>
        <w:r>
          <w:rPr>
            <w:noProof/>
            <w:webHidden/>
          </w:rPr>
          <w:fldChar w:fldCharType="begin"/>
        </w:r>
        <w:r>
          <w:rPr>
            <w:noProof/>
            <w:webHidden/>
          </w:rPr>
          <w:instrText xml:space="preserve"> PAGEREF _Toc119445046 \h </w:instrText>
        </w:r>
        <w:r>
          <w:rPr>
            <w:noProof/>
            <w:webHidden/>
          </w:rPr>
        </w:r>
        <w:r>
          <w:rPr>
            <w:noProof/>
            <w:webHidden/>
          </w:rPr>
          <w:fldChar w:fldCharType="separate"/>
        </w:r>
        <w:r>
          <w:rPr>
            <w:noProof/>
            <w:webHidden/>
          </w:rPr>
          <w:t>28</w:t>
        </w:r>
        <w:r>
          <w:rPr>
            <w:noProof/>
            <w:webHidden/>
          </w:rPr>
          <w:fldChar w:fldCharType="end"/>
        </w:r>
      </w:hyperlink>
    </w:p>
    <w:p w14:paraId="52CAB57A" w14:textId="33F01E02"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47" w:history="1">
        <w:r w:rsidRPr="00AB74DB">
          <w:rPr>
            <w:rStyle w:val="Hyperlink"/>
            <w:noProof/>
          </w:rPr>
          <w:t>Bảng 2.8: Mô tả use case “Xem lịch giảng dạy”</w:t>
        </w:r>
        <w:r>
          <w:rPr>
            <w:noProof/>
            <w:webHidden/>
          </w:rPr>
          <w:tab/>
        </w:r>
        <w:r>
          <w:rPr>
            <w:noProof/>
            <w:webHidden/>
          </w:rPr>
          <w:fldChar w:fldCharType="begin"/>
        </w:r>
        <w:r>
          <w:rPr>
            <w:noProof/>
            <w:webHidden/>
          </w:rPr>
          <w:instrText xml:space="preserve"> PAGEREF _Toc119445047 \h </w:instrText>
        </w:r>
        <w:r>
          <w:rPr>
            <w:noProof/>
            <w:webHidden/>
          </w:rPr>
        </w:r>
        <w:r>
          <w:rPr>
            <w:noProof/>
            <w:webHidden/>
          </w:rPr>
          <w:fldChar w:fldCharType="separate"/>
        </w:r>
        <w:r>
          <w:rPr>
            <w:noProof/>
            <w:webHidden/>
          </w:rPr>
          <w:t>29</w:t>
        </w:r>
        <w:r>
          <w:rPr>
            <w:noProof/>
            <w:webHidden/>
          </w:rPr>
          <w:fldChar w:fldCharType="end"/>
        </w:r>
      </w:hyperlink>
    </w:p>
    <w:p w14:paraId="45A0F046" w14:textId="485C9953"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48" w:history="1">
        <w:r w:rsidRPr="00AB74DB">
          <w:rPr>
            <w:rStyle w:val="Hyperlink"/>
            <w:noProof/>
          </w:rPr>
          <w:t>Bảng 2.9: Mô tả use case “Thông báo”</w:t>
        </w:r>
        <w:r>
          <w:rPr>
            <w:noProof/>
            <w:webHidden/>
          </w:rPr>
          <w:tab/>
        </w:r>
        <w:r>
          <w:rPr>
            <w:noProof/>
            <w:webHidden/>
          </w:rPr>
          <w:fldChar w:fldCharType="begin"/>
        </w:r>
        <w:r>
          <w:rPr>
            <w:noProof/>
            <w:webHidden/>
          </w:rPr>
          <w:instrText xml:space="preserve"> PAGEREF _Toc119445048 \h </w:instrText>
        </w:r>
        <w:r>
          <w:rPr>
            <w:noProof/>
            <w:webHidden/>
          </w:rPr>
        </w:r>
        <w:r>
          <w:rPr>
            <w:noProof/>
            <w:webHidden/>
          </w:rPr>
          <w:fldChar w:fldCharType="separate"/>
        </w:r>
        <w:r>
          <w:rPr>
            <w:noProof/>
            <w:webHidden/>
          </w:rPr>
          <w:t>30</w:t>
        </w:r>
        <w:r>
          <w:rPr>
            <w:noProof/>
            <w:webHidden/>
          </w:rPr>
          <w:fldChar w:fldCharType="end"/>
        </w:r>
      </w:hyperlink>
    </w:p>
    <w:p w14:paraId="4A2E76EF" w14:textId="463D0FB1"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49" w:history="1">
        <w:r w:rsidRPr="00AB74DB">
          <w:rPr>
            <w:rStyle w:val="Hyperlink"/>
            <w:noProof/>
          </w:rPr>
          <w:t>Bảng 2.10: Mô tả use case “Quản lý trang thiết bị”</w:t>
        </w:r>
        <w:r>
          <w:rPr>
            <w:noProof/>
            <w:webHidden/>
          </w:rPr>
          <w:tab/>
        </w:r>
        <w:r>
          <w:rPr>
            <w:noProof/>
            <w:webHidden/>
          </w:rPr>
          <w:fldChar w:fldCharType="begin"/>
        </w:r>
        <w:r>
          <w:rPr>
            <w:noProof/>
            <w:webHidden/>
          </w:rPr>
          <w:instrText xml:space="preserve"> PAGEREF _Toc119445049 \h </w:instrText>
        </w:r>
        <w:r>
          <w:rPr>
            <w:noProof/>
            <w:webHidden/>
          </w:rPr>
        </w:r>
        <w:r>
          <w:rPr>
            <w:noProof/>
            <w:webHidden/>
          </w:rPr>
          <w:fldChar w:fldCharType="separate"/>
        </w:r>
        <w:r>
          <w:rPr>
            <w:noProof/>
            <w:webHidden/>
          </w:rPr>
          <w:t>31</w:t>
        </w:r>
        <w:r>
          <w:rPr>
            <w:noProof/>
            <w:webHidden/>
          </w:rPr>
          <w:fldChar w:fldCharType="end"/>
        </w:r>
      </w:hyperlink>
    </w:p>
    <w:p w14:paraId="73958FEE" w14:textId="749D3B89"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50" w:history="1">
        <w:r w:rsidRPr="00AB74DB">
          <w:rPr>
            <w:rStyle w:val="Hyperlink"/>
            <w:noProof/>
          </w:rPr>
          <w:t>Bảng 2.11: Mô tả use case “Thanh toán học phí”</w:t>
        </w:r>
        <w:r>
          <w:rPr>
            <w:noProof/>
            <w:webHidden/>
          </w:rPr>
          <w:tab/>
        </w:r>
        <w:r>
          <w:rPr>
            <w:noProof/>
            <w:webHidden/>
          </w:rPr>
          <w:fldChar w:fldCharType="begin"/>
        </w:r>
        <w:r>
          <w:rPr>
            <w:noProof/>
            <w:webHidden/>
          </w:rPr>
          <w:instrText xml:space="preserve"> PAGEREF _Toc119445050 \h </w:instrText>
        </w:r>
        <w:r>
          <w:rPr>
            <w:noProof/>
            <w:webHidden/>
          </w:rPr>
        </w:r>
        <w:r>
          <w:rPr>
            <w:noProof/>
            <w:webHidden/>
          </w:rPr>
          <w:fldChar w:fldCharType="separate"/>
        </w:r>
        <w:r>
          <w:rPr>
            <w:noProof/>
            <w:webHidden/>
          </w:rPr>
          <w:t>33</w:t>
        </w:r>
        <w:r>
          <w:rPr>
            <w:noProof/>
            <w:webHidden/>
          </w:rPr>
          <w:fldChar w:fldCharType="end"/>
        </w:r>
      </w:hyperlink>
    </w:p>
    <w:p w14:paraId="4BBF86E2" w14:textId="491CE499"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51" w:history="1">
        <w:r w:rsidRPr="00AB74DB">
          <w:rPr>
            <w:rStyle w:val="Hyperlink"/>
            <w:noProof/>
          </w:rPr>
          <w:t>Bảng 2.12: Mô tả use case “Quản lý lớp học”</w:t>
        </w:r>
        <w:r>
          <w:rPr>
            <w:noProof/>
            <w:webHidden/>
          </w:rPr>
          <w:tab/>
        </w:r>
        <w:r>
          <w:rPr>
            <w:noProof/>
            <w:webHidden/>
          </w:rPr>
          <w:fldChar w:fldCharType="begin"/>
        </w:r>
        <w:r>
          <w:rPr>
            <w:noProof/>
            <w:webHidden/>
          </w:rPr>
          <w:instrText xml:space="preserve"> PAGEREF _Toc119445051 \h </w:instrText>
        </w:r>
        <w:r>
          <w:rPr>
            <w:noProof/>
            <w:webHidden/>
          </w:rPr>
        </w:r>
        <w:r>
          <w:rPr>
            <w:noProof/>
            <w:webHidden/>
          </w:rPr>
          <w:fldChar w:fldCharType="separate"/>
        </w:r>
        <w:r>
          <w:rPr>
            <w:noProof/>
            <w:webHidden/>
          </w:rPr>
          <w:t>35</w:t>
        </w:r>
        <w:r>
          <w:rPr>
            <w:noProof/>
            <w:webHidden/>
          </w:rPr>
          <w:fldChar w:fldCharType="end"/>
        </w:r>
      </w:hyperlink>
    </w:p>
    <w:p w14:paraId="0DA67BD3" w14:textId="6515CDC2"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52" w:history="1">
        <w:r w:rsidRPr="00AB74DB">
          <w:rPr>
            <w:rStyle w:val="Hyperlink"/>
            <w:noProof/>
          </w:rPr>
          <w:t>Bảng 2.13: Mô tả use case “Tiếp nhận thư góp ý”</w:t>
        </w:r>
        <w:r>
          <w:rPr>
            <w:noProof/>
            <w:webHidden/>
          </w:rPr>
          <w:tab/>
        </w:r>
        <w:r>
          <w:rPr>
            <w:noProof/>
            <w:webHidden/>
          </w:rPr>
          <w:fldChar w:fldCharType="begin"/>
        </w:r>
        <w:r>
          <w:rPr>
            <w:noProof/>
            <w:webHidden/>
          </w:rPr>
          <w:instrText xml:space="preserve"> PAGEREF _Toc119445052 \h </w:instrText>
        </w:r>
        <w:r>
          <w:rPr>
            <w:noProof/>
            <w:webHidden/>
          </w:rPr>
        </w:r>
        <w:r>
          <w:rPr>
            <w:noProof/>
            <w:webHidden/>
          </w:rPr>
          <w:fldChar w:fldCharType="separate"/>
        </w:r>
        <w:r>
          <w:rPr>
            <w:noProof/>
            <w:webHidden/>
          </w:rPr>
          <w:t>38</w:t>
        </w:r>
        <w:r>
          <w:rPr>
            <w:noProof/>
            <w:webHidden/>
          </w:rPr>
          <w:fldChar w:fldCharType="end"/>
        </w:r>
      </w:hyperlink>
    </w:p>
    <w:p w14:paraId="46E8FA76" w14:textId="07C69616"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53" w:history="1">
        <w:r w:rsidRPr="00AB74DB">
          <w:rPr>
            <w:rStyle w:val="Hyperlink"/>
            <w:noProof/>
          </w:rPr>
          <w:t>Bảng 2.14: Mô tả use case “Quản lý hệ thống”</w:t>
        </w:r>
        <w:r>
          <w:rPr>
            <w:noProof/>
            <w:webHidden/>
          </w:rPr>
          <w:tab/>
        </w:r>
        <w:r>
          <w:rPr>
            <w:noProof/>
            <w:webHidden/>
          </w:rPr>
          <w:fldChar w:fldCharType="begin"/>
        </w:r>
        <w:r>
          <w:rPr>
            <w:noProof/>
            <w:webHidden/>
          </w:rPr>
          <w:instrText xml:space="preserve"> PAGEREF _Toc119445053 \h </w:instrText>
        </w:r>
        <w:r>
          <w:rPr>
            <w:noProof/>
            <w:webHidden/>
          </w:rPr>
        </w:r>
        <w:r>
          <w:rPr>
            <w:noProof/>
            <w:webHidden/>
          </w:rPr>
          <w:fldChar w:fldCharType="separate"/>
        </w:r>
        <w:r>
          <w:rPr>
            <w:noProof/>
            <w:webHidden/>
          </w:rPr>
          <w:t>40</w:t>
        </w:r>
        <w:r>
          <w:rPr>
            <w:noProof/>
            <w:webHidden/>
          </w:rPr>
          <w:fldChar w:fldCharType="end"/>
        </w:r>
      </w:hyperlink>
    </w:p>
    <w:p w14:paraId="72DD4C2B" w14:textId="14C1B8EC"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54" w:history="1">
        <w:r w:rsidRPr="00AB74DB">
          <w:rPr>
            <w:rStyle w:val="Hyperlink"/>
            <w:noProof/>
          </w:rPr>
          <w:t>Bảng 2.15: Mô tả use case “Thống kê”</w:t>
        </w:r>
        <w:r>
          <w:rPr>
            <w:noProof/>
            <w:webHidden/>
          </w:rPr>
          <w:tab/>
        </w:r>
        <w:r>
          <w:rPr>
            <w:noProof/>
            <w:webHidden/>
          </w:rPr>
          <w:fldChar w:fldCharType="begin"/>
        </w:r>
        <w:r>
          <w:rPr>
            <w:noProof/>
            <w:webHidden/>
          </w:rPr>
          <w:instrText xml:space="preserve"> PAGEREF _Toc119445054 \h </w:instrText>
        </w:r>
        <w:r>
          <w:rPr>
            <w:noProof/>
            <w:webHidden/>
          </w:rPr>
        </w:r>
        <w:r>
          <w:rPr>
            <w:noProof/>
            <w:webHidden/>
          </w:rPr>
          <w:fldChar w:fldCharType="separate"/>
        </w:r>
        <w:r>
          <w:rPr>
            <w:noProof/>
            <w:webHidden/>
          </w:rPr>
          <w:t>42</w:t>
        </w:r>
        <w:r>
          <w:rPr>
            <w:noProof/>
            <w:webHidden/>
          </w:rPr>
          <w:fldChar w:fldCharType="end"/>
        </w:r>
      </w:hyperlink>
    </w:p>
    <w:p w14:paraId="2EBFFC84" w14:textId="39DB91EF"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55" w:history="1">
        <w:r w:rsidRPr="00AB74DB">
          <w:rPr>
            <w:rStyle w:val="Hyperlink"/>
            <w:noProof/>
          </w:rPr>
          <w:t>Bảng 2.16: Mô tả use case “Quản lý nhân sự”:</w:t>
        </w:r>
        <w:r>
          <w:rPr>
            <w:noProof/>
            <w:webHidden/>
          </w:rPr>
          <w:tab/>
        </w:r>
        <w:r>
          <w:rPr>
            <w:noProof/>
            <w:webHidden/>
          </w:rPr>
          <w:fldChar w:fldCharType="begin"/>
        </w:r>
        <w:r>
          <w:rPr>
            <w:noProof/>
            <w:webHidden/>
          </w:rPr>
          <w:instrText xml:space="preserve"> PAGEREF _Toc119445055 \h </w:instrText>
        </w:r>
        <w:r>
          <w:rPr>
            <w:noProof/>
            <w:webHidden/>
          </w:rPr>
        </w:r>
        <w:r>
          <w:rPr>
            <w:noProof/>
            <w:webHidden/>
          </w:rPr>
          <w:fldChar w:fldCharType="separate"/>
        </w:r>
        <w:r>
          <w:rPr>
            <w:noProof/>
            <w:webHidden/>
          </w:rPr>
          <w:t>44</w:t>
        </w:r>
        <w:r>
          <w:rPr>
            <w:noProof/>
            <w:webHidden/>
          </w:rPr>
          <w:fldChar w:fldCharType="end"/>
        </w:r>
      </w:hyperlink>
    </w:p>
    <w:p w14:paraId="16472734" w14:textId="2F0300C6"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56" w:history="1">
        <w:r w:rsidRPr="00AB74DB">
          <w:rPr>
            <w:rStyle w:val="Hyperlink"/>
            <w:noProof/>
          </w:rPr>
          <w:t>Bảng 2.17: Mô tả use case “Sổ liên lạc điện tử”</w:t>
        </w:r>
        <w:r>
          <w:rPr>
            <w:noProof/>
            <w:webHidden/>
          </w:rPr>
          <w:tab/>
        </w:r>
        <w:r>
          <w:rPr>
            <w:noProof/>
            <w:webHidden/>
          </w:rPr>
          <w:fldChar w:fldCharType="begin"/>
        </w:r>
        <w:r>
          <w:rPr>
            <w:noProof/>
            <w:webHidden/>
          </w:rPr>
          <w:instrText xml:space="preserve"> PAGEREF _Toc119445056 \h </w:instrText>
        </w:r>
        <w:r>
          <w:rPr>
            <w:noProof/>
            <w:webHidden/>
          </w:rPr>
        </w:r>
        <w:r>
          <w:rPr>
            <w:noProof/>
            <w:webHidden/>
          </w:rPr>
          <w:fldChar w:fldCharType="separate"/>
        </w:r>
        <w:r>
          <w:rPr>
            <w:noProof/>
            <w:webHidden/>
          </w:rPr>
          <w:t>46</w:t>
        </w:r>
        <w:r>
          <w:rPr>
            <w:noProof/>
            <w:webHidden/>
          </w:rPr>
          <w:fldChar w:fldCharType="end"/>
        </w:r>
      </w:hyperlink>
    </w:p>
    <w:p w14:paraId="42B7A1CC" w14:textId="34B4C38B"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57" w:history="1">
        <w:r w:rsidRPr="00AB74DB">
          <w:rPr>
            <w:rStyle w:val="Hyperlink"/>
            <w:noProof/>
          </w:rPr>
          <w:t>Bảng 2.18: Mô tả use case “Hộp thư”</w:t>
        </w:r>
        <w:r>
          <w:rPr>
            <w:noProof/>
            <w:webHidden/>
          </w:rPr>
          <w:tab/>
        </w:r>
        <w:r>
          <w:rPr>
            <w:noProof/>
            <w:webHidden/>
          </w:rPr>
          <w:fldChar w:fldCharType="begin"/>
        </w:r>
        <w:r>
          <w:rPr>
            <w:noProof/>
            <w:webHidden/>
          </w:rPr>
          <w:instrText xml:space="preserve"> PAGEREF _Toc119445057 \h </w:instrText>
        </w:r>
        <w:r>
          <w:rPr>
            <w:noProof/>
            <w:webHidden/>
          </w:rPr>
        </w:r>
        <w:r>
          <w:rPr>
            <w:noProof/>
            <w:webHidden/>
          </w:rPr>
          <w:fldChar w:fldCharType="separate"/>
        </w:r>
        <w:r>
          <w:rPr>
            <w:noProof/>
            <w:webHidden/>
          </w:rPr>
          <w:t>47</w:t>
        </w:r>
        <w:r>
          <w:rPr>
            <w:noProof/>
            <w:webHidden/>
          </w:rPr>
          <w:fldChar w:fldCharType="end"/>
        </w:r>
      </w:hyperlink>
    </w:p>
    <w:p w14:paraId="19C6F9E3" w14:textId="6C10CAE6"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58" w:history="1">
        <w:r w:rsidRPr="00AB74DB">
          <w:rPr>
            <w:rStyle w:val="Hyperlink"/>
            <w:noProof/>
          </w:rPr>
          <w:t>Bảng 3.1: Mô tả thuộc tính lớp NguoiDung</w:t>
        </w:r>
        <w:r>
          <w:rPr>
            <w:noProof/>
            <w:webHidden/>
          </w:rPr>
          <w:tab/>
        </w:r>
        <w:r>
          <w:rPr>
            <w:noProof/>
            <w:webHidden/>
          </w:rPr>
          <w:fldChar w:fldCharType="begin"/>
        </w:r>
        <w:r>
          <w:rPr>
            <w:noProof/>
            <w:webHidden/>
          </w:rPr>
          <w:instrText xml:space="preserve"> PAGEREF _Toc119445058 \h </w:instrText>
        </w:r>
        <w:r>
          <w:rPr>
            <w:noProof/>
            <w:webHidden/>
          </w:rPr>
        </w:r>
        <w:r>
          <w:rPr>
            <w:noProof/>
            <w:webHidden/>
          </w:rPr>
          <w:fldChar w:fldCharType="separate"/>
        </w:r>
        <w:r>
          <w:rPr>
            <w:noProof/>
            <w:webHidden/>
          </w:rPr>
          <w:t>50</w:t>
        </w:r>
        <w:r>
          <w:rPr>
            <w:noProof/>
            <w:webHidden/>
          </w:rPr>
          <w:fldChar w:fldCharType="end"/>
        </w:r>
      </w:hyperlink>
    </w:p>
    <w:p w14:paraId="016D26BA" w14:textId="2D8A9D8B"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59" w:history="1">
        <w:r w:rsidRPr="00AB74DB">
          <w:rPr>
            <w:rStyle w:val="Hyperlink"/>
            <w:noProof/>
          </w:rPr>
          <w:t>Bảng 3.2: Mô tả phương thức lớp NguoiDung</w:t>
        </w:r>
        <w:r>
          <w:rPr>
            <w:noProof/>
            <w:webHidden/>
          </w:rPr>
          <w:tab/>
        </w:r>
        <w:r>
          <w:rPr>
            <w:noProof/>
            <w:webHidden/>
          </w:rPr>
          <w:fldChar w:fldCharType="begin"/>
        </w:r>
        <w:r>
          <w:rPr>
            <w:noProof/>
            <w:webHidden/>
          </w:rPr>
          <w:instrText xml:space="preserve"> PAGEREF _Toc119445059 \h </w:instrText>
        </w:r>
        <w:r>
          <w:rPr>
            <w:noProof/>
            <w:webHidden/>
          </w:rPr>
        </w:r>
        <w:r>
          <w:rPr>
            <w:noProof/>
            <w:webHidden/>
          </w:rPr>
          <w:fldChar w:fldCharType="separate"/>
        </w:r>
        <w:r>
          <w:rPr>
            <w:noProof/>
            <w:webHidden/>
          </w:rPr>
          <w:t>50</w:t>
        </w:r>
        <w:r>
          <w:rPr>
            <w:noProof/>
            <w:webHidden/>
          </w:rPr>
          <w:fldChar w:fldCharType="end"/>
        </w:r>
      </w:hyperlink>
    </w:p>
    <w:p w14:paraId="537355F5" w14:textId="747122C2"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60" w:history="1">
        <w:r w:rsidRPr="00AB74DB">
          <w:rPr>
            <w:rStyle w:val="Hyperlink"/>
            <w:noProof/>
          </w:rPr>
          <w:t>Bảng 3.3: Mô tả phương thức lớp GiaoVien</w:t>
        </w:r>
        <w:r>
          <w:rPr>
            <w:noProof/>
            <w:webHidden/>
          </w:rPr>
          <w:tab/>
        </w:r>
        <w:r>
          <w:rPr>
            <w:noProof/>
            <w:webHidden/>
          </w:rPr>
          <w:fldChar w:fldCharType="begin"/>
        </w:r>
        <w:r>
          <w:rPr>
            <w:noProof/>
            <w:webHidden/>
          </w:rPr>
          <w:instrText xml:space="preserve"> PAGEREF _Toc119445060 \h </w:instrText>
        </w:r>
        <w:r>
          <w:rPr>
            <w:noProof/>
            <w:webHidden/>
          </w:rPr>
        </w:r>
        <w:r>
          <w:rPr>
            <w:noProof/>
            <w:webHidden/>
          </w:rPr>
          <w:fldChar w:fldCharType="separate"/>
        </w:r>
        <w:r>
          <w:rPr>
            <w:noProof/>
            <w:webHidden/>
          </w:rPr>
          <w:t>51</w:t>
        </w:r>
        <w:r>
          <w:rPr>
            <w:noProof/>
            <w:webHidden/>
          </w:rPr>
          <w:fldChar w:fldCharType="end"/>
        </w:r>
      </w:hyperlink>
    </w:p>
    <w:p w14:paraId="0AB56E2D" w14:textId="4D9282D8"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61" w:history="1">
        <w:r w:rsidRPr="00AB74DB">
          <w:rPr>
            <w:rStyle w:val="Hyperlink"/>
            <w:noProof/>
          </w:rPr>
          <w:t>Bảng 3.4: Mô tả phương thức lớp GiaoVienChuNhiem</w:t>
        </w:r>
        <w:r>
          <w:rPr>
            <w:noProof/>
            <w:webHidden/>
          </w:rPr>
          <w:tab/>
        </w:r>
        <w:r>
          <w:rPr>
            <w:noProof/>
            <w:webHidden/>
          </w:rPr>
          <w:fldChar w:fldCharType="begin"/>
        </w:r>
        <w:r>
          <w:rPr>
            <w:noProof/>
            <w:webHidden/>
          </w:rPr>
          <w:instrText xml:space="preserve"> PAGEREF _Toc119445061 \h </w:instrText>
        </w:r>
        <w:r>
          <w:rPr>
            <w:noProof/>
            <w:webHidden/>
          </w:rPr>
        </w:r>
        <w:r>
          <w:rPr>
            <w:noProof/>
            <w:webHidden/>
          </w:rPr>
          <w:fldChar w:fldCharType="separate"/>
        </w:r>
        <w:r>
          <w:rPr>
            <w:noProof/>
            <w:webHidden/>
          </w:rPr>
          <w:t>52</w:t>
        </w:r>
        <w:r>
          <w:rPr>
            <w:noProof/>
            <w:webHidden/>
          </w:rPr>
          <w:fldChar w:fldCharType="end"/>
        </w:r>
      </w:hyperlink>
    </w:p>
    <w:p w14:paraId="6D506EF0" w14:textId="4BA2D91B"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62" w:history="1">
        <w:r w:rsidRPr="00AB74DB">
          <w:rPr>
            <w:rStyle w:val="Hyperlink"/>
            <w:noProof/>
          </w:rPr>
          <w:t>Bảng 3.5: Mô tả phương thức lớp GiaoVienChuNhiem</w:t>
        </w:r>
        <w:r>
          <w:rPr>
            <w:noProof/>
            <w:webHidden/>
          </w:rPr>
          <w:tab/>
        </w:r>
        <w:r>
          <w:rPr>
            <w:noProof/>
            <w:webHidden/>
          </w:rPr>
          <w:fldChar w:fldCharType="begin"/>
        </w:r>
        <w:r>
          <w:rPr>
            <w:noProof/>
            <w:webHidden/>
          </w:rPr>
          <w:instrText xml:space="preserve"> PAGEREF _Toc119445062 \h </w:instrText>
        </w:r>
        <w:r>
          <w:rPr>
            <w:noProof/>
            <w:webHidden/>
          </w:rPr>
        </w:r>
        <w:r>
          <w:rPr>
            <w:noProof/>
            <w:webHidden/>
          </w:rPr>
          <w:fldChar w:fldCharType="separate"/>
        </w:r>
        <w:r>
          <w:rPr>
            <w:noProof/>
            <w:webHidden/>
          </w:rPr>
          <w:t>53</w:t>
        </w:r>
        <w:r>
          <w:rPr>
            <w:noProof/>
            <w:webHidden/>
          </w:rPr>
          <w:fldChar w:fldCharType="end"/>
        </w:r>
      </w:hyperlink>
    </w:p>
    <w:p w14:paraId="41BCEF0A" w14:textId="79843677"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63" w:history="1">
        <w:r w:rsidRPr="00AB74DB">
          <w:rPr>
            <w:rStyle w:val="Hyperlink"/>
            <w:noProof/>
          </w:rPr>
          <w:t>Bảng 3.6: Mô tả thuộc tính lớp MonHoc</w:t>
        </w:r>
        <w:r>
          <w:rPr>
            <w:noProof/>
            <w:webHidden/>
          </w:rPr>
          <w:tab/>
        </w:r>
        <w:r>
          <w:rPr>
            <w:noProof/>
            <w:webHidden/>
          </w:rPr>
          <w:fldChar w:fldCharType="begin"/>
        </w:r>
        <w:r>
          <w:rPr>
            <w:noProof/>
            <w:webHidden/>
          </w:rPr>
          <w:instrText xml:space="preserve"> PAGEREF _Toc119445063 \h </w:instrText>
        </w:r>
        <w:r>
          <w:rPr>
            <w:noProof/>
            <w:webHidden/>
          </w:rPr>
        </w:r>
        <w:r>
          <w:rPr>
            <w:noProof/>
            <w:webHidden/>
          </w:rPr>
          <w:fldChar w:fldCharType="separate"/>
        </w:r>
        <w:r>
          <w:rPr>
            <w:noProof/>
            <w:webHidden/>
          </w:rPr>
          <w:t>53</w:t>
        </w:r>
        <w:r>
          <w:rPr>
            <w:noProof/>
            <w:webHidden/>
          </w:rPr>
          <w:fldChar w:fldCharType="end"/>
        </w:r>
      </w:hyperlink>
    </w:p>
    <w:p w14:paraId="082B243C" w14:textId="3915A92D"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64" w:history="1">
        <w:r w:rsidRPr="00AB74DB">
          <w:rPr>
            <w:rStyle w:val="Hyperlink"/>
            <w:noProof/>
          </w:rPr>
          <w:t>Bảng 3.7: Mô tả phương thức MonHoc</w:t>
        </w:r>
        <w:r>
          <w:rPr>
            <w:noProof/>
            <w:webHidden/>
          </w:rPr>
          <w:tab/>
        </w:r>
        <w:r>
          <w:rPr>
            <w:noProof/>
            <w:webHidden/>
          </w:rPr>
          <w:fldChar w:fldCharType="begin"/>
        </w:r>
        <w:r>
          <w:rPr>
            <w:noProof/>
            <w:webHidden/>
          </w:rPr>
          <w:instrText xml:space="preserve"> PAGEREF _Toc119445064 \h </w:instrText>
        </w:r>
        <w:r>
          <w:rPr>
            <w:noProof/>
            <w:webHidden/>
          </w:rPr>
        </w:r>
        <w:r>
          <w:rPr>
            <w:noProof/>
            <w:webHidden/>
          </w:rPr>
          <w:fldChar w:fldCharType="separate"/>
        </w:r>
        <w:r>
          <w:rPr>
            <w:noProof/>
            <w:webHidden/>
          </w:rPr>
          <w:t>54</w:t>
        </w:r>
        <w:r>
          <w:rPr>
            <w:noProof/>
            <w:webHidden/>
          </w:rPr>
          <w:fldChar w:fldCharType="end"/>
        </w:r>
      </w:hyperlink>
    </w:p>
    <w:p w14:paraId="7A19BDDA" w14:textId="68DB986D"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65" w:history="1">
        <w:r w:rsidRPr="00AB74DB">
          <w:rPr>
            <w:rStyle w:val="Hyperlink"/>
            <w:noProof/>
          </w:rPr>
          <w:t>Bảng 3.8: Mô tả thuộc tính lớp LopHoc</w:t>
        </w:r>
        <w:r>
          <w:rPr>
            <w:noProof/>
            <w:webHidden/>
          </w:rPr>
          <w:tab/>
        </w:r>
        <w:r>
          <w:rPr>
            <w:noProof/>
            <w:webHidden/>
          </w:rPr>
          <w:fldChar w:fldCharType="begin"/>
        </w:r>
        <w:r>
          <w:rPr>
            <w:noProof/>
            <w:webHidden/>
          </w:rPr>
          <w:instrText xml:space="preserve"> PAGEREF _Toc119445065 \h </w:instrText>
        </w:r>
        <w:r>
          <w:rPr>
            <w:noProof/>
            <w:webHidden/>
          </w:rPr>
        </w:r>
        <w:r>
          <w:rPr>
            <w:noProof/>
            <w:webHidden/>
          </w:rPr>
          <w:fldChar w:fldCharType="separate"/>
        </w:r>
        <w:r>
          <w:rPr>
            <w:noProof/>
            <w:webHidden/>
          </w:rPr>
          <w:t>54</w:t>
        </w:r>
        <w:r>
          <w:rPr>
            <w:noProof/>
            <w:webHidden/>
          </w:rPr>
          <w:fldChar w:fldCharType="end"/>
        </w:r>
      </w:hyperlink>
    </w:p>
    <w:p w14:paraId="48954CE8" w14:textId="3FB9B549"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66" w:history="1">
        <w:r w:rsidRPr="00AB74DB">
          <w:rPr>
            <w:rStyle w:val="Hyperlink"/>
            <w:noProof/>
          </w:rPr>
          <w:t>Bảng 3.9: Mô tả phương thức lớp LopHoc</w:t>
        </w:r>
        <w:r>
          <w:rPr>
            <w:noProof/>
            <w:webHidden/>
          </w:rPr>
          <w:tab/>
        </w:r>
        <w:r>
          <w:rPr>
            <w:noProof/>
            <w:webHidden/>
          </w:rPr>
          <w:fldChar w:fldCharType="begin"/>
        </w:r>
        <w:r>
          <w:rPr>
            <w:noProof/>
            <w:webHidden/>
          </w:rPr>
          <w:instrText xml:space="preserve"> PAGEREF _Toc119445066 \h </w:instrText>
        </w:r>
        <w:r>
          <w:rPr>
            <w:noProof/>
            <w:webHidden/>
          </w:rPr>
        </w:r>
        <w:r>
          <w:rPr>
            <w:noProof/>
            <w:webHidden/>
          </w:rPr>
          <w:fldChar w:fldCharType="separate"/>
        </w:r>
        <w:r>
          <w:rPr>
            <w:noProof/>
            <w:webHidden/>
          </w:rPr>
          <w:t>54</w:t>
        </w:r>
        <w:r>
          <w:rPr>
            <w:noProof/>
            <w:webHidden/>
          </w:rPr>
          <w:fldChar w:fldCharType="end"/>
        </w:r>
      </w:hyperlink>
    </w:p>
    <w:p w14:paraId="22B42BBC" w14:textId="6A49D47F"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67" w:history="1">
        <w:r w:rsidRPr="00AB74DB">
          <w:rPr>
            <w:rStyle w:val="Hyperlink"/>
            <w:noProof/>
          </w:rPr>
          <w:t>Bảng 3.10: Mô tả thuộc tính lớp ThoiKhoaBieu</w:t>
        </w:r>
        <w:r>
          <w:rPr>
            <w:noProof/>
            <w:webHidden/>
          </w:rPr>
          <w:tab/>
        </w:r>
        <w:r>
          <w:rPr>
            <w:noProof/>
            <w:webHidden/>
          </w:rPr>
          <w:fldChar w:fldCharType="begin"/>
        </w:r>
        <w:r>
          <w:rPr>
            <w:noProof/>
            <w:webHidden/>
          </w:rPr>
          <w:instrText xml:space="preserve"> PAGEREF _Toc119445067 \h </w:instrText>
        </w:r>
        <w:r>
          <w:rPr>
            <w:noProof/>
            <w:webHidden/>
          </w:rPr>
        </w:r>
        <w:r>
          <w:rPr>
            <w:noProof/>
            <w:webHidden/>
          </w:rPr>
          <w:fldChar w:fldCharType="separate"/>
        </w:r>
        <w:r>
          <w:rPr>
            <w:noProof/>
            <w:webHidden/>
          </w:rPr>
          <w:t>55</w:t>
        </w:r>
        <w:r>
          <w:rPr>
            <w:noProof/>
            <w:webHidden/>
          </w:rPr>
          <w:fldChar w:fldCharType="end"/>
        </w:r>
      </w:hyperlink>
    </w:p>
    <w:p w14:paraId="74FEA1C3" w14:textId="75F55A40"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68" w:history="1">
        <w:r w:rsidRPr="00AB74DB">
          <w:rPr>
            <w:rStyle w:val="Hyperlink"/>
            <w:noProof/>
          </w:rPr>
          <w:t>Bảng 3.11: Mô tả phương thức lớp ThoiKhoaBieu</w:t>
        </w:r>
        <w:r>
          <w:rPr>
            <w:noProof/>
            <w:webHidden/>
          </w:rPr>
          <w:tab/>
        </w:r>
        <w:r>
          <w:rPr>
            <w:noProof/>
            <w:webHidden/>
          </w:rPr>
          <w:fldChar w:fldCharType="begin"/>
        </w:r>
        <w:r>
          <w:rPr>
            <w:noProof/>
            <w:webHidden/>
          </w:rPr>
          <w:instrText xml:space="preserve"> PAGEREF _Toc119445068 \h </w:instrText>
        </w:r>
        <w:r>
          <w:rPr>
            <w:noProof/>
            <w:webHidden/>
          </w:rPr>
        </w:r>
        <w:r>
          <w:rPr>
            <w:noProof/>
            <w:webHidden/>
          </w:rPr>
          <w:fldChar w:fldCharType="separate"/>
        </w:r>
        <w:r>
          <w:rPr>
            <w:noProof/>
            <w:webHidden/>
          </w:rPr>
          <w:t>55</w:t>
        </w:r>
        <w:r>
          <w:rPr>
            <w:noProof/>
            <w:webHidden/>
          </w:rPr>
          <w:fldChar w:fldCharType="end"/>
        </w:r>
      </w:hyperlink>
    </w:p>
    <w:p w14:paraId="6790A734" w14:textId="2D4159BA"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69" w:history="1">
        <w:r w:rsidRPr="00AB74DB">
          <w:rPr>
            <w:rStyle w:val="Hyperlink"/>
            <w:noProof/>
          </w:rPr>
          <w:t>Bảng 3.12: Mô tả thuộc tính lớp GiangDay</w:t>
        </w:r>
        <w:r>
          <w:rPr>
            <w:noProof/>
            <w:webHidden/>
          </w:rPr>
          <w:tab/>
        </w:r>
        <w:r>
          <w:rPr>
            <w:noProof/>
            <w:webHidden/>
          </w:rPr>
          <w:fldChar w:fldCharType="begin"/>
        </w:r>
        <w:r>
          <w:rPr>
            <w:noProof/>
            <w:webHidden/>
          </w:rPr>
          <w:instrText xml:space="preserve"> PAGEREF _Toc119445069 \h </w:instrText>
        </w:r>
        <w:r>
          <w:rPr>
            <w:noProof/>
            <w:webHidden/>
          </w:rPr>
        </w:r>
        <w:r>
          <w:rPr>
            <w:noProof/>
            <w:webHidden/>
          </w:rPr>
          <w:fldChar w:fldCharType="separate"/>
        </w:r>
        <w:r>
          <w:rPr>
            <w:noProof/>
            <w:webHidden/>
          </w:rPr>
          <w:t>56</w:t>
        </w:r>
        <w:r>
          <w:rPr>
            <w:noProof/>
            <w:webHidden/>
          </w:rPr>
          <w:fldChar w:fldCharType="end"/>
        </w:r>
      </w:hyperlink>
    </w:p>
    <w:p w14:paraId="336B6F5A" w14:textId="48C6BA9E"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70" w:history="1">
        <w:r w:rsidRPr="00AB74DB">
          <w:rPr>
            <w:rStyle w:val="Hyperlink"/>
            <w:noProof/>
          </w:rPr>
          <w:t>Bảng 3.13: Mô tả phương thức lớp GiangDay</w:t>
        </w:r>
        <w:r>
          <w:rPr>
            <w:noProof/>
            <w:webHidden/>
          </w:rPr>
          <w:tab/>
        </w:r>
        <w:r>
          <w:rPr>
            <w:noProof/>
            <w:webHidden/>
          </w:rPr>
          <w:fldChar w:fldCharType="begin"/>
        </w:r>
        <w:r>
          <w:rPr>
            <w:noProof/>
            <w:webHidden/>
          </w:rPr>
          <w:instrText xml:space="preserve"> PAGEREF _Toc119445070 \h </w:instrText>
        </w:r>
        <w:r>
          <w:rPr>
            <w:noProof/>
            <w:webHidden/>
          </w:rPr>
        </w:r>
        <w:r>
          <w:rPr>
            <w:noProof/>
            <w:webHidden/>
          </w:rPr>
          <w:fldChar w:fldCharType="separate"/>
        </w:r>
        <w:r>
          <w:rPr>
            <w:noProof/>
            <w:webHidden/>
          </w:rPr>
          <w:t>56</w:t>
        </w:r>
        <w:r>
          <w:rPr>
            <w:noProof/>
            <w:webHidden/>
          </w:rPr>
          <w:fldChar w:fldCharType="end"/>
        </w:r>
      </w:hyperlink>
    </w:p>
    <w:p w14:paraId="3B9B9408" w14:textId="360A0ECC"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71" w:history="1">
        <w:r w:rsidRPr="00AB74DB">
          <w:rPr>
            <w:rStyle w:val="Hyperlink"/>
            <w:noProof/>
          </w:rPr>
          <w:t>Bảng 3.14: Mô tả thuộc tính lớp TrangThietBi</w:t>
        </w:r>
        <w:r>
          <w:rPr>
            <w:noProof/>
            <w:webHidden/>
          </w:rPr>
          <w:tab/>
        </w:r>
        <w:r>
          <w:rPr>
            <w:noProof/>
            <w:webHidden/>
          </w:rPr>
          <w:fldChar w:fldCharType="begin"/>
        </w:r>
        <w:r>
          <w:rPr>
            <w:noProof/>
            <w:webHidden/>
          </w:rPr>
          <w:instrText xml:space="preserve"> PAGEREF _Toc119445071 \h </w:instrText>
        </w:r>
        <w:r>
          <w:rPr>
            <w:noProof/>
            <w:webHidden/>
          </w:rPr>
        </w:r>
        <w:r>
          <w:rPr>
            <w:noProof/>
            <w:webHidden/>
          </w:rPr>
          <w:fldChar w:fldCharType="separate"/>
        </w:r>
        <w:r>
          <w:rPr>
            <w:noProof/>
            <w:webHidden/>
          </w:rPr>
          <w:t>57</w:t>
        </w:r>
        <w:r>
          <w:rPr>
            <w:noProof/>
            <w:webHidden/>
          </w:rPr>
          <w:fldChar w:fldCharType="end"/>
        </w:r>
      </w:hyperlink>
    </w:p>
    <w:p w14:paraId="5A8AC38E" w14:textId="5B0B6469"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72" w:history="1">
        <w:r w:rsidRPr="00AB74DB">
          <w:rPr>
            <w:rStyle w:val="Hyperlink"/>
            <w:noProof/>
          </w:rPr>
          <w:t>Bảng 3.15: Mô tả phương thức lớp TrangThietBi</w:t>
        </w:r>
        <w:r>
          <w:rPr>
            <w:noProof/>
            <w:webHidden/>
          </w:rPr>
          <w:tab/>
        </w:r>
        <w:r>
          <w:rPr>
            <w:noProof/>
            <w:webHidden/>
          </w:rPr>
          <w:fldChar w:fldCharType="begin"/>
        </w:r>
        <w:r>
          <w:rPr>
            <w:noProof/>
            <w:webHidden/>
          </w:rPr>
          <w:instrText xml:space="preserve"> PAGEREF _Toc119445072 \h </w:instrText>
        </w:r>
        <w:r>
          <w:rPr>
            <w:noProof/>
            <w:webHidden/>
          </w:rPr>
        </w:r>
        <w:r>
          <w:rPr>
            <w:noProof/>
            <w:webHidden/>
          </w:rPr>
          <w:fldChar w:fldCharType="separate"/>
        </w:r>
        <w:r>
          <w:rPr>
            <w:noProof/>
            <w:webHidden/>
          </w:rPr>
          <w:t>58</w:t>
        </w:r>
        <w:r>
          <w:rPr>
            <w:noProof/>
            <w:webHidden/>
          </w:rPr>
          <w:fldChar w:fldCharType="end"/>
        </w:r>
      </w:hyperlink>
    </w:p>
    <w:p w14:paraId="187D17D3" w14:textId="1932B3D3"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73" w:history="1">
        <w:r w:rsidRPr="00AB74DB">
          <w:rPr>
            <w:rStyle w:val="Hyperlink"/>
            <w:noProof/>
          </w:rPr>
          <w:t>Bảng 3.16: Mô tả phương thức lớp PhuHuynh</w:t>
        </w:r>
        <w:r>
          <w:rPr>
            <w:noProof/>
            <w:webHidden/>
          </w:rPr>
          <w:tab/>
        </w:r>
        <w:r>
          <w:rPr>
            <w:noProof/>
            <w:webHidden/>
          </w:rPr>
          <w:fldChar w:fldCharType="begin"/>
        </w:r>
        <w:r>
          <w:rPr>
            <w:noProof/>
            <w:webHidden/>
          </w:rPr>
          <w:instrText xml:space="preserve"> PAGEREF _Toc119445073 \h </w:instrText>
        </w:r>
        <w:r>
          <w:rPr>
            <w:noProof/>
            <w:webHidden/>
          </w:rPr>
        </w:r>
        <w:r>
          <w:rPr>
            <w:noProof/>
            <w:webHidden/>
          </w:rPr>
          <w:fldChar w:fldCharType="separate"/>
        </w:r>
        <w:r>
          <w:rPr>
            <w:noProof/>
            <w:webHidden/>
          </w:rPr>
          <w:t>58</w:t>
        </w:r>
        <w:r>
          <w:rPr>
            <w:noProof/>
            <w:webHidden/>
          </w:rPr>
          <w:fldChar w:fldCharType="end"/>
        </w:r>
      </w:hyperlink>
    </w:p>
    <w:p w14:paraId="1207A916" w14:textId="4DA7E973"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74" w:history="1">
        <w:r w:rsidRPr="00AB74DB">
          <w:rPr>
            <w:rStyle w:val="Hyperlink"/>
            <w:noProof/>
          </w:rPr>
          <w:t>Bảng 3.17: Mô tả phương thức lớp BanGiamHieu</w:t>
        </w:r>
        <w:r>
          <w:rPr>
            <w:noProof/>
            <w:webHidden/>
          </w:rPr>
          <w:tab/>
        </w:r>
        <w:r>
          <w:rPr>
            <w:noProof/>
            <w:webHidden/>
          </w:rPr>
          <w:fldChar w:fldCharType="begin"/>
        </w:r>
        <w:r>
          <w:rPr>
            <w:noProof/>
            <w:webHidden/>
          </w:rPr>
          <w:instrText xml:space="preserve"> PAGEREF _Toc119445074 \h </w:instrText>
        </w:r>
        <w:r>
          <w:rPr>
            <w:noProof/>
            <w:webHidden/>
          </w:rPr>
        </w:r>
        <w:r>
          <w:rPr>
            <w:noProof/>
            <w:webHidden/>
          </w:rPr>
          <w:fldChar w:fldCharType="separate"/>
        </w:r>
        <w:r>
          <w:rPr>
            <w:noProof/>
            <w:webHidden/>
          </w:rPr>
          <w:t>59</w:t>
        </w:r>
        <w:r>
          <w:rPr>
            <w:noProof/>
            <w:webHidden/>
          </w:rPr>
          <w:fldChar w:fldCharType="end"/>
        </w:r>
      </w:hyperlink>
    </w:p>
    <w:p w14:paraId="4AEE63A5" w14:textId="58FBBACE"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75" w:history="1">
        <w:r w:rsidRPr="00AB74DB">
          <w:rPr>
            <w:rStyle w:val="Hyperlink"/>
            <w:noProof/>
          </w:rPr>
          <w:t>Bảng 3.18: Mô tả phương thức lớp NhanSu</w:t>
        </w:r>
        <w:r>
          <w:rPr>
            <w:noProof/>
            <w:webHidden/>
          </w:rPr>
          <w:tab/>
        </w:r>
        <w:r>
          <w:rPr>
            <w:noProof/>
            <w:webHidden/>
          </w:rPr>
          <w:fldChar w:fldCharType="begin"/>
        </w:r>
        <w:r>
          <w:rPr>
            <w:noProof/>
            <w:webHidden/>
          </w:rPr>
          <w:instrText xml:space="preserve"> PAGEREF _Toc119445075 \h </w:instrText>
        </w:r>
        <w:r>
          <w:rPr>
            <w:noProof/>
            <w:webHidden/>
          </w:rPr>
        </w:r>
        <w:r>
          <w:rPr>
            <w:noProof/>
            <w:webHidden/>
          </w:rPr>
          <w:fldChar w:fldCharType="separate"/>
        </w:r>
        <w:r>
          <w:rPr>
            <w:noProof/>
            <w:webHidden/>
          </w:rPr>
          <w:t>61</w:t>
        </w:r>
        <w:r>
          <w:rPr>
            <w:noProof/>
            <w:webHidden/>
          </w:rPr>
          <w:fldChar w:fldCharType="end"/>
        </w:r>
      </w:hyperlink>
    </w:p>
    <w:p w14:paraId="367182B0" w14:textId="364DB9D1"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76" w:history="1">
        <w:r w:rsidRPr="00AB74DB">
          <w:rPr>
            <w:rStyle w:val="Hyperlink"/>
            <w:noProof/>
          </w:rPr>
          <w:t>Bảng 3.19: Mô tả thuộc tính lớp ThongBao</w:t>
        </w:r>
        <w:r>
          <w:rPr>
            <w:noProof/>
            <w:webHidden/>
          </w:rPr>
          <w:tab/>
        </w:r>
        <w:r>
          <w:rPr>
            <w:noProof/>
            <w:webHidden/>
          </w:rPr>
          <w:fldChar w:fldCharType="begin"/>
        </w:r>
        <w:r>
          <w:rPr>
            <w:noProof/>
            <w:webHidden/>
          </w:rPr>
          <w:instrText xml:space="preserve"> PAGEREF _Toc119445076 \h </w:instrText>
        </w:r>
        <w:r>
          <w:rPr>
            <w:noProof/>
            <w:webHidden/>
          </w:rPr>
        </w:r>
        <w:r>
          <w:rPr>
            <w:noProof/>
            <w:webHidden/>
          </w:rPr>
          <w:fldChar w:fldCharType="separate"/>
        </w:r>
        <w:r>
          <w:rPr>
            <w:noProof/>
            <w:webHidden/>
          </w:rPr>
          <w:t>61</w:t>
        </w:r>
        <w:r>
          <w:rPr>
            <w:noProof/>
            <w:webHidden/>
          </w:rPr>
          <w:fldChar w:fldCharType="end"/>
        </w:r>
      </w:hyperlink>
    </w:p>
    <w:p w14:paraId="3BAF7A4C" w14:textId="592CE52C"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77" w:history="1">
        <w:r w:rsidRPr="00AB74DB">
          <w:rPr>
            <w:rStyle w:val="Hyperlink"/>
            <w:noProof/>
          </w:rPr>
          <w:t>Bảng 3.20: Mô tả phương thức lớp ThongBao</w:t>
        </w:r>
        <w:r>
          <w:rPr>
            <w:noProof/>
            <w:webHidden/>
          </w:rPr>
          <w:tab/>
        </w:r>
        <w:r>
          <w:rPr>
            <w:noProof/>
            <w:webHidden/>
          </w:rPr>
          <w:fldChar w:fldCharType="begin"/>
        </w:r>
        <w:r>
          <w:rPr>
            <w:noProof/>
            <w:webHidden/>
          </w:rPr>
          <w:instrText xml:space="preserve"> PAGEREF _Toc119445077 \h </w:instrText>
        </w:r>
        <w:r>
          <w:rPr>
            <w:noProof/>
            <w:webHidden/>
          </w:rPr>
        </w:r>
        <w:r>
          <w:rPr>
            <w:noProof/>
            <w:webHidden/>
          </w:rPr>
          <w:fldChar w:fldCharType="separate"/>
        </w:r>
        <w:r>
          <w:rPr>
            <w:noProof/>
            <w:webHidden/>
          </w:rPr>
          <w:t>62</w:t>
        </w:r>
        <w:r>
          <w:rPr>
            <w:noProof/>
            <w:webHidden/>
          </w:rPr>
          <w:fldChar w:fldCharType="end"/>
        </w:r>
      </w:hyperlink>
    </w:p>
    <w:p w14:paraId="55F37FB6" w14:textId="6243B45B"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78" w:history="1">
        <w:r w:rsidRPr="00AB74DB">
          <w:rPr>
            <w:rStyle w:val="Hyperlink"/>
            <w:noProof/>
          </w:rPr>
          <w:t>Bảng 3.21: Mô tả thuộc tính lớp HocSinh</w:t>
        </w:r>
        <w:r>
          <w:rPr>
            <w:noProof/>
            <w:webHidden/>
          </w:rPr>
          <w:tab/>
        </w:r>
        <w:r>
          <w:rPr>
            <w:noProof/>
            <w:webHidden/>
          </w:rPr>
          <w:fldChar w:fldCharType="begin"/>
        </w:r>
        <w:r>
          <w:rPr>
            <w:noProof/>
            <w:webHidden/>
          </w:rPr>
          <w:instrText xml:space="preserve"> PAGEREF _Toc119445078 \h </w:instrText>
        </w:r>
        <w:r>
          <w:rPr>
            <w:noProof/>
            <w:webHidden/>
          </w:rPr>
        </w:r>
        <w:r>
          <w:rPr>
            <w:noProof/>
            <w:webHidden/>
          </w:rPr>
          <w:fldChar w:fldCharType="separate"/>
        </w:r>
        <w:r>
          <w:rPr>
            <w:noProof/>
            <w:webHidden/>
          </w:rPr>
          <w:t>62</w:t>
        </w:r>
        <w:r>
          <w:rPr>
            <w:noProof/>
            <w:webHidden/>
          </w:rPr>
          <w:fldChar w:fldCharType="end"/>
        </w:r>
      </w:hyperlink>
    </w:p>
    <w:p w14:paraId="79775B9B" w14:textId="636C90E3"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79" w:history="1">
        <w:r w:rsidRPr="00AB74DB">
          <w:rPr>
            <w:rStyle w:val="Hyperlink"/>
            <w:noProof/>
          </w:rPr>
          <w:t>Bảng 3.22: Mô tả phương thức lớp HocSinh</w:t>
        </w:r>
        <w:r>
          <w:rPr>
            <w:noProof/>
            <w:webHidden/>
          </w:rPr>
          <w:tab/>
        </w:r>
        <w:r>
          <w:rPr>
            <w:noProof/>
            <w:webHidden/>
          </w:rPr>
          <w:fldChar w:fldCharType="begin"/>
        </w:r>
        <w:r>
          <w:rPr>
            <w:noProof/>
            <w:webHidden/>
          </w:rPr>
          <w:instrText xml:space="preserve"> PAGEREF _Toc119445079 \h </w:instrText>
        </w:r>
        <w:r>
          <w:rPr>
            <w:noProof/>
            <w:webHidden/>
          </w:rPr>
        </w:r>
        <w:r>
          <w:rPr>
            <w:noProof/>
            <w:webHidden/>
          </w:rPr>
          <w:fldChar w:fldCharType="separate"/>
        </w:r>
        <w:r>
          <w:rPr>
            <w:noProof/>
            <w:webHidden/>
          </w:rPr>
          <w:t>63</w:t>
        </w:r>
        <w:r>
          <w:rPr>
            <w:noProof/>
            <w:webHidden/>
          </w:rPr>
          <w:fldChar w:fldCharType="end"/>
        </w:r>
      </w:hyperlink>
    </w:p>
    <w:p w14:paraId="73023820" w14:textId="164D68E6"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80" w:history="1">
        <w:r w:rsidRPr="00AB74DB">
          <w:rPr>
            <w:rStyle w:val="Hyperlink"/>
            <w:noProof/>
          </w:rPr>
          <w:t>Bảng 3.23: Mô tả phương thức lớp TinTuc</w:t>
        </w:r>
        <w:r>
          <w:rPr>
            <w:noProof/>
            <w:webHidden/>
          </w:rPr>
          <w:tab/>
        </w:r>
        <w:r>
          <w:rPr>
            <w:noProof/>
            <w:webHidden/>
          </w:rPr>
          <w:fldChar w:fldCharType="begin"/>
        </w:r>
        <w:r>
          <w:rPr>
            <w:noProof/>
            <w:webHidden/>
          </w:rPr>
          <w:instrText xml:space="preserve"> PAGEREF _Toc119445080 \h </w:instrText>
        </w:r>
        <w:r>
          <w:rPr>
            <w:noProof/>
            <w:webHidden/>
          </w:rPr>
        </w:r>
        <w:r>
          <w:rPr>
            <w:noProof/>
            <w:webHidden/>
          </w:rPr>
          <w:fldChar w:fldCharType="separate"/>
        </w:r>
        <w:r>
          <w:rPr>
            <w:noProof/>
            <w:webHidden/>
          </w:rPr>
          <w:t>63</w:t>
        </w:r>
        <w:r>
          <w:rPr>
            <w:noProof/>
            <w:webHidden/>
          </w:rPr>
          <w:fldChar w:fldCharType="end"/>
        </w:r>
      </w:hyperlink>
    </w:p>
    <w:p w14:paraId="37301657" w14:textId="21B0BF9F"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81" w:history="1">
        <w:r w:rsidRPr="00AB74DB">
          <w:rPr>
            <w:rStyle w:val="Hyperlink"/>
            <w:noProof/>
          </w:rPr>
          <w:t>Bảng 3.24: Mô tả phương thức lớp ThongTinTuyenSinh</w:t>
        </w:r>
        <w:r>
          <w:rPr>
            <w:noProof/>
            <w:webHidden/>
          </w:rPr>
          <w:tab/>
        </w:r>
        <w:r>
          <w:rPr>
            <w:noProof/>
            <w:webHidden/>
          </w:rPr>
          <w:fldChar w:fldCharType="begin"/>
        </w:r>
        <w:r>
          <w:rPr>
            <w:noProof/>
            <w:webHidden/>
          </w:rPr>
          <w:instrText xml:space="preserve"> PAGEREF _Toc119445081 \h </w:instrText>
        </w:r>
        <w:r>
          <w:rPr>
            <w:noProof/>
            <w:webHidden/>
          </w:rPr>
        </w:r>
        <w:r>
          <w:rPr>
            <w:noProof/>
            <w:webHidden/>
          </w:rPr>
          <w:fldChar w:fldCharType="separate"/>
        </w:r>
        <w:r>
          <w:rPr>
            <w:noProof/>
            <w:webHidden/>
          </w:rPr>
          <w:t>64</w:t>
        </w:r>
        <w:r>
          <w:rPr>
            <w:noProof/>
            <w:webHidden/>
          </w:rPr>
          <w:fldChar w:fldCharType="end"/>
        </w:r>
      </w:hyperlink>
    </w:p>
    <w:p w14:paraId="4AD5E50A" w14:textId="32FEE620"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82" w:history="1">
        <w:r w:rsidRPr="00AB74DB">
          <w:rPr>
            <w:rStyle w:val="Hyperlink"/>
            <w:noProof/>
          </w:rPr>
          <w:t>Bảng 3.25: Mô tả thuộc tính lớp TaiKhoan</w:t>
        </w:r>
        <w:r>
          <w:rPr>
            <w:noProof/>
            <w:webHidden/>
          </w:rPr>
          <w:tab/>
        </w:r>
        <w:r>
          <w:rPr>
            <w:noProof/>
            <w:webHidden/>
          </w:rPr>
          <w:fldChar w:fldCharType="begin"/>
        </w:r>
        <w:r>
          <w:rPr>
            <w:noProof/>
            <w:webHidden/>
          </w:rPr>
          <w:instrText xml:space="preserve"> PAGEREF _Toc119445082 \h </w:instrText>
        </w:r>
        <w:r>
          <w:rPr>
            <w:noProof/>
            <w:webHidden/>
          </w:rPr>
        </w:r>
        <w:r>
          <w:rPr>
            <w:noProof/>
            <w:webHidden/>
          </w:rPr>
          <w:fldChar w:fldCharType="separate"/>
        </w:r>
        <w:r>
          <w:rPr>
            <w:noProof/>
            <w:webHidden/>
          </w:rPr>
          <w:t>64</w:t>
        </w:r>
        <w:r>
          <w:rPr>
            <w:noProof/>
            <w:webHidden/>
          </w:rPr>
          <w:fldChar w:fldCharType="end"/>
        </w:r>
      </w:hyperlink>
    </w:p>
    <w:p w14:paraId="0AC09DE2" w14:textId="74A216A5"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83" w:history="1">
        <w:r w:rsidRPr="00AB74DB">
          <w:rPr>
            <w:rStyle w:val="Hyperlink"/>
            <w:noProof/>
          </w:rPr>
          <w:t>Bảng 3.26: Mô tả phương thức lớp TaiKhoan</w:t>
        </w:r>
        <w:r>
          <w:rPr>
            <w:noProof/>
            <w:webHidden/>
          </w:rPr>
          <w:tab/>
        </w:r>
        <w:r>
          <w:rPr>
            <w:noProof/>
            <w:webHidden/>
          </w:rPr>
          <w:fldChar w:fldCharType="begin"/>
        </w:r>
        <w:r>
          <w:rPr>
            <w:noProof/>
            <w:webHidden/>
          </w:rPr>
          <w:instrText xml:space="preserve"> PAGEREF _Toc119445083 \h </w:instrText>
        </w:r>
        <w:r>
          <w:rPr>
            <w:noProof/>
            <w:webHidden/>
          </w:rPr>
        </w:r>
        <w:r>
          <w:rPr>
            <w:noProof/>
            <w:webHidden/>
          </w:rPr>
          <w:fldChar w:fldCharType="separate"/>
        </w:r>
        <w:r>
          <w:rPr>
            <w:noProof/>
            <w:webHidden/>
          </w:rPr>
          <w:t>65</w:t>
        </w:r>
        <w:r>
          <w:rPr>
            <w:noProof/>
            <w:webHidden/>
          </w:rPr>
          <w:fldChar w:fldCharType="end"/>
        </w:r>
      </w:hyperlink>
    </w:p>
    <w:p w14:paraId="1A759423" w14:textId="16551D8D"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84" w:history="1">
        <w:r w:rsidRPr="00AB74DB">
          <w:rPr>
            <w:rStyle w:val="Hyperlink"/>
            <w:noProof/>
          </w:rPr>
          <w:t>Bảng 3.27: Mô tả phương thức lớp QuanTriVien</w:t>
        </w:r>
        <w:r>
          <w:rPr>
            <w:noProof/>
            <w:webHidden/>
          </w:rPr>
          <w:tab/>
        </w:r>
        <w:r>
          <w:rPr>
            <w:noProof/>
            <w:webHidden/>
          </w:rPr>
          <w:fldChar w:fldCharType="begin"/>
        </w:r>
        <w:r>
          <w:rPr>
            <w:noProof/>
            <w:webHidden/>
          </w:rPr>
          <w:instrText xml:space="preserve"> PAGEREF _Toc119445084 \h </w:instrText>
        </w:r>
        <w:r>
          <w:rPr>
            <w:noProof/>
            <w:webHidden/>
          </w:rPr>
        </w:r>
        <w:r>
          <w:rPr>
            <w:noProof/>
            <w:webHidden/>
          </w:rPr>
          <w:fldChar w:fldCharType="separate"/>
        </w:r>
        <w:r>
          <w:rPr>
            <w:noProof/>
            <w:webHidden/>
          </w:rPr>
          <w:t>65</w:t>
        </w:r>
        <w:r>
          <w:rPr>
            <w:noProof/>
            <w:webHidden/>
          </w:rPr>
          <w:fldChar w:fldCharType="end"/>
        </w:r>
      </w:hyperlink>
    </w:p>
    <w:p w14:paraId="2BC0BC90" w14:textId="584E9E0B"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85" w:history="1">
        <w:r w:rsidRPr="00AB74DB">
          <w:rPr>
            <w:rStyle w:val="Hyperlink"/>
            <w:noProof/>
          </w:rPr>
          <w:t>Bảng 3.28: Mô tả thuộc tính lớp ThuGopY</w:t>
        </w:r>
        <w:r>
          <w:rPr>
            <w:noProof/>
            <w:webHidden/>
          </w:rPr>
          <w:tab/>
        </w:r>
        <w:r>
          <w:rPr>
            <w:noProof/>
            <w:webHidden/>
          </w:rPr>
          <w:fldChar w:fldCharType="begin"/>
        </w:r>
        <w:r>
          <w:rPr>
            <w:noProof/>
            <w:webHidden/>
          </w:rPr>
          <w:instrText xml:space="preserve"> PAGEREF _Toc119445085 \h </w:instrText>
        </w:r>
        <w:r>
          <w:rPr>
            <w:noProof/>
            <w:webHidden/>
          </w:rPr>
        </w:r>
        <w:r>
          <w:rPr>
            <w:noProof/>
            <w:webHidden/>
          </w:rPr>
          <w:fldChar w:fldCharType="separate"/>
        </w:r>
        <w:r>
          <w:rPr>
            <w:noProof/>
            <w:webHidden/>
          </w:rPr>
          <w:t>66</w:t>
        </w:r>
        <w:r>
          <w:rPr>
            <w:noProof/>
            <w:webHidden/>
          </w:rPr>
          <w:fldChar w:fldCharType="end"/>
        </w:r>
      </w:hyperlink>
    </w:p>
    <w:p w14:paraId="1C0E9C7C" w14:textId="17E3F0FB"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86" w:history="1">
        <w:r w:rsidRPr="00AB74DB">
          <w:rPr>
            <w:rStyle w:val="Hyperlink"/>
            <w:noProof/>
          </w:rPr>
          <w:t>Bảng 3.29: Mô tả phương thức lớp ThuGopY</w:t>
        </w:r>
        <w:r>
          <w:rPr>
            <w:noProof/>
            <w:webHidden/>
          </w:rPr>
          <w:tab/>
        </w:r>
        <w:r>
          <w:rPr>
            <w:noProof/>
            <w:webHidden/>
          </w:rPr>
          <w:fldChar w:fldCharType="begin"/>
        </w:r>
        <w:r>
          <w:rPr>
            <w:noProof/>
            <w:webHidden/>
          </w:rPr>
          <w:instrText xml:space="preserve"> PAGEREF _Toc119445086 \h </w:instrText>
        </w:r>
        <w:r>
          <w:rPr>
            <w:noProof/>
            <w:webHidden/>
          </w:rPr>
        </w:r>
        <w:r>
          <w:rPr>
            <w:noProof/>
            <w:webHidden/>
          </w:rPr>
          <w:fldChar w:fldCharType="separate"/>
        </w:r>
        <w:r>
          <w:rPr>
            <w:noProof/>
            <w:webHidden/>
          </w:rPr>
          <w:t>66</w:t>
        </w:r>
        <w:r>
          <w:rPr>
            <w:noProof/>
            <w:webHidden/>
          </w:rPr>
          <w:fldChar w:fldCharType="end"/>
        </w:r>
      </w:hyperlink>
    </w:p>
    <w:p w14:paraId="7795EF0D" w14:textId="74647D72"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87" w:history="1">
        <w:r w:rsidRPr="00AB74DB">
          <w:rPr>
            <w:rStyle w:val="Hyperlink"/>
            <w:noProof/>
          </w:rPr>
          <w:t>Bảng 3.30: Mô tả thuộc tính lớp SoLienLac</w:t>
        </w:r>
        <w:r>
          <w:rPr>
            <w:noProof/>
            <w:webHidden/>
          </w:rPr>
          <w:tab/>
        </w:r>
        <w:r>
          <w:rPr>
            <w:noProof/>
            <w:webHidden/>
          </w:rPr>
          <w:fldChar w:fldCharType="begin"/>
        </w:r>
        <w:r>
          <w:rPr>
            <w:noProof/>
            <w:webHidden/>
          </w:rPr>
          <w:instrText xml:space="preserve"> PAGEREF _Toc119445087 \h </w:instrText>
        </w:r>
        <w:r>
          <w:rPr>
            <w:noProof/>
            <w:webHidden/>
          </w:rPr>
        </w:r>
        <w:r>
          <w:rPr>
            <w:noProof/>
            <w:webHidden/>
          </w:rPr>
          <w:fldChar w:fldCharType="separate"/>
        </w:r>
        <w:r>
          <w:rPr>
            <w:noProof/>
            <w:webHidden/>
          </w:rPr>
          <w:t>67</w:t>
        </w:r>
        <w:r>
          <w:rPr>
            <w:noProof/>
            <w:webHidden/>
          </w:rPr>
          <w:fldChar w:fldCharType="end"/>
        </w:r>
      </w:hyperlink>
    </w:p>
    <w:p w14:paraId="4E00B3CB" w14:textId="7F1B4DD9"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88" w:history="1">
        <w:r w:rsidRPr="00AB74DB">
          <w:rPr>
            <w:rStyle w:val="Hyperlink"/>
            <w:noProof/>
          </w:rPr>
          <w:t>Bảng 3.31: Mô tả phương thức lớp SoLienLac</w:t>
        </w:r>
        <w:r>
          <w:rPr>
            <w:noProof/>
            <w:webHidden/>
          </w:rPr>
          <w:tab/>
        </w:r>
        <w:r>
          <w:rPr>
            <w:noProof/>
            <w:webHidden/>
          </w:rPr>
          <w:fldChar w:fldCharType="begin"/>
        </w:r>
        <w:r>
          <w:rPr>
            <w:noProof/>
            <w:webHidden/>
          </w:rPr>
          <w:instrText xml:space="preserve"> PAGEREF _Toc119445088 \h </w:instrText>
        </w:r>
        <w:r>
          <w:rPr>
            <w:noProof/>
            <w:webHidden/>
          </w:rPr>
        </w:r>
        <w:r>
          <w:rPr>
            <w:noProof/>
            <w:webHidden/>
          </w:rPr>
          <w:fldChar w:fldCharType="separate"/>
        </w:r>
        <w:r>
          <w:rPr>
            <w:noProof/>
            <w:webHidden/>
          </w:rPr>
          <w:t>67</w:t>
        </w:r>
        <w:r>
          <w:rPr>
            <w:noProof/>
            <w:webHidden/>
          </w:rPr>
          <w:fldChar w:fldCharType="end"/>
        </w:r>
      </w:hyperlink>
    </w:p>
    <w:p w14:paraId="0BFE4625" w14:textId="331FFD9F" w:rsidR="001435A5" w:rsidRDefault="001435A5">
      <w:pPr>
        <w:pStyle w:val="TableofFigures"/>
        <w:tabs>
          <w:tab w:val="right" w:leader="dot" w:pos="9739"/>
        </w:tabs>
        <w:rPr>
          <w:rFonts w:asciiTheme="minorHAnsi" w:eastAsiaTheme="minorEastAsia" w:hAnsiTheme="minorHAnsi" w:cstheme="minorBidi"/>
          <w:i w:val="0"/>
          <w:noProof/>
          <w:sz w:val="22"/>
          <w:lang w:val="en-US"/>
        </w:rPr>
      </w:pPr>
      <w:hyperlink w:anchor="_Toc119445089" w:history="1">
        <w:r w:rsidRPr="00AB74DB">
          <w:rPr>
            <w:rStyle w:val="Hyperlink"/>
            <w:noProof/>
          </w:rPr>
          <w:t>Bảng 3.32: Mô tả thuộc tính lớp HocPhi</w:t>
        </w:r>
        <w:r>
          <w:rPr>
            <w:noProof/>
            <w:webHidden/>
          </w:rPr>
          <w:tab/>
        </w:r>
        <w:r>
          <w:rPr>
            <w:noProof/>
            <w:webHidden/>
          </w:rPr>
          <w:fldChar w:fldCharType="begin"/>
        </w:r>
        <w:r>
          <w:rPr>
            <w:noProof/>
            <w:webHidden/>
          </w:rPr>
          <w:instrText xml:space="preserve"> PAGEREF _Toc119445089 \h </w:instrText>
        </w:r>
        <w:r>
          <w:rPr>
            <w:noProof/>
            <w:webHidden/>
          </w:rPr>
        </w:r>
        <w:r>
          <w:rPr>
            <w:noProof/>
            <w:webHidden/>
          </w:rPr>
          <w:fldChar w:fldCharType="separate"/>
        </w:r>
        <w:r>
          <w:rPr>
            <w:noProof/>
            <w:webHidden/>
          </w:rPr>
          <w:t>67</w:t>
        </w:r>
        <w:r>
          <w:rPr>
            <w:noProof/>
            <w:webHidden/>
          </w:rPr>
          <w:fldChar w:fldCharType="end"/>
        </w:r>
      </w:hyperlink>
    </w:p>
    <w:p w14:paraId="506E3A81" w14:textId="34D5B349" w:rsidR="00CF2094" w:rsidRPr="00272A82" w:rsidRDefault="00CC701B" w:rsidP="00272A82">
      <w:r>
        <w:fldChar w:fldCharType="end"/>
      </w:r>
    </w:p>
    <w:p w14:paraId="627D6813" w14:textId="77777777" w:rsidR="00255D1C" w:rsidRDefault="00255D1C">
      <w:pPr>
        <w:spacing w:line="240" w:lineRule="auto"/>
        <w:rPr>
          <w:rFonts w:eastAsia="Times New Roman" w:cs="Times New Roman"/>
          <w:b/>
          <w:sz w:val="40"/>
          <w:szCs w:val="46"/>
          <w:lang w:val="en-US"/>
        </w:rPr>
      </w:pPr>
      <w:r>
        <w:rPr>
          <w:lang w:val="en-US"/>
        </w:rPr>
        <w:br w:type="page"/>
      </w:r>
    </w:p>
    <w:p w14:paraId="11F88EEA" w14:textId="666241A6" w:rsidR="000C1919" w:rsidRDefault="00713CF1" w:rsidP="00272A82">
      <w:pPr>
        <w:pStyle w:val="Heading1"/>
        <w:numPr>
          <w:ilvl w:val="0"/>
          <w:numId w:val="0"/>
        </w:numPr>
        <w:rPr>
          <w:lang w:val="en-US"/>
        </w:rPr>
      </w:pPr>
      <w:bookmarkStart w:id="3" w:name="_Toc119444929"/>
      <w:r>
        <w:rPr>
          <w:lang w:val="en-US"/>
        </w:rPr>
        <w:lastRenderedPageBreak/>
        <w:t xml:space="preserve">BẢNG PHÂN CÔNG </w:t>
      </w:r>
      <w:proofErr w:type="spellStart"/>
      <w:r>
        <w:rPr>
          <w:lang w:val="en-US"/>
        </w:rPr>
        <w:t>CÔNG</w:t>
      </w:r>
      <w:proofErr w:type="spellEnd"/>
      <w:r>
        <w:rPr>
          <w:lang w:val="en-US"/>
        </w:rPr>
        <w:t xml:space="preserve"> VIỆC</w:t>
      </w:r>
      <w:bookmarkEnd w:id="3"/>
    </w:p>
    <w:tbl>
      <w:tblPr>
        <w:tblStyle w:val="TableGrid"/>
        <w:tblW w:w="0" w:type="auto"/>
        <w:tblLook w:val="04A0" w:firstRow="1" w:lastRow="0" w:firstColumn="1" w:lastColumn="0" w:noHBand="0" w:noVBand="1"/>
      </w:tblPr>
      <w:tblGrid>
        <w:gridCol w:w="846"/>
        <w:gridCol w:w="2551"/>
        <w:gridCol w:w="1985"/>
        <w:gridCol w:w="4357"/>
      </w:tblGrid>
      <w:tr w:rsidR="003A42DA" w14:paraId="7A1D8E7E" w14:textId="77777777" w:rsidTr="00DF0129">
        <w:trPr>
          <w:tblHeader/>
        </w:trPr>
        <w:tc>
          <w:tcPr>
            <w:tcW w:w="846" w:type="dxa"/>
            <w:vAlign w:val="center"/>
          </w:tcPr>
          <w:p w14:paraId="465A760B" w14:textId="7206A4CE" w:rsidR="003A42DA" w:rsidRPr="00DF0129" w:rsidRDefault="003A42DA" w:rsidP="00DF0129">
            <w:pPr>
              <w:jc w:val="center"/>
              <w:rPr>
                <w:b/>
                <w:bCs/>
                <w:lang w:val="en-US"/>
              </w:rPr>
            </w:pPr>
            <w:r w:rsidRPr="00DF0129">
              <w:rPr>
                <w:b/>
                <w:bCs/>
                <w:lang w:val="en-US"/>
              </w:rPr>
              <w:t>STT</w:t>
            </w:r>
          </w:p>
        </w:tc>
        <w:tc>
          <w:tcPr>
            <w:tcW w:w="2551" w:type="dxa"/>
            <w:vAlign w:val="center"/>
          </w:tcPr>
          <w:p w14:paraId="04988B23" w14:textId="77777777" w:rsidR="003A42DA" w:rsidRPr="00DF0129" w:rsidRDefault="003A42DA" w:rsidP="00DF0129">
            <w:pPr>
              <w:jc w:val="center"/>
              <w:rPr>
                <w:b/>
                <w:bCs/>
                <w:lang w:val="en-US"/>
              </w:rPr>
            </w:pPr>
            <w:proofErr w:type="spellStart"/>
            <w:r w:rsidRPr="00DF0129">
              <w:rPr>
                <w:b/>
                <w:bCs/>
                <w:lang w:val="en-US"/>
              </w:rPr>
              <w:t>Họ</w:t>
            </w:r>
            <w:proofErr w:type="spellEnd"/>
            <w:r w:rsidRPr="00DF0129">
              <w:rPr>
                <w:b/>
                <w:bCs/>
                <w:lang w:val="en-US"/>
              </w:rPr>
              <w:t xml:space="preserve"> </w:t>
            </w:r>
            <w:proofErr w:type="spellStart"/>
            <w:r w:rsidRPr="00DF0129">
              <w:rPr>
                <w:b/>
                <w:bCs/>
                <w:lang w:val="en-US"/>
              </w:rPr>
              <w:t>và</w:t>
            </w:r>
            <w:proofErr w:type="spellEnd"/>
            <w:r w:rsidRPr="00DF0129">
              <w:rPr>
                <w:b/>
                <w:bCs/>
                <w:lang w:val="en-US"/>
              </w:rPr>
              <w:t xml:space="preserve"> </w:t>
            </w:r>
            <w:proofErr w:type="spellStart"/>
            <w:r w:rsidRPr="00DF0129">
              <w:rPr>
                <w:b/>
                <w:bCs/>
                <w:lang w:val="en-US"/>
              </w:rPr>
              <w:t>tên</w:t>
            </w:r>
            <w:proofErr w:type="spellEnd"/>
          </w:p>
          <w:p w14:paraId="176F4B41" w14:textId="08F45D36" w:rsidR="003A42DA" w:rsidRPr="00DF0129" w:rsidRDefault="003A42DA" w:rsidP="00DF0129">
            <w:pPr>
              <w:jc w:val="center"/>
              <w:rPr>
                <w:b/>
                <w:bCs/>
                <w:lang w:val="en-US"/>
              </w:rPr>
            </w:pPr>
            <w:r w:rsidRPr="00DF0129">
              <w:rPr>
                <w:b/>
                <w:bCs/>
                <w:lang w:val="en-US"/>
              </w:rPr>
              <w:t>MSSV</w:t>
            </w:r>
          </w:p>
        </w:tc>
        <w:tc>
          <w:tcPr>
            <w:tcW w:w="1985" w:type="dxa"/>
            <w:vAlign w:val="center"/>
          </w:tcPr>
          <w:p w14:paraId="23A6CC7D" w14:textId="714B76DB" w:rsidR="003A42DA" w:rsidRPr="00DF0129" w:rsidRDefault="003A42DA" w:rsidP="00DF0129">
            <w:pPr>
              <w:jc w:val="center"/>
              <w:rPr>
                <w:b/>
                <w:bCs/>
                <w:lang w:val="en-US"/>
              </w:rPr>
            </w:pPr>
            <w:proofErr w:type="spellStart"/>
            <w:r w:rsidRPr="00DF0129">
              <w:rPr>
                <w:b/>
                <w:bCs/>
                <w:lang w:val="en-US"/>
              </w:rPr>
              <w:t>Chức</w:t>
            </w:r>
            <w:proofErr w:type="spellEnd"/>
            <w:r w:rsidRPr="00DF0129">
              <w:rPr>
                <w:b/>
                <w:bCs/>
                <w:lang w:val="en-US"/>
              </w:rPr>
              <w:t xml:space="preserve"> </w:t>
            </w:r>
            <w:proofErr w:type="spellStart"/>
            <w:r w:rsidRPr="00DF0129">
              <w:rPr>
                <w:b/>
                <w:bCs/>
                <w:lang w:val="en-US"/>
              </w:rPr>
              <w:t>vụ</w:t>
            </w:r>
            <w:proofErr w:type="spellEnd"/>
          </w:p>
        </w:tc>
        <w:tc>
          <w:tcPr>
            <w:tcW w:w="4357" w:type="dxa"/>
            <w:vAlign w:val="center"/>
          </w:tcPr>
          <w:p w14:paraId="50FFA303" w14:textId="0A4B11A6" w:rsidR="003A42DA" w:rsidRPr="00DF0129" w:rsidRDefault="003A42DA" w:rsidP="00DF0129">
            <w:pPr>
              <w:jc w:val="both"/>
              <w:rPr>
                <w:b/>
                <w:bCs/>
                <w:lang w:val="en-US"/>
              </w:rPr>
            </w:pPr>
            <w:proofErr w:type="spellStart"/>
            <w:r w:rsidRPr="00DF0129">
              <w:rPr>
                <w:b/>
                <w:bCs/>
                <w:lang w:val="en-US"/>
              </w:rPr>
              <w:t>Phân</w:t>
            </w:r>
            <w:proofErr w:type="spellEnd"/>
            <w:r w:rsidRPr="00DF0129">
              <w:rPr>
                <w:b/>
                <w:bCs/>
                <w:lang w:val="en-US"/>
              </w:rPr>
              <w:t xml:space="preserve"> </w:t>
            </w:r>
            <w:proofErr w:type="spellStart"/>
            <w:r w:rsidRPr="00DF0129">
              <w:rPr>
                <w:b/>
                <w:bCs/>
                <w:lang w:val="en-US"/>
              </w:rPr>
              <w:t>công</w:t>
            </w:r>
            <w:proofErr w:type="spellEnd"/>
            <w:r w:rsidRPr="00DF0129">
              <w:rPr>
                <w:b/>
                <w:bCs/>
                <w:lang w:val="en-US"/>
              </w:rPr>
              <w:t xml:space="preserve"> </w:t>
            </w:r>
            <w:proofErr w:type="spellStart"/>
            <w:r w:rsidRPr="00DF0129">
              <w:rPr>
                <w:b/>
                <w:bCs/>
                <w:lang w:val="en-US"/>
              </w:rPr>
              <w:t>công</w:t>
            </w:r>
            <w:proofErr w:type="spellEnd"/>
            <w:r w:rsidRPr="00DF0129">
              <w:rPr>
                <w:b/>
                <w:bCs/>
                <w:lang w:val="en-US"/>
              </w:rPr>
              <w:t xml:space="preserve"> </w:t>
            </w:r>
            <w:proofErr w:type="spellStart"/>
            <w:r w:rsidRPr="00DF0129">
              <w:rPr>
                <w:b/>
                <w:bCs/>
                <w:lang w:val="en-US"/>
              </w:rPr>
              <w:t>việc</w:t>
            </w:r>
            <w:proofErr w:type="spellEnd"/>
          </w:p>
        </w:tc>
      </w:tr>
      <w:tr w:rsidR="003A42DA" w14:paraId="14F50A6E" w14:textId="77777777" w:rsidTr="00DF0129">
        <w:tc>
          <w:tcPr>
            <w:tcW w:w="846" w:type="dxa"/>
            <w:vAlign w:val="center"/>
          </w:tcPr>
          <w:p w14:paraId="5AF060E6" w14:textId="65D2652D" w:rsidR="003A42DA" w:rsidRPr="00DF0129" w:rsidRDefault="003A42DA" w:rsidP="00DF0129">
            <w:pPr>
              <w:jc w:val="center"/>
              <w:rPr>
                <w:b/>
                <w:bCs/>
                <w:lang w:val="en-US"/>
              </w:rPr>
            </w:pPr>
            <w:r w:rsidRPr="00DF0129">
              <w:rPr>
                <w:b/>
                <w:bCs/>
                <w:lang w:val="en-US"/>
              </w:rPr>
              <w:t>1</w:t>
            </w:r>
          </w:p>
        </w:tc>
        <w:tc>
          <w:tcPr>
            <w:tcW w:w="2551" w:type="dxa"/>
            <w:vAlign w:val="center"/>
          </w:tcPr>
          <w:p w14:paraId="46B7222C" w14:textId="77777777" w:rsidR="003A42DA" w:rsidRDefault="003A42DA" w:rsidP="00DF0129">
            <w:pPr>
              <w:jc w:val="center"/>
              <w:rPr>
                <w:lang w:val="en-US"/>
              </w:rPr>
            </w:pPr>
            <w:proofErr w:type="spellStart"/>
            <w:r>
              <w:rPr>
                <w:lang w:val="en-US"/>
              </w:rPr>
              <w:t>Nguyễn</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Tính</w:t>
            </w:r>
            <w:proofErr w:type="spellEnd"/>
          </w:p>
          <w:p w14:paraId="52C22B66" w14:textId="340D7AE6" w:rsidR="003A42DA" w:rsidRDefault="003A42DA" w:rsidP="00DF0129">
            <w:pPr>
              <w:jc w:val="center"/>
              <w:rPr>
                <w:lang w:val="en-US"/>
              </w:rPr>
            </w:pPr>
            <w:r>
              <w:rPr>
                <w:lang w:val="en-US"/>
              </w:rPr>
              <w:t>B2012154</w:t>
            </w:r>
          </w:p>
        </w:tc>
        <w:tc>
          <w:tcPr>
            <w:tcW w:w="1985" w:type="dxa"/>
            <w:vAlign w:val="center"/>
          </w:tcPr>
          <w:p w14:paraId="7E07CBB5" w14:textId="14028DF9" w:rsidR="003A42DA" w:rsidRDefault="003A42DA" w:rsidP="00DF0129">
            <w:pPr>
              <w:jc w:val="center"/>
              <w:rPr>
                <w:lang w:val="en-US"/>
              </w:rPr>
            </w:pPr>
            <w:proofErr w:type="spellStart"/>
            <w:r>
              <w:rPr>
                <w:lang w:val="en-US"/>
              </w:rPr>
              <w:t>Nhóm</w:t>
            </w:r>
            <w:proofErr w:type="spellEnd"/>
            <w:r>
              <w:rPr>
                <w:lang w:val="en-US"/>
              </w:rPr>
              <w:t xml:space="preserve"> </w:t>
            </w:r>
            <w:proofErr w:type="spellStart"/>
            <w:r>
              <w:rPr>
                <w:lang w:val="en-US"/>
              </w:rPr>
              <w:t>trưởng</w:t>
            </w:r>
            <w:proofErr w:type="spellEnd"/>
          </w:p>
        </w:tc>
        <w:tc>
          <w:tcPr>
            <w:tcW w:w="4357" w:type="dxa"/>
            <w:vAlign w:val="center"/>
          </w:tcPr>
          <w:p w14:paraId="6DDB747E" w14:textId="77777777" w:rsidR="003A42DA" w:rsidRDefault="003A42DA" w:rsidP="00693B7F">
            <w:pPr>
              <w:jc w:val="both"/>
              <w:rPr>
                <w:rFonts w:eastAsia="Times New Roman"/>
                <w:sz w:val="24"/>
                <w:szCs w:val="24"/>
                <w:lang w:val="en-US"/>
              </w:rPr>
            </w:pPr>
            <w:r>
              <w:t>Chương 1: Tổng quan</w:t>
            </w:r>
          </w:p>
          <w:p w14:paraId="1710E96E" w14:textId="77777777" w:rsidR="003A42DA" w:rsidRPr="003A42DA" w:rsidRDefault="003A42DA" w:rsidP="00693B7F">
            <w:pPr>
              <w:pStyle w:val="ListParagraph"/>
              <w:numPr>
                <w:ilvl w:val="0"/>
                <w:numId w:val="71"/>
              </w:numPr>
              <w:jc w:val="both"/>
              <w:rPr>
                <w:rFonts w:eastAsia="SimSun"/>
                <w:color w:val="000000"/>
              </w:rPr>
            </w:pPr>
            <w:r w:rsidRPr="003A42DA">
              <w:rPr>
                <w:color w:val="000000"/>
              </w:rPr>
              <w:t>Giới thiệu hệ thống quản lý trường tiểu học quốc tế</w:t>
            </w:r>
          </w:p>
          <w:p w14:paraId="7ED7EAE9" w14:textId="77777777" w:rsidR="003A42DA" w:rsidRDefault="003A42DA" w:rsidP="00693B7F">
            <w:pPr>
              <w:jc w:val="both"/>
              <w:rPr>
                <w:color w:val="000000"/>
              </w:rPr>
            </w:pPr>
            <w:r>
              <w:rPr>
                <w:color w:val="000000"/>
              </w:rPr>
              <w:t>Chương 2: Sơ đồ use case</w:t>
            </w:r>
          </w:p>
          <w:p w14:paraId="3C5BF790" w14:textId="0DF03B28" w:rsidR="003A42DA" w:rsidRPr="003A42DA" w:rsidRDefault="003A42DA" w:rsidP="00693B7F">
            <w:pPr>
              <w:pStyle w:val="ListParagraph"/>
              <w:numPr>
                <w:ilvl w:val="0"/>
                <w:numId w:val="72"/>
              </w:numPr>
              <w:jc w:val="both"/>
              <w:rPr>
                <w:color w:val="000000"/>
              </w:rPr>
            </w:pPr>
            <w:r w:rsidRPr="003A42DA">
              <w:rPr>
                <w:color w:val="000000"/>
              </w:rPr>
              <w:t>Chức năng của actor “Phụ huynh”</w:t>
            </w:r>
            <w:r>
              <w:rPr>
                <w:color w:val="000000"/>
                <w:lang w:val="en-US"/>
              </w:rPr>
              <w:t>.</w:t>
            </w:r>
          </w:p>
          <w:p w14:paraId="2F352029" w14:textId="77777777" w:rsidR="003A42DA" w:rsidRPr="003A42DA" w:rsidRDefault="003A42DA" w:rsidP="00693B7F">
            <w:pPr>
              <w:pStyle w:val="ListParagraph"/>
              <w:numPr>
                <w:ilvl w:val="0"/>
                <w:numId w:val="72"/>
              </w:numPr>
              <w:jc w:val="both"/>
              <w:rPr>
                <w:rFonts w:eastAsia="Times New Roman"/>
              </w:rPr>
            </w:pPr>
            <w:r>
              <w:t>Mô tả các use case: Quản lý tài khoản, Quản lý lớp học, Thống kê, Sổ liên lạc điện tử, Hộp thư</w:t>
            </w:r>
          </w:p>
          <w:p w14:paraId="241F9E5C" w14:textId="482A148E" w:rsidR="003A42DA" w:rsidRDefault="003A42DA" w:rsidP="00693B7F">
            <w:pPr>
              <w:jc w:val="both"/>
            </w:pPr>
            <w:r>
              <w:t>Chương 3: Sơ đồ lớp</w:t>
            </w:r>
          </w:p>
          <w:p w14:paraId="0CC3F51F" w14:textId="7217094C" w:rsidR="003A42DA" w:rsidRPr="00F66DD3" w:rsidRDefault="003A42DA" w:rsidP="00693B7F">
            <w:pPr>
              <w:pStyle w:val="ListParagraph"/>
              <w:numPr>
                <w:ilvl w:val="0"/>
                <w:numId w:val="73"/>
              </w:numPr>
              <w:jc w:val="both"/>
              <w:rPr>
                <w:lang w:val="en-US"/>
              </w:rPr>
            </w:pPr>
            <w:proofErr w:type="spellStart"/>
            <w:r w:rsidRPr="00F66DD3">
              <w:rPr>
                <w:lang w:val="en-US"/>
              </w:rPr>
              <w:t>Mô</w:t>
            </w:r>
            <w:proofErr w:type="spellEnd"/>
            <w:r w:rsidRPr="00F66DD3">
              <w:rPr>
                <w:lang w:val="en-US"/>
              </w:rPr>
              <w:t xml:space="preserve"> </w:t>
            </w:r>
            <w:proofErr w:type="spellStart"/>
            <w:r w:rsidRPr="00F66DD3">
              <w:rPr>
                <w:lang w:val="en-US"/>
              </w:rPr>
              <w:t>tả</w:t>
            </w:r>
            <w:proofErr w:type="spellEnd"/>
            <w:r w:rsidRPr="00F66DD3">
              <w:rPr>
                <w:lang w:val="en-US"/>
              </w:rPr>
              <w:t xml:space="preserve"> </w:t>
            </w:r>
            <w:proofErr w:type="spellStart"/>
            <w:r w:rsidRPr="00F66DD3">
              <w:rPr>
                <w:lang w:val="en-US"/>
              </w:rPr>
              <w:t>các</w:t>
            </w:r>
            <w:proofErr w:type="spellEnd"/>
            <w:r w:rsidRPr="00F66DD3">
              <w:rPr>
                <w:lang w:val="en-US"/>
              </w:rPr>
              <w:t xml:space="preserve"> </w:t>
            </w:r>
            <w:proofErr w:type="spellStart"/>
            <w:r w:rsidRPr="00F66DD3">
              <w:rPr>
                <w:lang w:val="en-US"/>
              </w:rPr>
              <w:t>lớp</w:t>
            </w:r>
            <w:proofErr w:type="spellEnd"/>
            <w:r w:rsidRPr="00F66DD3">
              <w:rPr>
                <w:lang w:val="en-US"/>
              </w:rPr>
              <w:t xml:space="preserve">: </w:t>
            </w:r>
            <w:proofErr w:type="spellStart"/>
            <w:r w:rsidRPr="00F66DD3">
              <w:rPr>
                <w:lang w:val="en-US"/>
              </w:rPr>
              <w:t>PhuHuynh</w:t>
            </w:r>
            <w:proofErr w:type="spellEnd"/>
            <w:r w:rsidRPr="00F66DD3">
              <w:rPr>
                <w:lang w:val="en-US"/>
              </w:rPr>
              <w:t xml:space="preserve">, </w:t>
            </w:r>
            <w:proofErr w:type="spellStart"/>
            <w:r w:rsidRPr="00F66DD3">
              <w:rPr>
                <w:lang w:val="en-US"/>
              </w:rPr>
              <w:t>HocPhi</w:t>
            </w:r>
            <w:proofErr w:type="spellEnd"/>
            <w:r w:rsidRPr="00F66DD3">
              <w:rPr>
                <w:lang w:val="en-US"/>
              </w:rPr>
              <w:t xml:space="preserve">, </w:t>
            </w:r>
            <w:proofErr w:type="spellStart"/>
            <w:r w:rsidRPr="00F66DD3">
              <w:rPr>
                <w:lang w:val="en-US"/>
              </w:rPr>
              <w:t>SoLienLac</w:t>
            </w:r>
            <w:proofErr w:type="spellEnd"/>
            <w:r w:rsidR="00F66DD3" w:rsidRPr="00F66DD3">
              <w:rPr>
                <w:lang w:val="en-US"/>
              </w:rPr>
              <w:t xml:space="preserve">, </w:t>
            </w:r>
            <w:proofErr w:type="spellStart"/>
            <w:r w:rsidR="00F66DD3" w:rsidRPr="00F66DD3">
              <w:rPr>
                <w:lang w:val="en-US"/>
              </w:rPr>
              <w:t>ThuGopY</w:t>
            </w:r>
            <w:proofErr w:type="spellEnd"/>
          </w:p>
          <w:p w14:paraId="6C0B049D" w14:textId="78CC97BA" w:rsidR="003A42DA" w:rsidRDefault="003A42DA" w:rsidP="00693B7F">
            <w:pPr>
              <w:spacing w:line="273" w:lineRule="auto"/>
              <w:jc w:val="both"/>
            </w:pPr>
            <w:r>
              <w:t>Chương 4: Sơ đồ tuần tự</w:t>
            </w:r>
          </w:p>
          <w:p w14:paraId="015C2CAA" w14:textId="71B4AF74" w:rsidR="003A42DA" w:rsidRPr="00F66DD3" w:rsidRDefault="00F66DD3" w:rsidP="00693B7F">
            <w:pPr>
              <w:pStyle w:val="ListParagraph"/>
              <w:numPr>
                <w:ilvl w:val="0"/>
                <w:numId w:val="74"/>
              </w:numPr>
              <w:spacing w:line="273" w:lineRule="auto"/>
              <w:jc w:val="both"/>
              <w:rPr>
                <w:lang w:val="en-US"/>
              </w:rPr>
            </w:pPr>
            <w:proofErr w:type="spellStart"/>
            <w:r w:rsidRPr="00F66DD3">
              <w:rPr>
                <w:lang w:val="en-US"/>
              </w:rPr>
              <w:t>Mô</w:t>
            </w:r>
            <w:proofErr w:type="spellEnd"/>
            <w:r w:rsidRPr="00F66DD3">
              <w:rPr>
                <w:lang w:val="en-US"/>
              </w:rPr>
              <w:t xml:space="preserve"> </w:t>
            </w:r>
            <w:proofErr w:type="spellStart"/>
            <w:r w:rsidRPr="00F66DD3">
              <w:rPr>
                <w:lang w:val="en-US"/>
              </w:rPr>
              <w:t>tả</w:t>
            </w:r>
            <w:proofErr w:type="spellEnd"/>
            <w:r w:rsidRPr="00F66DD3">
              <w:rPr>
                <w:lang w:val="en-US"/>
              </w:rPr>
              <w:t xml:space="preserve"> </w:t>
            </w:r>
            <w:proofErr w:type="spellStart"/>
            <w:r w:rsidRPr="00F66DD3">
              <w:rPr>
                <w:lang w:val="en-US"/>
              </w:rPr>
              <w:t>sơ</w:t>
            </w:r>
            <w:proofErr w:type="spellEnd"/>
            <w:r w:rsidRPr="00F66DD3">
              <w:rPr>
                <w:lang w:val="en-US"/>
              </w:rPr>
              <w:t xml:space="preserve"> </w:t>
            </w:r>
            <w:proofErr w:type="spellStart"/>
            <w:r w:rsidRPr="00F66DD3">
              <w:rPr>
                <w:lang w:val="en-US"/>
              </w:rPr>
              <w:t>đồ</w:t>
            </w:r>
            <w:proofErr w:type="spellEnd"/>
            <w:r w:rsidRPr="00F66DD3">
              <w:rPr>
                <w:lang w:val="en-US"/>
              </w:rPr>
              <w:t xml:space="preserve"> </w:t>
            </w:r>
            <w:proofErr w:type="spellStart"/>
            <w:r w:rsidRPr="00F66DD3">
              <w:rPr>
                <w:lang w:val="en-US"/>
              </w:rPr>
              <w:t>tuần</w:t>
            </w:r>
            <w:proofErr w:type="spellEnd"/>
            <w:r w:rsidRPr="00F66DD3">
              <w:rPr>
                <w:lang w:val="en-US"/>
              </w:rPr>
              <w:t xml:space="preserve"> </w:t>
            </w:r>
            <w:proofErr w:type="spellStart"/>
            <w:r w:rsidRPr="00F66DD3">
              <w:rPr>
                <w:lang w:val="en-US"/>
              </w:rPr>
              <w:t>tự</w:t>
            </w:r>
            <w:proofErr w:type="spellEnd"/>
            <w:r w:rsidRPr="00F66DD3">
              <w:rPr>
                <w:lang w:val="en-US"/>
              </w:rPr>
              <w:t xml:space="preserve"> “</w:t>
            </w:r>
            <w:proofErr w:type="spellStart"/>
            <w:r w:rsidRPr="00F66DD3">
              <w:rPr>
                <w:lang w:val="en-US"/>
              </w:rPr>
              <w:t>Quản</w:t>
            </w:r>
            <w:proofErr w:type="spellEnd"/>
            <w:r w:rsidRPr="00F66DD3">
              <w:rPr>
                <w:lang w:val="en-US"/>
              </w:rPr>
              <w:t xml:space="preserve"> </w:t>
            </w:r>
            <w:proofErr w:type="spellStart"/>
            <w:r w:rsidRPr="00F66DD3">
              <w:rPr>
                <w:lang w:val="en-US"/>
              </w:rPr>
              <w:t>lý</w:t>
            </w:r>
            <w:proofErr w:type="spellEnd"/>
            <w:r w:rsidRPr="00F66DD3">
              <w:rPr>
                <w:lang w:val="en-US"/>
              </w:rPr>
              <w:t xml:space="preserve"> </w:t>
            </w:r>
            <w:proofErr w:type="spellStart"/>
            <w:r w:rsidRPr="00F66DD3">
              <w:rPr>
                <w:lang w:val="en-US"/>
              </w:rPr>
              <w:t>lớp</w:t>
            </w:r>
            <w:proofErr w:type="spellEnd"/>
            <w:r w:rsidRPr="00F66DD3">
              <w:rPr>
                <w:lang w:val="en-US"/>
              </w:rPr>
              <w:t xml:space="preserve"> </w:t>
            </w:r>
            <w:proofErr w:type="spellStart"/>
            <w:r w:rsidRPr="00F66DD3">
              <w:rPr>
                <w:lang w:val="en-US"/>
              </w:rPr>
              <w:t>học</w:t>
            </w:r>
            <w:proofErr w:type="spellEnd"/>
            <w:r w:rsidRPr="00F66DD3">
              <w:rPr>
                <w:lang w:val="en-US"/>
              </w:rPr>
              <w:t>”</w:t>
            </w:r>
          </w:p>
          <w:p w14:paraId="7DBCE907" w14:textId="3BBBDC2B" w:rsidR="003A42DA" w:rsidRDefault="003A42DA" w:rsidP="00693B7F">
            <w:pPr>
              <w:jc w:val="both"/>
            </w:pPr>
            <w:r>
              <w:t>Chương 5: Sơ đồ hoạt động</w:t>
            </w:r>
          </w:p>
          <w:p w14:paraId="30FA2E2C" w14:textId="0EE16702" w:rsidR="00F66DD3" w:rsidRPr="00F66DD3" w:rsidRDefault="00F66DD3" w:rsidP="00693B7F">
            <w:pPr>
              <w:pStyle w:val="ListParagraph"/>
              <w:numPr>
                <w:ilvl w:val="0"/>
                <w:numId w:val="75"/>
              </w:numPr>
              <w:jc w:val="both"/>
              <w:rPr>
                <w:lang w:val="en-US"/>
              </w:rPr>
            </w:pPr>
            <w:proofErr w:type="spellStart"/>
            <w:r w:rsidRPr="00F66DD3">
              <w:rPr>
                <w:lang w:val="en-US"/>
              </w:rPr>
              <w:t>Mô</w:t>
            </w:r>
            <w:proofErr w:type="spellEnd"/>
            <w:r w:rsidRPr="00F66DD3">
              <w:rPr>
                <w:lang w:val="en-US"/>
              </w:rPr>
              <w:t xml:space="preserve"> </w:t>
            </w:r>
            <w:proofErr w:type="spellStart"/>
            <w:r w:rsidRPr="00F66DD3">
              <w:rPr>
                <w:lang w:val="en-US"/>
              </w:rPr>
              <w:t>tả</w:t>
            </w:r>
            <w:proofErr w:type="spellEnd"/>
            <w:r w:rsidRPr="00F66DD3">
              <w:rPr>
                <w:lang w:val="en-US"/>
              </w:rPr>
              <w:t xml:space="preserve"> </w:t>
            </w:r>
            <w:proofErr w:type="spellStart"/>
            <w:r w:rsidRPr="00F66DD3">
              <w:rPr>
                <w:lang w:val="en-US"/>
              </w:rPr>
              <w:t>sơ</w:t>
            </w:r>
            <w:proofErr w:type="spellEnd"/>
            <w:r w:rsidRPr="00F66DD3">
              <w:rPr>
                <w:lang w:val="en-US"/>
              </w:rPr>
              <w:t xml:space="preserve"> </w:t>
            </w:r>
            <w:proofErr w:type="spellStart"/>
            <w:r w:rsidRPr="00F66DD3">
              <w:rPr>
                <w:lang w:val="en-US"/>
              </w:rPr>
              <w:t>đồ</w:t>
            </w:r>
            <w:proofErr w:type="spellEnd"/>
            <w:r w:rsidRPr="00F66DD3">
              <w:rPr>
                <w:lang w:val="en-US"/>
              </w:rPr>
              <w:t xml:space="preserve"> </w:t>
            </w:r>
            <w:proofErr w:type="spellStart"/>
            <w:r w:rsidRPr="00F66DD3">
              <w:rPr>
                <w:lang w:val="en-US"/>
              </w:rPr>
              <w:t>hoạt</w:t>
            </w:r>
            <w:proofErr w:type="spellEnd"/>
            <w:r w:rsidRPr="00F66DD3">
              <w:rPr>
                <w:lang w:val="en-US"/>
              </w:rPr>
              <w:t xml:space="preserve"> </w:t>
            </w:r>
            <w:proofErr w:type="spellStart"/>
            <w:r w:rsidRPr="00F66DD3">
              <w:rPr>
                <w:lang w:val="en-US"/>
              </w:rPr>
              <w:t>động</w:t>
            </w:r>
            <w:proofErr w:type="spellEnd"/>
            <w:r w:rsidRPr="00F66DD3">
              <w:rPr>
                <w:lang w:val="en-US"/>
              </w:rPr>
              <w:t xml:space="preserve"> “</w:t>
            </w:r>
            <w:proofErr w:type="spellStart"/>
            <w:r w:rsidRPr="00F66DD3">
              <w:rPr>
                <w:lang w:val="en-US"/>
              </w:rPr>
              <w:t>Quản</w:t>
            </w:r>
            <w:proofErr w:type="spellEnd"/>
            <w:r w:rsidRPr="00F66DD3">
              <w:rPr>
                <w:lang w:val="en-US"/>
              </w:rPr>
              <w:t xml:space="preserve"> </w:t>
            </w:r>
            <w:proofErr w:type="spellStart"/>
            <w:r w:rsidRPr="00F66DD3">
              <w:rPr>
                <w:lang w:val="en-US"/>
              </w:rPr>
              <w:t>lý</w:t>
            </w:r>
            <w:proofErr w:type="spellEnd"/>
            <w:r w:rsidRPr="00F66DD3">
              <w:rPr>
                <w:lang w:val="en-US"/>
              </w:rPr>
              <w:t xml:space="preserve"> </w:t>
            </w:r>
            <w:proofErr w:type="spellStart"/>
            <w:r w:rsidRPr="00F66DD3">
              <w:rPr>
                <w:lang w:val="en-US"/>
              </w:rPr>
              <w:t>lớp</w:t>
            </w:r>
            <w:proofErr w:type="spellEnd"/>
            <w:r w:rsidRPr="00F66DD3">
              <w:rPr>
                <w:lang w:val="en-US"/>
              </w:rPr>
              <w:t xml:space="preserve"> </w:t>
            </w:r>
            <w:proofErr w:type="spellStart"/>
            <w:r w:rsidRPr="00F66DD3">
              <w:rPr>
                <w:lang w:val="en-US"/>
              </w:rPr>
              <w:t>học</w:t>
            </w:r>
            <w:proofErr w:type="spellEnd"/>
            <w:r w:rsidRPr="00F66DD3">
              <w:rPr>
                <w:lang w:val="en-US"/>
              </w:rPr>
              <w:t>”</w:t>
            </w:r>
          </w:p>
          <w:p w14:paraId="0C1ECEED" w14:textId="77777777" w:rsidR="003A42DA" w:rsidRDefault="003A42DA" w:rsidP="00693B7F">
            <w:pPr>
              <w:jc w:val="both"/>
              <w:rPr>
                <w:lang w:val="en-US"/>
              </w:rPr>
            </w:pPr>
          </w:p>
        </w:tc>
      </w:tr>
      <w:tr w:rsidR="003A42DA" w14:paraId="5EB1B68B" w14:textId="77777777" w:rsidTr="00DF0129">
        <w:tc>
          <w:tcPr>
            <w:tcW w:w="846" w:type="dxa"/>
            <w:vAlign w:val="center"/>
          </w:tcPr>
          <w:p w14:paraId="67FDBB00" w14:textId="5970960F" w:rsidR="003A42DA" w:rsidRPr="00DF0129" w:rsidRDefault="00F66DD3" w:rsidP="00DF0129">
            <w:pPr>
              <w:jc w:val="center"/>
              <w:rPr>
                <w:b/>
                <w:bCs/>
                <w:lang w:val="en-US"/>
              </w:rPr>
            </w:pPr>
            <w:r w:rsidRPr="00DF0129">
              <w:rPr>
                <w:b/>
                <w:bCs/>
                <w:lang w:val="en-US"/>
              </w:rPr>
              <w:t>2</w:t>
            </w:r>
          </w:p>
        </w:tc>
        <w:tc>
          <w:tcPr>
            <w:tcW w:w="2551" w:type="dxa"/>
            <w:vAlign w:val="center"/>
          </w:tcPr>
          <w:p w14:paraId="47335DD2" w14:textId="77777777" w:rsidR="003A42DA" w:rsidRDefault="00F66DD3" w:rsidP="00DF0129">
            <w:pPr>
              <w:jc w:val="center"/>
              <w:rPr>
                <w:lang w:val="en-US"/>
              </w:rPr>
            </w:pPr>
            <w:r>
              <w:rPr>
                <w:lang w:val="en-US"/>
              </w:rPr>
              <w:t>Lâm Tiến Dương</w:t>
            </w:r>
          </w:p>
          <w:p w14:paraId="0BFBDD13" w14:textId="425A526C" w:rsidR="00F66DD3" w:rsidRDefault="00F66DD3" w:rsidP="00DF0129">
            <w:pPr>
              <w:jc w:val="center"/>
              <w:rPr>
                <w:lang w:val="en-US"/>
              </w:rPr>
            </w:pPr>
            <w:r>
              <w:rPr>
                <w:lang w:val="en-US"/>
              </w:rPr>
              <w:t>B2012073</w:t>
            </w:r>
          </w:p>
        </w:tc>
        <w:tc>
          <w:tcPr>
            <w:tcW w:w="1985" w:type="dxa"/>
            <w:vAlign w:val="center"/>
          </w:tcPr>
          <w:p w14:paraId="585CCEDC" w14:textId="6851433B" w:rsidR="003A42DA" w:rsidRDefault="00F66DD3" w:rsidP="00DF0129">
            <w:pPr>
              <w:jc w:val="center"/>
              <w:rPr>
                <w:lang w:val="en-US"/>
              </w:rPr>
            </w:pPr>
            <w:proofErr w:type="spellStart"/>
            <w:r>
              <w:rPr>
                <w:lang w:val="en-US"/>
              </w:rPr>
              <w:t>Thành</w:t>
            </w:r>
            <w:proofErr w:type="spellEnd"/>
            <w:r>
              <w:rPr>
                <w:lang w:val="en-US"/>
              </w:rPr>
              <w:t xml:space="preserve"> </w:t>
            </w:r>
            <w:proofErr w:type="spellStart"/>
            <w:r>
              <w:rPr>
                <w:lang w:val="en-US"/>
              </w:rPr>
              <w:t>viên</w:t>
            </w:r>
            <w:proofErr w:type="spellEnd"/>
          </w:p>
        </w:tc>
        <w:tc>
          <w:tcPr>
            <w:tcW w:w="4357" w:type="dxa"/>
            <w:vAlign w:val="center"/>
          </w:tcPr>
          <w:p w14:paraId="2E023A1E" w14:textId="77777777" w:rsidR="00F66DD3" w:rsidRDefault="00F66DD3" w:rsidP="00693B7F">
            <w:pPr>
              <w:spacing w:line="273" w:lineRule="auto"/>
              <w:jc w:val="both"/>
              <w:rPr>
                <w:sz w:val="24"/>
                <w:szCs w:val="24"/>
                <w:lang w:val="en-US"/>
              </w:rPr>
            </w:pPr>
            <w:r>
              <w:t>Chương 1: Tổng quan</w:t>
            </w:r>
          </w:p>
          <w:p w14:paraId="267C52C3" w14:textId="77777777" w:rsidR="00F66DD3" w:rsidRPr="00F66DD3" w:rsidRDefault="00F66DD3" w:rsidP="00693B7F">
            <w:pPr>
              <w:pStyle w:val="ListParagraph"/>
              <w:numPr>
                <w:ilvl w:val="0"/>
                <w:numId w:val="76"/>
              </w:numPr>
              <w:spacing w:line="273" w:lineRule="auto"/>
              <w:jc w:val="both"/>
              <w:rPr>
                <w:color w:val="000000"/>
              </w:rPr>
            </w:pPr>
            <w:r w:rsidRPr="00F66DD3">
              <w:rPr>
                <w:color w:val="000000"/>
              </w:rPr>
              <w:t>Giới thiệu hệ thống quản lý trường tiểu học quốc tế</w:t>
            </w:r>
          </w:p>
          <w:p w14:paraId="0A7FCFB8" w14:textId="77777777" w:rsidR="00F66DD3" w:rsidRDefault="00F66DD3" w:rsidP="00693B7F">
            <w:pPr>
              <w:spacing w:line="273" w:lineRule="auto"/>
              <w:jc w:val="both"/>
              <w:rPr>
                <w:color w:val="000000"/>
              </w:rPr>
            </w:pPr>
            <w:r>
              <w:rPr>
                <w:color w:val="000000"/>
              </w:rPr>
              <w:t>Chương 2: Sơ đồ use case</w:t>
            </w:r>
          </w:p>
          <w:p w14:paraId="64508741" w14:textId="77777777" w:rsidR="00F66DD3" w:rsidRPr="00F66DD3" w:rsidRDefault="00F66DD3" w:rsidP="00693B7F">
            <w:pPr>
              <w:pStyle w:val="ListParagraph"/>
              <w:numPr>
                <w:ilvl w:val="0"/>
                <w:numId w:val="77"/>
              </w:numPr>
              <w:spacing w:line="273" w:lineRule="auto"/>
              <w:jc w:val="both"/>
              <w:rPr>
                <w:color w:val="000000"/>
              </w:rPr>
            </w:pPr>
            <w:r w:rsidRPr="00F66DD3">
              <w:rPr>
                <w:color w:val="000000"/>
              </w:rPr>
              <w:t>Thiết kế sơ đồ tổng quát</w:t>
            </w:r>
          </w:p>
          <w:p w14:paraId="0061B869" w14:textId="77777777" w:rsidR="00F66DD3" w:rsidRPr="00F66DD3" w:rsidRDefault="00F66DD3" w:rsidP="00693B7F">
            <w:pPr>
              <w:pStyle w:val="ListParagraph"/>
              <w:numPr>
                <w:ilvl w:val="0"/>
                <w:numId w:val="77"/>
              </w:numPr>
              <w:spacing w:line="273" w:lineRule="auto"/>
              <w:jc w:val="both"/>
              <w:rPr>
                <w:color w:val="000000"/>
              </w:rPr>
            </w:pPr>
            <w:r w:rsidRPr="00F66DD3">
              <w:rPr>
                <w:color w:val="000000"/>
              </w:rPr>
              <w:t>Chức năng của actor “Giáo viên”</w:t>
            </w:r>
          </w:p>
          <w:p w14:paraId="3FEC47EC" w14:textId="77777777" w:rsidR="00F66DD3" w:rsidRDefault="00F66DD3" w:rsidP="00693B7F">
            <w:pPr>
              <w:pStyle w:val="ListParagraph"/>
              <w:numPr>
                <w:ilvl w:val="0"/>
                <w:numId w:val="77"/>
              </w:numPr>
              <w:spacing w:line="273" w:lineRule="auto"/>
              <w:jc w:val="both"/>
            </w:pPr>
            <w:r>
              <w:t>Mô tả các use case: Liên hệ nhà trường, Đăng nhập, Đăng xuất, Xem lịch giảng dạy</w:t>
            </w:r>
          </w:p>
          <w:p w14:paraId="668FEFEA" w14:textId="77777777" w:rsidR="00F66DD3" w:rsidRDefault="00F66DD3" w:rsidP="00693B7F">
            <w:pPr>
              <w:spacing w:line="273" w:lineRule="auto"/>
              <w:jc w:val="both"/>
            </w:pPr>
            <w:r>
              <w:t>Chương 3: Sơ đồ lớp</w:t>
            </w:r>
          </w:p>
          <w:p w14:paraId="392501B0" w14:textId="476A11FA" w:rsidR="00F66DD3" w:rsidRPr="00F66DD3" w:rsidRDefault="00F66DD3" w:rsidP="00693B7F">
            <w:pPr>
              <w:pStyle w:val="ListParagraph"/>
              <w:numPr>
                <w:ilvl w:val="0"/>
                <w:numId w:val="78"/>
              </w:numPr>
              <w:spacing w:line="273" w:lineRule="auto"/>
              <w:jc w:val="both"/>
              <w:rPr>
                <w:lang w:val="en-US"/>
              </w:rPr>
            </w:pPr>
            <w:proofErr w:type="spellStart"/>
            <w:r w:rsidRPr="00F66DD3">
              <w:rPr>
                <w:lang w:val="en-US"/>
              </w:rPr>
              <w:t>Mô</w:t>
            </w:r>
            <w:proofErr w:type="spellEnd"/>
            <w:r w:rsidRPr="00F66DD3">
              <w:rPr>
                <w:lang w:val="en-US"/>
              </w:rPr>
              <w:t xml:space="preserve"> </w:t>
            </w:r>
            <w:proofErr w:type="spellStart"/>
            <w:r w:rsidRPr="00F66DD3">
              <w:rPr>
                <w:lang w:val="en-US"/>
              </w:rPr>
              <w:t>tả</w:t>
            </w:r>
            <w:proofErr w:type="spellEnd"/>
            <w:r w:rsidRPr="00F66DD3">
              <w:rPr>
                <w:lang w:val="en-US"/>
              </w:rPr>
              <w:t xml:space="preserve"> </w:t>
            </w:r>
            <w:proofErr w:type="spellStart"/>
            <w:r w:rsidRPr="00F66DD3">
              <w:rPr>
                <w:lang w:val="en-US"/>
              </w:rPr>
              <w:t>các</w:t>
            </w:r>
            <w:proofErr w:type="spellEnd"/>
            <w:r w:rsidRPr="00F66DD3">
              <w:rPr>
                <w:lang w:val="en-US"/>
              </w:rPr>
              <w:t xml:space="preserve"> </w:t>
            </w:r>
            <w:proofErr w:type="spellStart"/>
            <w:r w:rsidRPr="00F66DD3">
              <w:rPr>
                <w:lang w:val="en-US"/>
              </w:rPr>
              <w:t>lớp</w:t>
            </w:r>
            <w:proofErr w:type="spellEnd"/>
            <w:r w:rsidRPr="00F66DD3">
              <w:rPr>
                <w:lang w:val="en-US"/>
              </w:rPr>
              <w:t xml:space="preserve">: </w:t>
            </w:r>
            <w:proofErr w:type="spellStart"/>
            <w:r w:rsidRPr="00F66DD3">
              <w:rPr>
                <w:lang w:val="en-US"/>
              </w:rPr>
              <w:t>GiaoVien</w:t>
            </w:r>
            <w:proofErr w:type="spellEnd"/>
            <w:r w:rsidRPr="00F66DD3">
              <w:rPr>
                <w:lang w:val="en-US"/>
              </w:rPr>
              <w:t xml:space="preserve">, </w:t>
            </w:r>
            <w:proofErr w:type="spellStart"/>
            <w:r w:rsidRPr="00F66DD3">
              <w:rPr>
                <w:lang w:val="en-US"/>
              </w:rPr>
              <w:t>GiaoVienBoMon</w:t>
            </w:r>
            <w:proofErr w:type="spellEnd"/>
            <w:r w:rsidRPr="00F66DD3">
              <w:rPr>
                <w:lang w:val="en-US"/>
              </w:rPr>
              <w:t xml:space="preserve">, </w:t>
            </w:r>
            <w:proofErr w:type="spellStart"/>
            <w:r w:rsidRPr="00F66DD3">
              <w:rPr>
                <w:lang w:val="en-US"/>
              </w:rPr>
              <w:lastRenderedPageBreak/>
              <w:t>GiaoVienChuNhiem</w:t>
            </w:r>
            <w:proofErr w:type="spellEnd"/>
            <w:r w:rsidRPr="00F66DD3">
              <w:rPr>
                <w:lang w:val="en-US"/>
              </w:rPr>
              <w:t xml:space="preserve">, </w:t>
            </w:r>
            <w:proofErr w:type="spellStart"/>
            <w:r w:rsidRPr="00F66DD3">
              <w:rPr>
                <w:lang w:val="en-US"/>
              </w:rPr>
              <w:t>MonHoc</w:t>
            </w:r>
            <w:proofErr w:type="spellEnd"/>
            <w:r w:rsidRPr="00F66DD3">
              <w:rPr>
                <w:lang w:val="en-US"/>
              </w:rPr>
              <w:t xml:space="preserve">, </w:t>
            </w:r>
            <w:proofErr w:type="spellStart"/>
            <w:r w:rsidRPr="00F66DD3">
              <w:rPr>
                <w:lang w:val="en-US"/>
              </w:rPr>
              <w:t>NguoiDung</w:t>
            </w:r>
            <w:proofErr w:type="spellEnd"/>
          </w:p>
          <w:p w14:paraId="5BBE88FD" w14:textId="7E219A48" w:rsidR="00F66DD3" w:rsidRDefault="00F66DD3" w:rsidP="00693B7F">
            <w:pPr>
              <w:spacing w:line="273" w:lineRule="auto"/>
              <w:jc w:val="both"/>
            </w:pPr>
            <w:r>
              <w:t>Chương 4: Sơ đồ tuần tự</w:t>
            </w:r>
          </w:p>
          <w:p w14:paraId="6A28BE4E" w14:textId="6EF38369" w:rsidR="00F66DD3" w:rsidRPr="00F66DD3" w:rsidRDefault="00F66DD3" w:rsidP="00693B7F">
            <w:pPr>
              <w:pStyle w:val="ListParagraph"/>
              <w:numPr>
                <w:ilvl w:val="0"/>
                <w:numId w:val="79"/>
              </w:numPr>
              <w:spacing w:line="273" w:lineRule="auto"/>
              <w:jc w:val="both"/>
              <w:rPr>
                <w:lang w:val="en-US"/>
              </w:rPr>
            </w:pPr>
            <w:proofErr w:type="spellStart"/>
            <w:r w:rsidRPr="00F66DD3">
              <w:rPr>
                <w:lang w:val="en-US"/>
              </w:rPr>
              <w:t>Mô</w:t>
            </w:r>
            <w:proofErr w:type="spellEnd"/>
            <w:r w:rsidRPr="00F66DD3">
              <w:rPr>
                <w:lang w:val="en-US"/>
              </w:rPr>
              <w:t xml:space="preserve"> </w:t>
            </w:r>
            <w:proofErr w:type="spellStart"/>
            <w:r w:rsidRPr="00F66DD3">
              <w:rPr>
                <w:lang w:val="en-US"/>
              </w:rPr>
              <w:t>tả</w:t>
            </w:r>
            <w:proofErr w:type="spellEnd"/>
            <w:r w:rsidRPr="00F66DD3">
              <w:rPr>
                <w:lang w:val="en-US"/>
              </w:rPr>
              <w:t xml:space="preserve"> </w:t>
            </w:r>
            <w:proofErr w:type="spellStart"/>
            <w:r w:rsidRPr="00F66DD3">
              <w:rPr>
                <w:lang w:val="en-US"/>
              </w:rPr>
              <w:t>sơ</w:t>
            </w:r>
            <w:proofErr w:type="spellEnd"/>
            <w:r w:rsidRPr="00F66DD3">
              <w:rPr>
                <w:lang w:val="en-US"/>
              </w:rPr>
              <w:t xml:space="preserve"> </w:t>
            </w:r>
            <w:proofErr w:type="spellStart"/>
            <w:r w:rsidRPr="00F66DD3">
              <w:rPr>
                <w:lang w:val="en-US"/>
              </w:rPr>
              <w:t>đồ</w:t>
            </w:r>
            <w:proofErr w:type="spellEnd"/>
            <w:r w:rsidRPr="00F66DD3">
              <w:rPr>
                <w:lang w:val="en-US"/>
              </w:rPr>
              <w:t xml:space="preserve"> </w:t>
            </w:r>
            <w:proofErr w:type="spellStart"/>
            <w:r w:rsidRPr="00F66DD3">
              <w:rPr>
                <w:lang w:val="en-US"/>
              </w:rPr>
              <w:t>tuần</w:t>
            </w:r>
            <w:proofErr w:type="spellEnd"/>
            <w:r w:rsidRPr="00F66DD3">
              <w:rPr>
                <w:lang w:val="en-US"/>
              </w:rPr>
              <w:t xml:space="preserve"> </w:t>
            </w:r>
            <w:proofErr w:type="spellStart"/>
            <w:r w:rsidRPr="00F66DD3">
              <w:rPr>
                <w:lang w:val="en-US"/>
              </w:rPr>
              <w:t>tự</w:t>
            </w:r>
            <w:proofErr w:type="spellEnd"/>
            <w:r w:rsidRPr="00F66DD3">
              <w:rPr>
                <w:lang w:val="en-US"/>
              </w:rPr>
              <w:t xml:space="preserve"> “</w:t>
            </w:r>
            <w:proofErr w:type="spellStart"/>
            <w:r w:rsidRPr="00F66DD3">
              <w:rPr>
                <w:lang w:val="en-US"/>
              </w:rPr>
              <w:t>Thông</w:t>
            </w:r>
            <w:proofErr w:type="spellEnd"/>
            <w:r w:rsidRPr="00F66DD3">
              <w:rPr>
                <w:lang w:val="en-US"/>
              </w:rPr>
              <w:t xml:space="preserve"> </w:t>
            </w:r>
            <w:proofErr w:type="spellStart"/>
            <w:r w:rsidRPr="00F66DD3">
              <w:rPr>
                <w:lang w:val="en-US"/>
              </w:rPr>
              <w:t>báo</w:t>
            </w:r>
            <w:proofErr w:type="spellEnd"/>
            <w:r w:rsidRPr="00F66DD3">
              <w:rPr>
                <w:lang w:val="en-US"/>
              </w:rPr>
              <w:t xml:space="preserve"> </w:t>
            </w:r>
            <w:proofErr w:type="spellStart"/>
            <w:r w:rsidRPr="00F66DD3">
              <w:rPr>
                <w:lang w:val="en-US"/>
              </w:rPr>
              <w:t>tuyển</w:t>
            </w:r>
            <w:proofErr w:type="spellEnd"/>
            <w:r w:rsidRPr="00F66DD3">
              <w:rPr>
                <w:lang w:val="en-US"/>
              </w:rPr>
              <w:t xml:space="preserve"> </w:t>
            </w:r>
            <w:proofErr w:type="spellStart"/>
            <w:r w:rsidRPr="00F66DD3">
              <w:rPr>
                <w:lang w:val="en-US"/>
              </w:rPr>
              <w:t>sinh</w:t>
            </w:r>
            <w:proofErr w:type="spellEnd"/>
            <w:r w:rsidRPr="00F66DD3">
              <w:rPr>
                <w:lang w:val="en-US"/>
              </w:rPr>
              <w:t>”</w:t>
            </w:r>
          </w:p>
          <w:p w14:paraId="379A39C3" w14:textId="0F0543B1" w:rsidR="00F66DD3" w:rsidRDefault="00F66DD3" w:rsidP="00693B7F">
            <w:pPr>
              <w:jc w:val="both"/>
            </w:pPr>
            <w:r>
              <w:t>Chương 5: Sơ đồ hoạt động</w:t>
            </w:r>
          </w:p>
          <w:p w14:paraId="58028A2F" w14:textId="18500FFC" w:rsidR="00F66DD3" w:rsidRPr="00F66DD3" w:rsidRDefault="00F66DD3" w:rsidP="00693B7F">
            <w:pPr>
              <w:pStyle w:val="ListParagraph"/>
              <w:numPr>
                <w:ilvl w:val="0"/>
                <w:numId w:val="80"/>
              </w:numPr>
              <w:jc w:val="both"/>
              <w:rPr>
                <w:lang w:val="en-US"/>
              </w:rPr>
            </w:pPr>
            <w:proofErr w:type="spellStart"/>
            <w:r w:rsidRPr="00F66DD3">
              <w:rPr>
                <w:lang w:val="en-US"/>
              </w:rPr>
              <w:t>Mô</w:t>
            </w:r>
            <w:proofErr w:type="spellEnd"/>
            <w:r w:rsidRPr="00F66DD3">
              <w:rPr>
                <w:lang w:val="en-US"/>
              </w:rPr>
              <w:t xml:space="preserve"> </w:t>
            </w:r>
            <w:proofErr w:type="spellStart"/>
            <w:r w:rsidRPr="00F66DD3">
              <w:rPr>
                <w:lang w:val="en-US"/>
              </w:rPr>
              <w:t>tả</w:t>
            </w:r>
            <w:proofErr w:type="spellEnd"/>
            <w:r w:rsidRPr="00F66DD3">
              <w:rPr>
                <w:lang w:val="en-US"/>
              </w:rPr>
              <w:t xml:space="preserve"> </w:t>
            </w:r>
            <w:proofErr w:type="spellStart"/>
            <w:r w:rsidRPr="00F66DD3">
              <w:rPr>
                <w:lang w:val="en-US"/>
              </w:rPr>
              <w:t>sơ</w:t>
            </w:r>
            <w:proofErr w:type="spellEnd"/>
            <w:r w:rsidRPr="00F66DD3">
              <w:rPr>
                <w:lang w:val="en-US"/>
              </w:rPr>
              <w:t xml:space="preserve"> </w:t>
            </w:r>
            <w:proofErr w:type="spellStart"/>
            <w:r w:rsidRPr="00F66DD3">
              <w:rPr>
                <w:lang w:val="en-US"/>
              </w:rPr>
              <w:t>đồ</w:t>
            </w:r>
            <w:proofErr w:type="spellEnd"/>
            <w:r w:rsidRPr="00F66DD3">
              <w:rPr>
                <w:lang w:val="en-US"/>
              </w:rPr>
              <w:t xml:space="preserve"> </w:t>
            </w:r>
            <w:proofErr w:type="spellStart"/>
            <w:r w:rsidRPr="00F66DD3">
              <w:rPr>
                <w:lang w:val="en-US"/>
              </w:rPr>
              <w:t>hoạt</w:t>
            </w:r>
            <w:proofErr w:type="spellEnd"/>
            <w:r w:rsidRPr="00F66DD3">
              <w:rPr>
                <w:lang w:val="en-US"/>
              </w:rPr>
              <w:t xml:space="preserve"> </w:t>
            </w:r>
            <w:proofErr w:type="spellStart"/>
            <w:r w:rsidRPr="00F66DD3">
              <w:rPr>
                <w:lang w:val="en-US"/>
              </w:rPr>
              <w:t>động</w:t>
            </w:r>
            <w:proofErr w:type="spellEnd"/>
            <w:r w:rsidRPr="00F66DD3">
              <w:rPr>
                <w:lang w:val="en-US"/>
              </w:rPr>
              <w:t xml:space="preserve"> “</w:t>
            </w:r>
            <w:proofErr w:type="spellStart"/>
            <w:r w:rsidRPr="00F66DD3">
              <w:rPr>
                <w:lang w:val="en-US"/>
              </w:rPr>
              <w:t>Thông</w:t>
            </w:r>
            <w:proofErr w:type="spellEnd"/>
            <w:r w:rsidRPr="00F66DD3">
              <w:rPr>
                <w:lang w:val="en-US"/>
              </w:rPr>
              <w:t xml:space="preserve"> </w:t>
            </w:r>
            <w:proofErr w:type="spellStart"/>
            <w:r w:rsidRPr="00F66DD3">
              <w:rPr>
                <w:lang w:val="en-US"/>
              </w:rPr>
              <w:t>báo</w:t>
            </w:r>
            <w:proofErr w:type="spellEnd"/>
            <w:r w:rsidRPr="00F66DD3">
              <w:rPr>
                <w:lang w:val="en-US"/>
              </w:rPr>
              <w:t xml:space="preserve"> </w:t>
            </w:r>
            <w:proofErr w:type="spellStart"/>
            <w:r w:rsidRPr="00F66DD3">
              <w:rPr>
                <w:lang w:val="en-US"/>
              </w:rPr>
              <w:t>tuyển</w:t>
            </w:r>
            <w:proofErr w:type="spellEnd"/>
            <w:r w:rsidRPr="00F66DD3">
              <w:rPr>
                <w:lang w:val="en-US"/>
              </w:rPr>
              <w:t xml:space="preserve"> </w:t>
            </w:r>
            <w:proofErr w:type="spellStart"/>
            <w:r w:rsidRPr="00F66DD3">
              <w:rPr>
                <w:lang w:val="en-US"/>
              </w:rPr>
              <w:t>sinh</w:t>
            </w:r>
            <w:proofErr w:type="spellEnd"/>
            <w:r w:rsidRPr="00F66DD3">
              <w:rPr>
                <w:lang w:val="en-US"/>
              </w:rPr>
              <w:t>”</w:t>
            </w:r>
          </w:p>
          <w:p w14:paraId="7B78A728" w14:textId="77777777" w:rsidR="003A42DA" w:rsidRDefault="003A42DA" w:rsidP="00693B7F">
            <w:pPr>
              <w:jc w:val="both"/>
            </w:pPr>
          </w:p>
        </w:tc>
      </w:tr>
      <w:tr w:rsidR="00F66DD3" w14:paraId="1B99F749" w14:textId="77777777" w:rsidTr="00DF0129">
        <w:trPr>
          <w:trHeight w:val="9530"/>
        </w:trPr>
        <w:tc>
          <w:tcPr>
            <w:tcW w:w="846" w:type="dxa"/>
            <w:vAlign w:val="center"/>
          </w:tcPr>
          <w:p w14:paraId="2C78DBE2" w14:textId="7CB07911" w:rsidR="00F66DD3" w:rsidRPr="00DF0129" w:rsidRDefault="00F66DD3" w:rsidP="00DF0129">
            <w:pPr>
              <w:jc w:val="center"/>
              <w:rPr>
                <w:b/>
                <w:bCs/>
                <w:lang w:val="en-US"/>
              </w:rPr>
            </w:pPr>
            <w:r w:rsidRPr="00DF0129">
              <w:rPr>
                <w:b/>
                <w:bCs/>
                <w:lang w:val="en-US"/>
              </w:rPr>
              <w:lastRenderedPageBreak/>
              <w:t>3</w:t>
            </w:r>
          </w:p>
        </w:tc>
        <w:tc>
          <w:tcPr>
            <w:tcW w:w="2551" w:type="dxa"/>
            <w:vAlign w:val="center"/>
          </w:tcPr>
          <w:p w14:paraId="33968783" w14:textId="77777777" w:rsidR="00F66DD3" w:rsidRDefault="00F66DD3" w:rsidP="00DF0129">
            <w:pPr>
              <w:jc w:val="center"/>
              <w:rPr>
                <w:lang w:val="en-US"/>
              </w:rPr>
            </w:pPr>
            <w:proofErr w:type="spellStart"/>
            <w:r>
              <w:rPr>
                <w:lang w:val="en-US"/>
              </w:rPr>
              <w:t>Thái</w:t>
            </w:r>
            <w:proofErr w:type="spellEnd"/>
            <w:r>
              <w:rPr>
                <w:lang w:val="en-US"/>
              </w:rPr>
              <w:t xml:space="preserve"> Thanh </w:t>
            </w:r>
            <w:proofErr w:type="spellStart"/>
            <w:r>
              <w:rPr>
                <w:lang w:val="en-US"/>
              </w:rPr>
              <w:t>Tuấn</w:t>
            </w:r>
            <w:proofErr w:type="spellEnd"/>
          </w:p>
          <w:p w14:paraId="33983B7A" w14:textId="541CBCA0" w:rsidR="00F66DD3" w:rsidRDefault="00F66DD3" w:rsidP="00DF0129">
            <w:pPr>
              <w:jc w:val="center"/>
              <w:rPr>
                <w:lang w:val="en-US"/>
              </w:rPr>
            </w:pPr>
            <w:r>
              <w:rPr>
                <w:lang w:val="en-US"/>
              </w:rPr>
              <w:t>B2012163</w:t>
            </w:r>
          </w:p>
        </w:tc>
        <w:tc>
          <w:tcPr>
            <w:tcW w:w="1985" w:type="dxa"/>
            <w:vAlign w:val="center"/>
          </w:tcPr>
          <w:p w14:paraId="722E9102" w14:textId="360AFCB3" w:rsidR="00F66DD3" w:rsidRDefault="00F66DD3" w:rsidP="00DF0129">
            <w:pPr>
              <w:jc w:val="center"/>
              <w:rPr>
                <w:lang w:val="en-US"/>
              </w:rPr>
            </w:pPr>
            <w:proofErr w:type="spellStart"/>
            <w:r>
              <w:rPr>
                <w:lang w:val="en-US"/>
              </w:rPr>
              <w:t>Thành</w:t>
            </w:r>
            <w:proofErr w:type="spellEnd"/>
            <w:r>
              <w:rPr>
                <w:lang w:val="en-US"/>
              </w:rPr>
              <w:t xml:space="preserve"> </w:t>
            </w:r>
            <w:proofErr w:type="spellStart"/>
            <w:r>
              <w:rPr>
                <w:lang w:val="en-US"/>
              </w:rPr>
              <w:t>viên</w:t>
            </w:r>
            <w:proofErr w:type="spellEnd"/>
          </w:p>
        </w:tc>
        <w:tc>
          <w:tcPr>
            <w:tcW w:w="4357" w:type="dxa"/>
            <w:vAlign w:val="center"/>
          </w:tcPr>
          <w:p w14:paraId="15EE472A" w14:textId="77777777" w:rsidR="00F66DD3" w:rsidRDefault="00F66DD3" w:rsidP="00DF0129">
            <w:pPr>
              <w:jc w:val="both"/>
              <w:rPr>
                <w:rFonts w:eastAsia="Times New Roman"/>
                <w:sz w:val="24"/>
                <w:szCs w:val="24"/>
                <w:lang w:val="en-US"/>
              </w:rPr>
            </w:pPr>
            <w:r>
              <w:t>Chương 1: Tổng quan</w:t>
            </w:r>
          </w:p>
          <w:p w14:paraId="712CDA37" w14:textId="77777777" w:rsidR="00F66DD3" w:rsidRPr="00F66DD3" w:rsidRDefault="00F66DD3">
            <w:pPr>
              <w:pStyle w:val="ListParagraph"/>
              <w:numPr>
                <w:ilvl w:val="0"/>
                <w:numId w:val="80"/>
              </w:numPr>
              <w:jc w:val="both"/>
              <w:rPr>
                <w:rFonts w:eastAsia="SimSun"/>
                <w:color w:val="000000"/>
              </w:rPr>
            </w:pPr>
            <w:r w:rsidRPr="00F66DD3">
              <w:rPr>
                <w:color w:val="000000"/>
              </w:rPr>
              <w:t>Giới thiệu hệ thống quản lý trường tiểu học quốc tế</w:t>
            </w:r>
          </w:p>
          <w:p w14:paraId="60BC6684" w14:textId="77777777" w:rsidR="00F66DD3" w:rsidRDefault="00F66DD3" w:rsidP="00DF0129">
            <w:pPr>
              <w:jc w:val="both"/>
              <w:rPr>
                <w:color w:val="000000"/>
              </w:rPr>
            </w:pPr>
            <w:r>
              <w:rPr>
                <w:color w:val="000000"/>
              </w:rPr>
              <w:t>Chương 2: Sơ đồ use case</w:t>
            </w:r>
          </w:p>
          <w:p w14:paraId="36B5BD94" w14:textId="77777777" w:rsidR="00F66DD3" w:rsidRPr="00F66DD3" w:rsidRDefault="00F66DD3">
            <w:pPr>
              <w:pStyle w:val="ListParagraph"/>
              <w:numPr>
                <w:ilvl w:val="0"/>
                <w:numId w:val="81"/>
              </w:numPr>
              <w:jc w:val="both"/>
              <w:rPr>
                <w:rFonts w:eastAsia="Times New Roman"/>
              </w:rPr>
            </w:pPr>
            <w:r>
              <w:t>Chức năng của actor “Người chưa có tài khoản”, “Người đã có tài khoản”</w:t>
            </w:r>
          </w:p>
          <w:p w14:paraId="7536B89E" w14:textId="77777777" w:rsidR="00F66DD3" w:rsidRPr="00F66DD3" w:rsidRDefault="00F66DD3">
            <w:pPr>
              <w:pStyle w:val="ListParagraph"/>
              <w:numPr>
                <w:ilvl w:val="0"/>
                <w:numId w:val="81"/>
              </w:numPr>
              <w:jc w:val="both"/>
              <w:rPr>
                <w:rFonts w:eastAsia="Times New Roman"/>
              </w:rPr>
            </w:pPr>
            <w:r>
              <w:t>Mô tả các use case: Tìm kiếm thông tin, Tìm hiểu nhanh, Thanh toán học phí, Quản lý nhân sự</w:t>
            </w:r>
          </w:p>
          <w:p w14:paraId="4F558E24" w14:textId="7A21B3E1" w:rsidR="00F66DD3" w:rsidRDefault="00F66DD3" w:rsidP="00DF0129">
            <w:pPr>
              <w:jc w:val="both"/>
            </w:pPr>
            <w:r>
              <w:t>Chương 3: Sơ đồ lớp</w:t>
            </w:r>
          </w:p>
          <w:p w14:paraId="79FEBC3D" w14:textId="285C3416" w:rsidR="00F66DD3" w:rsidRPr="00F66DD3" w:rsidRDefault="00F66DD3">
            <w:pPr>
              <w:pStyle w:val="ListParagraph"/>
              <w:numPr>
                <w:ilvl w:val="0"/>
                <w:numId w:val="82"/>
              </w:numPr>
              <w:jc w:val="both"/>
              <w:rPr>
                <w:rFonts w:eastAsia="SimSun"/>
                <w:lang w:val="en-US"/>
              </w:rPr>
            </w:pPr>
            <w:proofErr w:type="spellStart"/>
            <w:r w:rsidRPr="00F66DD3">
              <w:rPr>
                <w:rFonts w:eastAsia="SimSun"/>
                <w:lang w:val="en-US"/>
              </w:rPr>
              <w:t>Mô</w:t>
            </w:r>
            <w:proofErr w:type="spellEnd"/>
            <w:r w:rsidRPr="00F66DD3">
              <w:rPr>
                <w:rFonts w:eastAsia="SimSun"/>
                <w:lang w:val="en-US"/>
              </w:rPr>
              <w:t xml:space="preserve"> </w:t>
            </w:r>
            <w:proofErr w:type="spellStart"/>
            <w:r w:rsidRPr="00F66DD3">
              <w:rPr>
                <w:rFonts w:eastAsia="SimSun"/>
                <w:lang w:val="en-US"/>
              </w:rPr>
              <w:t>tả</w:t>
            </w:r>
            <w:proofErr w:type="spellEnd"/>
            <w:r w:rsidRPr="00F66DD3">
              <w:rPr>
                <w:rFonts w:eastAsia="SimSun"/>
                <w:lang w:val="en-US"/>
              </w:rPr>
              <w:t xml:space="preserve"> </w:t>
            </w:r>
            <w:proofErr w:type="spellStart"/>
            <w:r w:rsidRPr="00F66DD3">
              <w:rPr>
                <w:rFonts w:eastAsia="SimSun"/>
                <w:lang w:val="en-US"/>
              </w:rPr>
              <w:t>các</w:t>
            </w:r>
            <w:proofErr w:type="spellEnd"/>
            <w:r w:rsidRPr="00F66DD3">
              <w:rPr>
                <w:rFonts w:eastAsia="SimSun"/>
                <w:lang w:val="en-US"/>
              </w:rPr>
              <w:t xml:space="preserve"> </w:t>
            </w:r>
            <w:proofErr w:type="spellStart"/>
            <w:r w:rsidRPr="00F66DD3">
              <w:rPr>
                <w:rFonts w:eastAsia="SimSun"/>
                <w:lang w:val="en-US"/>
              </w:rPr>
              <w:t>lớp</w:t>
            </w:r>
            <w:proofErr w:type="spellEnd"/>
            <w:r w:rsidRPr="00F66DD3">
              <w:rPr>
                <w:rFonts w:eastAsia="SimSun"/>
                <w:lang w:val="en-US"/>
              </w:rPr>
              <w:t xml:space="preserve">: </w:t>
            </w:r>
            <w:proofErr w:type="spellStart"/>
            <w:r w:rsidRPr="00F66DD3">
              <w:rPr>
                <w:rFonts w:eastAsia="SimSun"/>
                <w:lang w:val="en-US"/>
              </w:rPr>
              <w:t>ThoiKhoaBieu</w:t>
            </w:r>
            <w:proofErr w:type="spellEnd"/>
            <w:r w:rsidRPr="00F66DD3">
              <w:rPr>
                <w:rFonts w:eastAsia="SimSun"/>
                <w:lang w:val="en-US"/>
              </w:rPr>
              <w:t xml:space="preserve">, </w:t>
            </w:r>
            <w:proofErr w:type="spellStart"/>
            <w:r w:rsidRPr="00F66DD3">
              <w:rPr>
                <w:rFonts w:eastAsia="SimSun"/>
                <w:lang w:val="en-US"/>
              </w:rPr>
              <w:t>MonHoc</w:t>
            </w:r>
            <w:proofErr w:type="spellEnd"/>
            <w:r w:rsidRPr="00F66DD3">
              <w:rPr>
                <w:rFonts w:eastAsia="SimSun"/>
                <w:lang w:val="en-US"/>
              </w:rPr>
              <w:t xml:space="preserve">, </w:t>
            </w:r>
            <w:proofErr w:type="spellStart"/>
            <w:r w:rsidRPr="00F66DD3">
              <w:rPr>
                <w:rFonts w:eastAsia="SimSun"/>
                <w:lang w:val="en-US"/>
              </w:rPr>
              <w:t>HocSinh</w:t>
            </w:r>
            <w:proofErr w:type="spellEnd"/>
          </w:p>
          <w:p w14:paraId="203AE7F4" w14:textId="74470269" w:rsidR="00F66DD3" w:rsidRDefault="00F66DD3" w:rsidP="00DF0129">
            <w:pPr>
              <w:jc w:val="both"/>
            </w:pPr>
            <w:r>
              <w:t>Chương 4: Sơ đồ tuần tự</w:t>
            </w:r>
          </w:p>
          <w:p w14:paraId="63346EDA" w14:textId="3E48DD12" w:rsidR="00F66DD3" w:rsidRPr="00F66DD3" w:rsidRDefault="00F66DD3">
            <w:pPr>
              <w:pStyle w:val="ListParagraph"/>
              <w:numPr>
                <w:ilvl w:val="0"/>
                <w:numId w:val="82"/>
              </w:numPr>
              <w:jc w:val="both"/>
              <w:rPr>
                <w:rFonts w:eastAsia="Times New Roman"/>
                <w:lang w:val="en-US"/>
              </w:rPr>
            </w:pPr>
            <w:proofErr w:type="spellStart"/>
            <w:r w:rsidRPr="00F66DD3">
              <w:rPr>
                <w:lang w:val="en-US"/>
              </w:rPr>
              <w:t>Mô</w:t>
            </w:r>
            <w:proofErr w:type="spellEnd"/>
            <w:r w:rsidRPr="00F66DD3">
              <w:rPr>
                <w:lang w:val="en-US"/>
              </w:rPr>
              <w:t xml:space="preserve"> </w:t>
            </w:r>
            <w:proofErr w:type="spellStart"/>
            <w:r w:rsidRPr="00F66DD3">
              <w:rPr>
                <w:lang w:val="en-US"/>
              </w:rPr>
              <w:t>tả</w:t>
            </w:r>
            <w:proofErr w:type="spellEnd"/>
            <w:r w:rsidRPr="00F66DD3">
              <w:rPr>
                <w:lang w:val="en-US"/>
              </w:rPr>
              <w:t xml:space="preserve"> </w:t>
            </w:r>
            <w:proofErr w:type="spellStart"/>
            <w:r w:rsidRPr="00F66DD3">
              <w:rPr>
                <w:lang w:val="en-US"/>
              </w:rPr>
              <w:t>sơ</w:t>
            </w:r>
            <w:proofErr w:type="spellEnd"/>
            <w:r w:rsidRPr="00F66DD3">
              <w:rPr>
                <w:lang w:val="en-US"/>
              </w:rPr>
              <w:t xml:space="preserve"> </w:t>
            </w:r>
            <w:proofErr w:type="spellStart"/>
            <w:r w:rsidRPr="00F66DD3">
              <w:rPr>
                <w:lang w:val="en-US"/>
              </w:rPr>
              <w:t>đồ</w:t>
            </w:r>
            <w:proofErr w:type="spellEnd"/>
            <w:r w:rsidRPr="00F66DD3">
              <w:rPr>
                <w:lang w:val="en-US"/>
              </w:rPr>
              <w:t xml:space="preserve"> </w:t>
            </w:r>
            <w:proofErr w:type="spellStart"/>
            <w:r w:rsidRPr="00F66DD3">
              <w:rPr>
                <w:lang w:val="en-US"/>
              </w:rPr>
              <w:t>tuần</w:t>
            </w:r>
            <w:proofErr w:type="spellEnd"/>
            <w:r w:rsidRPr="00F66DD3">
              <w:rPr>
                <w:lang w:val="en-US"/>
              </w:rPr>
              <w:t xml:space="preserve"> </w:t>
            </w:r>
            <w:proofErr w:type="spellStart"/>
            <w:r w:rsidRPr="00F66DD3">
              <w:rPr>
                <w:lang w:val="en-US"/>
              </w:rPr>
              <w:t>tự</w:t>
            </w:r>
            <w:proofErr w:type="spellEnd"/>
            <w:r w:rsidRPr="00F66DD3">
              <w:rPr>
                <w:lang w:val="en-US"/>
              </w:rPr>
              <w:t xml:space="preserve"> “Thanh </w:t>
            </w:r>
            <w:proofErr w:type="spellStart"/>
            <w:r w:rsidRPr="00F66DD3">
              <w:rPr>
                <w:lang w:val="en-US"/>
              </w:rPr>
              <w:t>toán</w:t>
            </w:r>
            <w:proofErr w:type="spellEnd"/>
            <w:r w:rsidRPr="00F66DD3">
              <w:rPr>
                <w:lang w:val="en-US"/>
              </w:rPr>
              <w:t xml:space="preserve"> </w:t>
            </w:r>
            <w:proofErr w:type="spellStart"/>
            <w:r w:rsidRPr="00F66DD3">
              <w:rPr>
                <w:lang w:val="en-US"/>
              </w:rPr>
              <w:t>học</w:t>
            </w:r>
            <w:proofErr w:type="spellEnd"/>
            <w:r w:rsidRPr="00F66DD3">
              <w:rPr>
                <w:lang w:val="en-US"/>
              </w:rPr>
              <w:t xml:space="preserve"> </w:t>
            </w:r>
            <w:proofErr w:type="spellStart"/>
            <w:r w:rsidRPr="00F66DD3">
              <w:rPr>
                <w:lang w:val="en-US"/>
              </w:rPr>
              <w:t>phí</w:t>
            </w:r>
            <w:proofErr w:type="spellEnd"/>
            <w:r w:rsidRPr="00F66DD3">
              <w:rPr>
                <w:lang w:val="en-US"/>
              </w:rPr>
              <w:t>”</w:t>
            </w:r>
          </w:p>
          <w:p w14:paraId="0EE12C33" w14:textId="0C55CA84" w:rsidR="00F66DD3" w:rsidRDefault="00F66DD3" w:rsidP="00DF0129">
            <w:pPr>
              <w:jc w:val="both"/>
            </w:pPr>
            <w:r>
              <w:t>Chương 5: Sơ đồ hoạt động</w:t>
            </w:r>
          </w:p>
          <w:p w14:paraId="5246EEA9" w14:textId="13172264" w:rsidR="00F66DD3" w:rsidRPr="00F66DD3" w:rsidRDefault="00F66DD3">
            <w:pPr>
              <w:pStyle w:val="ListParagraph"/>
              <w:numPr>
                <w:ilvl w:val="0"/>
                <w:numId w:val="82"/>
              </w:numPr>
              <w:jc w:val="both"/>
              <w:rPr>
                <w:rFonts w:eastAsia="SimSun"/>
                <w:lang w:val="en-US"/>
              </w:rPr>
            </w:pPr>
            <w:proofErr w:type="spellStart"/>
            <w:r w:rsidRPr="00F66DD3">
              <w:rPr>
                <w:rFonts w:eastAsia="SimSun"/>
                <w:lang w:val="en-US"/>
              </w:rPr>
              <w:t>Mô</w:t>
            </w:r>
            <w:proofErr w:type="spellEnd"/>
            <w:r w:rsidRPr="00F66DD3">
              <w:rPr>
                <w:rFonts w:eastAsia="SimSun"/>
                <w:lang w:val="en-US"/>
              </w:rPr>
              <w:t xml:space="preserve"> </w:t>
            </w:r>
            <w:proofErr w:type="spellStart"/>
            <w:r w:rsidRPr="00F66DD3">
              <w:rPr>
                <w:rFonts w:eastAsia="SimSun"/>
                <w:lang w:val="en-US"/>
              </w:rPr>
              <w:t>tả</w:t>
            </w:r>
            <w:proofErr w:type="spellEnd"/>
            <w:r w:rsidRPr="00F66DD3">
              <w:rPr>
                <w:rFonts w:eastAsia="SimSun"/>
                <w:lang w:val="en-US"/>
              </w:rPr>
              <w:t xml:space="preserve"> </w:t>
            </w:r>
            <w:proofErr w:type="spellStart"/>
            <w:r w:rsidRPr="00F66DD3">
              <w:rPr>
                <w:rFonts w:eastAsia="SimSun"/>
                <w:lang w:val="en-US"/>
              </w:rPr>
              <w:t>sơ</w:t>
            </w:r>
            <w:proofErr w:type="spellEnd"/>
            <w:r w:rsidRPr="00F66DD3">
              <w:rPr>
                <w:rFonts w:eastAsia="SimSun"/>
                <w:lang w:val="en-US"/>
              </w:rPr>
              <w:t xml:space="preserve"> </w:t>
            </w:r>
            <w:proofErr w:type="spellStart"/>
            <w:r w:rsidRPr="00F66DD3">
              <w:rPr>
                <w:rFonts w:eastAsia="SimSun"/>
                <w:lang w:val="en-US"/>
              </w:rPr>
              <w:t>đồ</w:t>
            </w:r>
            <w:proofErr w:type="spellEnd"/>
            <w:r w:rsidRPr="00F66DD3">
              <w:rPr>
                <w:rFonts w:eastAsia="SimSun"/>
                <w:lang w:val="en-US"/>
              </w:rPr>
              <w:t xml:space="preserve"> </w:t>
            </w:r>
            <w:proofErr w:type="spellStart"/>
            <w:r w:rsidRPr="00F66DD3">
              <w:rPr>
                <w:rFonts w:eastAsia="SimSun"/>
                <w:lang w:val="en-US"/>
              </w:rPr>
              <w:t>hoạt</w:t>
            </w:r>
            <w:proofErr w:type="spellEnd"/>
            <w:r w:rsidRPr="00F66DD3">
              <w:rPr>
                <w:rFonts w:eastAsia="SimSun"/>
                <w:lang w:val="en-US"/>
              </w:rPr>
              <w:t xml:space="preserve"> </w:t>
            </w:r>
            <w:proofErr w:type="spellStart"/>
            <w:r w:rsidRPr="00F66DD3">
              <w:rPr>
                <w:rFonts w:eastAsia="SimSun"/>
                <w:lang w:val="en-US"/>
              </w:rPr>
              <w:t>động</w:t>
            </w:r>
            <w:proofErr w:type="spellEnd"/>
            <w:r w:rsidRPr="00F66DD3">
              <w:rPr>
                <w:rFonts w:eastAsia="SimSun"/>
                <w:lang w:val="en-US"/>
              </w:rPr>
              <w:t xml:space="preserve"> “Thanh </w:t>
            </w:r>
            <w:proofErr w:type="spellStart"/>
            <w:r w:rsidRPr="00F66DD3">
              <w:rPr>
                <w:rFonts w:eastAsia="SimSun"/>
                <w:lang w:val="en-US"/>
              </w:rPr>
              <w:t>toán</w:t>
            </w:r>
            <w:proofErr w:type="spellEnd"/>
            <w:r w:rsidRPr="00F66DD3">
              <w:rPr>
                <w:rFonts w:eastAsia="SimSun"/>
                <w:lang w:val="en-US"/>
              </w:rPr>
              <w:t xml:space="preserve"> </w:t>
            </w:r>
            <w:proofErr w:type="spellStart"/>
            <w:r w:rsidRPr="00F66DD3">
              <w:rPr>
                <w:rFonts w:eastAsia="SimSun"/>
                <w:lang w:val="en-US"/>
              </w:rPr>
              <w:t>học</w:t>
            </w:r>
            <w:proofErr w:type="spellEnd"/>
            <w:r w:rsidRPr="00F66DD3">
              <w:rPr>
                <w:rFonts w:eastAsia="SimSun"/>
                <w:lang w:val="en-US"/>
              </w:rPr>
              <w:t xml:space="preserve"> </w:t>
            </w:r>
            <w:proofErr w:type="spellStart"/>
            <w:r w:rsidRPr="00F66DD3">
              <w:rPr>
                <w:rFonts w:eastAsia="SimSun"/>
                <w:lang w:val="en-US"/>
              </w:rPr>
              <w:t>phí</w:t>
            </w:r>
            <w:proofErr w:type="spellEnd"/>
            <w:r w:rsidRPr="00F66DD3">
              <w:rPr>
                <w:rFonts w:eastAsia="SimSun"/>
                <w:lang w:val="en-US"/>
              </w:rPr>
              <w:t>”</w:t>
            </w:r>
          </w:p>
          <w:p w14:paraId="7F7DE3D2" w14:textId="77777777" w:rsidR="00F66DD3" w:rsidRDefault="00F66DD3" w:rsidP="00DF0129">
            <w:pPr>
              <w:spacing w:line="273" w:lineRule="auto"/>
              <w:jc w:val="both"/>
            </w:pPr>
          </w:p>
        </w:tc>
      </w:tr>
      <w:tr w:rsidR="00F66DD3" w14:paraId="2FC6C886" w14:textId="77777777" w:rsidTr="00DF0129">
        <w:tc>
          <w:tcPr>
            <w:tcW w:w="846" w:type="dxa"/>
            <w:vAlign w:val="center"/>
          </w:tcPr>
          <w:p w14:paraId="10FC1F36" w14:textId="199CC725" w:rsidR="00F66DD3" w:rsidRPr="00DF0129" w:rsidRDefault="005E1F51" w:rsidP="00DF0129">
            <w:pPr>
              <w:jc w:val="center"/>
              <w:rPr>
                <w:b/>
                <w:bCs/>
                <w:lang w:val="en-US"/>
              </w:rPr>
            </w:pPr>
            <w:r w:rsidRPr="00DF0129">
              <w:rPr>
                <w:b/>
                <w:bCs/>
                <w:lang w:val="en-US"/>
              </w:rPr>
              <w:lastRenderedPageBreak/>
              <w:t>4</w:t>
            </w:r>
          </w:p>
        </w:tc>
        <w:tc>
          <w:tcPr>
            <w:tcW w:w="2551" w:type="dxa"/>
            <w:vAlign w:val="center"/>
          </w:tcPr>
          <w:p w14:paraId="31A06BB4" w14:textId="77777777" w:rsidR="00F66DD3" w:rsidRDefault="005E1F51" w:rsidP="00DF0129">
            <w:pPr>
              <w:jc w:val="center"/>
              <w:rPr>
                <w:lang w:val="en-US"/>
              </w:rPr>
            </w:pPr>
            <w:proofErr w:type="spellStart"/>
            <w:r>
              <w:rPr>
                <w:lang w:val="en-US"/>
              </w:rPr>
              <w:t>Phạm</w:t>
            </w:r>
            <w:proofErr w:type="spellEnd"/>
            <w:r>
              <w:rPr>
                <w:lang w:val="en-US"/>
              </w:rPr>
              <w:t xml:space="preserve"> </w:t>
            </w:r>
            <w:proofErr w:type="spellStart"/>
            <w:r>
              <w:rPr>
                <w:lang w:val="en-US"/>
              </w:rPr>
              <w:t>Quốc</w:t>
            </w:r>
            <w:proofErr w:type="spellEnd"/>
            <w:r>
              <w:rPr>
                <w:lang w:val="en-US"/>
              </w:rPr>
              <w:t xml:space="preserve"> </w:t>
            </w:r>
            <w:proofErr w:type="spellStart"/>
            <w:r>
              <w:rPr>
                <w:lang w:val="en-US"/>
              </w:rPr>
              <w:t>Sử</w:t>
            </w:r>
            <w:proofErr w:type="spellEnd"/>
          </w:p>
          <w:p w14:paraId="334604A7" w14:textId="3DC30D60" w:rsidR="005E1F51" w:rsidRDefault="005E1F51" w:rsidP="00DF0129">
            <w:pPr>
              <w:jc w:val="center"/>
              <w:rPr>
                <w:lang w:val="en-US"/>
              </w:rPr>
            </w:pPr>
            <w:r>
              <w:rPr>
                <w:lang w:val="en-US"/>
              </w:rPr>
              <w:t>B2014606</w:t>
            </w:r>
          </w:p>
        </w:tc>
        <w:tc>
          <w:tcPr>
            <w:tcW w:w="1985" w:type="dxa"/>
            <w:vAlign w:val="center"/>
          </w:tcPr>
          <w:p w14:paraId="202D50B0" w14:textId="6F5CB73C" w:rsidR="00F66DD3" w:rsidRDefault="005E1F51" w:rsidP="00DF0129">
            <w:pPr>
              <w:jc w:val="center"/>
              <w:rPr>
                <w:lang w:val="en-US"/>
              </w:rPr>
            </w:pPr>
            <w:proofErr w:type="spellStart"/>
            <w:r>
              <w:rPr>
                <w:lang w:val="en-US"/>
              </w:rPr>
              <w:t>Thành</w:t>
            </w:r>
            <w:proofErr w:type="spellEnd"/>
            <w:r>
              <w:rPr>
                <w:lang w:val="en-US"/>
              </w:rPr>
              <w:t xml:space="preserve"> </w:t>
            </w:r>
            <w:proofErr w:type="spellStart"/>
            <w:r>
              <w:rPr>
                <w:lang w:val="en-US"/>
              </w:rPr>
              <w:t>viên</w:t>
            </w:r>
            <w:proofErr w:type="spellEnd"/>
          </w:p>
        </w:tc>
        <w:tc>
          <w:tcPr>
            <w:tcW w:w="4357" w:type="dxa"/>
            <w:vAlign w:val="center"/>
          </w:tcPr>
          <w:p w14:paraId="437842FF" w14:textId="77777777" w:rsidR="005E1F51" w:rsidRDefault="005E1F51" w:rsidP="00DF0129">
            <w:pPr>
              <w:jc w:val="both"/>
              <w:rPr>
                <w:rFonts w:eastAsia="Times New Roman"/>
                <w:sz w:val="24"/>
                <w:szCs w:val="24"/>
                <w:lang w:val="en-US"/>
              </w:rPr>
            </w:pPr>
            <w:r>
              <w:t>Chương 1: Tổng quan</w:t>
            </w:r>
          </w:p>
          <w:p w14:paraId="77AF19E8" w14:textId="77777777" w:rsidR="005E1F51" w:rsidRPr="005E1F51" w:rsidRDefault="005E1F51">
            <w:pPr>
              <w:pStyle w:val="ListParagraph"/>
              <w:numPr>
                <w:ilvl w:val="0"/>
                <w:numId w:val="83"/>
              </w:numPr>
              <w:jc w:val="both"/>
              <w:rPr>
                <w:rFonts w:eastAsia="SimSun"/>
                <w:color w:val="000000"/>
              </w:rPr>
            </w:pPr>
            <w:r w:rsidRPr="005E1F51">
              <w:rPr>
                <w:color w:val="000000"/>
              </w:rPr>
              <w:t>Giới thiệu hệ thống quản lý trường tiểu học quốc tế</w:t>
            </w:r>
          </w:p>
          <w:p w14:paraId="1381E15B" w14:textId="77777777" w:rsidR="005E1F51" w:rsidRDefault="005E1F51" w:rsidP="00DF0129">
            <w:pPr>
              <w:jc w:val="both"/>
              <w:rPr>
                <w:color w:val="000000"/>
              </w:rPr>
            </w:pPr>
            <w:r>
              <w:rPr>
                <w:color w:val="000000"/>
              </w:rPr>
              <w:t>Chương 2: Sơ đồ use case</w:t>
            </w:r>
          </w:p>
          <w:p w14:paraId="78AF0E23" w14:textId="77777777" w:rsidR="005E1F51" w:rsidRPr="005E1F51" w:rsidRDefault="005E1F51">
            <w:pPr>
              <w:pStyle w:val="ListParagraph"/>
              <w:numPr>
                <w:ilvl w:val="0"/>
                <w:numId w:val="84"/>
              </w:numPr>
              <w:jc w:val="both"/>
              <w:rPr>
                <w:rFonts w:eastAsia="Times New Roman"/>
              </w:rPr>
            </w:pPr>
            <w:r>
              <w:t>Chức năng của actor “Quản trị viên”</w:t>
            </w:r>
          </w:p>
          <w:p w14:paraId="6EBE49C0" w14:textId="77777777" w:rsidR="005E1F51" w:rsidRPr="005E1F51" w:rsidRDefault="005E1F51">
            <w:pPr>
              <w:pStyle w:val="ListParagraph"/>
              <w:numPr>
                <w:ilvl w:val="0"/>
                <w:numId w:val="84"/>
              </w:numPr>
              <w:jc w:val="both"/>
              <w:rPr>
                <w:rFonts w:eastAsia="Times New Roman"/>
              </w:rPr>
            </w:pPr>
            <w:r>
              <w:t>Mô tả các use case: Quản lý hỏi đáp, Quản lý thư góp ý, Quản lý hệ thống</w:t>
            </w:r>
          </w:p>
          <w:p w14:paraId="15204077" w14:textId="232551AC" w:rsidR="005E1F51" w:rsidRDefault="005E1F51" w:rsidP="00DF0129">
            <w:pPr>
              <w:jc w:val="both"/>
            </w:pPr>
            <w:r>
              <w:t>Chương 3: Sơ đồ lớp</w:t>
            </w:r>
          </w:p>
          <w:p w14:paraId="3209379A" w14:textId="324F9E24" w:rsidR="005E1F51" w:rsidRPr="005E1F51" w:rsidRDefault="005E1F51">
            <w:pPr>
              <w:pStyle w:val="ListParagraph"/>
              <w:numPr>
                <w:ilvl w:val="0"/>
                <w:numId w:val="85"/>
              </w:numPr>
              <w:jc w:val="both"/>
              <w:rPr>
                <w:rFonts w:eastAsia="Times New Roman"/>
                <w:lang w:val="en-US"/>
              </w:rPr>
            </w:pPr>
            <w:proofErr w:type="spellStart"/>
            <w:r w:rsidRPr="005E1F51">
              <w:rPr>
                <w:rFonts w:eastAsia="Times New Roman"/>
                <w:lang w:val="en-US"/>
              </w:rPr>
              <w:t>Mô</w:t>
            </w:r>
            <w:proofErr w:type="spellEnd"/>
            <w:r w:rsidRPr="005E1F51">
              <w:rPr>
                <w:rFonts w:eastAsia="Times New Roman"/>
                <w:lang w:val="en-US"/>
              </w:rPr>
              <w:t xml:space="preserve"> </w:t>
            </w:r>
            <w:proofErr w:type="spellStart"/>
            <w:r w:rsidRPr="005E1F51">
              <w:rPr>
                <w:rFonts w:eastAsia="Times New Roman"/>
                <w:lang w:val="en-US"/>
              </w:rPr>
              <w:t>tả</w:t>
            </w:r>
            <w:proofErr w:type="spellEnd"/>
            <w:r w:rsidRPr="005E1F51">
              <w:rPr>
                <w:rFonts w:eastAsia="Times New Roman"/>
                <w:lang w:val="en-US"/>
              </w:rPr>
              <w:t xml:space="preserve"> </w:t>
            </w:r>
            <w:proofErr w:type="spellStart"/>
            <w:r w:rsidRPr="005E1F51">
              <w:rPr>
                <w:rFonts w:eastAsia="Times New Roman"/>
                <w:lang w:val="en-US"/>
              </w:rPr>
              <w:t>các</w:t>
            </w:r>
            <w:proofErr w:type="spellEnd"/>
            <w:r w:rsidRPr="005E1F51">
              <w:rPr>
                <w:rFonts w:eastAsia="Times New Roman"/>
                <w:lang w:val="en-US"/>
              </w:rPr>
              <w:t xml:space="preserve"> </w:t>
            </w:r>
            <w:proofErr w:type="spellStart"/>
            <w:r w:rsidRPr="005E1F51">
              <w:rPr>
                <w:rFonts w:eastAsia="Times New Roman"/>
                <w:lang w:val="en-US"/>
              </w:rPr>
              <w:t>lớp</w:t>
            </w:r>
            <w:proofErr w:type="spellEnd"/>
            <w:r w:rsidRPr="005E1F51">
              <w:rPr>
                <w:rFonts w:eastAsia="Times New Roman"/>
                <w:lang w:val="en-US"/>
              </w:rPr>
              <w:t xml:space="preserve">: </w:t>
            </w:r>
            <w:proofErr w:type="spellStart"/>
            <w:r w:rsidRPr="005E1F51">
              <w:rPr>
                <w:rFonts w:eastAsia="Times New Roman"/>
                <w:lang w:val="en-US"/>
              </w:rPr>
              <w:t>QuanTriVien</w:t>
            </w:r>
            <w:proofErr w:type="spellEnd"/>
            <w:r w:rsidRPr="005E1F51">
              <w:rPr>
                <w:rFonts w:eastAsia="Times New Roman"/>
                <w:lang w:val="en-US"/>
              </w:rPr>
              <w:t xml:space="preserve">, </w:t>
            </w:r>
            <w:proofErr w:type="spellStart"/>
            <w:r w:rsidRPr="005E1F51">
              <w:rPr>
                <w:rFonts w:eastAsia="Times New Roman"/>
                <w:lang w:val="en-US"/>
              </w:rPr>
              <w:t>HeThong</w:t>
            </w:r>
            <w:proofErr w:type="spellEnd"/>
            <w:r w:rsidRPr="005E1F51">
              <w:rPr>
                <w:rFonts w:eastAsia="Times New Roman"/>
                <w:lang w:val="en-US"/>
              </w:rPr>
              <w:t xml:space="preserve">, </w:t>
            </w:r>
            <w:proofErr w:type="spellStart"/>
            <w:r w:rsidRPr="005E1F51">
              <w:rPr>
                <w:rFonts w:eastAsia="Times New Roman"/>
                <w:lang w:val="en-US"/>
              </w:rPr>
              <w:t>TaiKhoan</w:t>
            </w:r>
            <w:proofErr w:type="spellEnd"/>
            <w:r w:rsidRPr="005E1F51">
              <w:rPr>
                <w:rFonts w:eastAsia="Times New Roman"/>
                <w:lang w:val="en-US"/>
              </w:rPr>
              <w:t xml:space="preserve">, </w:t>
            </w:r>
            <w:proofErr w:type="spellStart"/>
            <w:r w:rsidRPr="005E1F51">
              <w:rPr>
                <w:rFonts w:eastAsia="Times New Roman"/>
                <w:lang w:val="en-US"/>
              </w:rPr>
              <w:t>NhanSu</w:t>
            </w:r>
            <w:proofErr w:type="spellEnd"/>
          </w:p>
          <w:p w14:paraId="1155D67F" w14:textId="33729509" w:rsidR="005E1F51" w:rsidRDefault="005E1F51" w:rsidP="00DF0129">
            <w:pPr>
              <w:jc w:val="both"/>
            </w:pPr>
            <w:r>
              <w:t>Chương 4: Sơ đồ tuần tự</w:t>
            </w:r>
          </w:p>
          <w:p w14:paraId="4DCC3876" w14:textId="5234713A" w:rsidR="005E1F51" w:rsidRPr="005E1F51" w:rsidRDefault="005E1F51">
            <w:pPr>
              <w:pStyle w:val="ListParagraph"/>
              <w:numPr>
                <w:ilvl w:val="0"/>
                <w:numId w:val="85"/>
              </w:numPr>
              <w:jc w:val="both"/>
              <w:rPr>
                <w:rFonts w:eastAsia="Times New Roman"/>
                <w:lang w:val="en-US"/>
              </w:rPr>
            </w:pPr>
            <w:proofErr w:type="spellStart"/>
            <w:r w:rsidRPr="005E1F51">
              <w:rPr>
                <w:lang w:val="en-US"/>
              </w:rPr>
              <w:t>Mô</w:t>
            </w:r>
            <w:proofErr w:type="spellEnd"/>
            <w:r w:rsidRPr="005E1F51">
              <w:rPr>
                <w:lang w:val="en-US"/>
              </w:rPr>
              <w:t xml:space="preserve"> </w:t>
            </w:r>
            <w:proofErr w:type="spellStart"/>
            <w:r w:rsidRPr="005E1F51">
              <w:rPr>
                <w:lang w:val="en-US"/>
              </w:rPr>
              <w:t>tả</w:t>
            </w:r>
            <w:proofErr w:type="spellEnd"/>
            <w:r w:rsidRPr="005E1F51">
              <w:rPr>
                <w:lang w:val="en-US"/>
              </w:rPr>
              <w:t xml:space="preserve"> </w:t>
            </w:r>
            <w:proofErr w:type="spellStart"/>
            <w:r w:rsidRPr="005E1F51">
              <w:rPr>
                <w:lang w:val="en-US"/>
              </w:rPr>
              <w:t>sơ</w:t>
            </w:r>
            <w:proofErr w:type="spellEnd"/>
            <w:r w:rsidRPr="005E1F51">
              <w:rPr>
                <w:lang w:val="en-US"/>
              </w:rPr>
              <w:t xml:space="preserve"> </w:t>
            </w:r>
            <w:proofErr w:type="spellStart"/>
            <w:r w:rsidRPr="005E1F51">
              <w:rPr>
                <w:lang w:val="en-US"/>
              </w:rPr>
              <w:t>đồ</w:t>
            </w:r>
            <w:proofErr w:type="spellEnd"/>
            <w:r w:rsidRPr="005E1F51">
              <w:rPr>
                <w:lang w:val="en-US"/>
              </w:rPr>
              <w:t xml:space="preserve"> </w:t>
            </w:r>
            <w:proofErr w:type="spellStart"/>
            <w:r w:rsidRPr="005E1F51">
              <w:rPr>
                <w:lang w:val="en-US"/>
              </w:rPr>
              <w:t>tuần</w:t>
            </w:r>
            <w:proofErr w:type="spellEnd"/>
            <w:r w:rsidRPr="005E1F51">
              <w:rPr>
                <w:lang w:val="en-US"/>
              </w:rPr>
              <w:t xml:space="preserve"> </w:t>
            </w:r>
            <w:proofErr w:type="spellStart"/>
            <w:r w:rsidRPr="005E1F51">
              <w:rPr>
                <w:lang w:val="en-US"/>
              </w:rPr>
              <w:t>tự</w:t>
            </w:r>
            <w:proofErr w:type="spellEnd"/>
            <w:r w:rsidRPr="005E1F51">
              <w:rPr>
                <w:lang w:val="en-US"/>
              </w:rPr>
              <w:t xml:space="preserve"> “</w:t>
            </w:r>
            <w:proofErr w:type="spellStart"/>
            <w:r w:rsidRPr="005E1F51">
              <w:rPr>
                <w:lang w:val="en-US"/>
              </w:rPr>
              <w:t>Quản</w:t>
            </w:r>
            <w:proofErr w:type="spellEnd"/>
            <w:r w:rsidRPr="005E1F51">
              <w:rPr>
                <w:lang w:val="en-US"/>
              </w:rPr>
              <w:t xml:space="preserve"> </w:t>
            </w:r>
            <w:proofErr w:type="spellStart"/>
            <w:r w:rsidRPr="005E1F51">
              <w:rPr>
                <w:lang w:val="en-US"/>
              </w:rPr>
              <w:t>lý</w:t>
            </w:r>
            <w:proofErr w:type="spellEnd"/>
            <w:r w:rsidRPr="005E1F51">
              <w:rPr>
                <w:lang w:val="en-US"/>
              </w:rPr>
              <w:t xml:space="preserve"> </w:t>
            </w:r>
            <w:proofErr w:type="spellStart"/>
            <w:r w:rsidRPr="005E1F51">
              <w:rPr>
                <w:lang w:val="en-US"/>
              </w:rPr>
              <w:t>tài</w:t>
            </w:r>
            <w:proofErr w:type="spellEnd"/>
            <w:r w:rsidRPr="005E1F51">
              <w:rPr>
                <w:lang w:val="en-US"/>
              </w:rPr>
              <w:t xml:space="preserve"> </w:t>
            </w:r>
            <w:proofErr w:type="spellStart"/>
            <w:r w:rsidRPr="005E1F51">
              <w:rPr>
                <w:lang w:val="en-US"/>
              </w:rPr>
              <w:t>khoản</w:t>
            </w:r>
            <w:proofErr w:type="spellEnd"/>
            <w:r w:rsidRPr="005E1F51">
              <w:rPr>
                <w:lang w:val="en-US"/>
              </w:rPr>
              <w:t>”</w:t>
            </w:r>
          </w:p>
          <w:p w14:paraId="251281A2" w14:textId="40E8936A" w:rsidR="005E1F51" w:rsidRDefault="005E1F51" w:rsidP="00DF0129">
            <w:pPr>
              <w:jc w:val="both"/>
            </w:pPr>
            <w:r>
              <w:t>Chương 5: Sơ đồ hoạt động</w:t>
            </w:r>
          </w:p>
          <w:p w14:paraId="356C1F14" w14:textId="0140F36F" w:rsidR="005E1F51" w:rsidRPr="005E1F51" w:rsidRDefault="005E1F51">
            <w:pPr>
              <w:pStyle w:val="ListParagraph"/>
              <w:numPr>
                <w:ilvl w:val="0"/>
                <w:numId w:val="85"/>
              </w:numPr>
              <w:jc w:val="both"/>
              <w:rPr>
                <w:rFonts w:eastAsia="SimSun"/>
                <w:lang w:val="en-US"/>
              </w:rPr>
            </w:pPr>
            <w:proofErr w:type="spellStart"/>
            <w:r w:rsidRPr="005E1F51">
              <w:rPr>
                <w:rFonts w:eastAsia="SimSun"/>
                <w:lang w:val="en-US"/>
              </w:rPr>
              <w:t>Mô</w:t>
            </w:r>
            <w:proofErr w:type="spellEnd"/>
            <w:r w:rsidRPr="005E1F51">
              <w:rPr>
                <w:rFonts w:eastAsia="SimSun"/>
                <w:lang w:val="en-US"/>
              </w:rPr>
              <w:t xml:space="preserve"> </w:t>
            </w:r>
            <w:proofErr w:type="spellStart"/>
            <w:r w:rsidRPr="005E1F51">
              <w:rPr>
                <w:rFonts w:eastAsia="SimSun"/>
                <w:lang w:val="en-US"/>
              </w:rPr>
              <w:t>tả</w:t>
            </w:r>
            <w:proofErr w:type="spellEnd"/>
            <w:r w:rsidRPr="005E1F51">
              <w:rPr>
                <w:rFonts w:eastAsia="SimSun"/>
                <w:lang w:val="en-US"/>
              </w:rPr>
              <w:t xml:space="preserve"> </w:t>
            </w:r>
            <w:proofErr w:type="spellStart"/>
            <w:r w:rsidRPr="005E1F51">
              <w:rPr>
                <w:rFonts w:eastAsia="SimSun"/>
                <w:lang w:val="en-US"/>
              </w:rPr>
              <w:t>sơ</w:t>
            </w:r>
            <w:proofErr w:type="spellEnd"/>
            <w:r w:rsidRPr="005E1F51">
              <w:rPr>
                <w:rFonts w:eastAsia="SimSun"/>
                <w:lang w:val="en-US"/>
              </w:rPr>
              <w:t xml:space="preserve"> </w:t>
            </w:r>
            <w:proofErr w:type="spellStart"/>
            <w:r w:rsidRPr="005E1F51">
              <w:rPr>
                <w:rFonts w:eastAsia="SimSun"/>
                <w:lang w:val="en-US"/>
              </w:rPr>
              <w:t>đồ</w:t>
            </w:r>
            <w:proofErr w:type="spellEnd"/>
            <w:r w:rsidRPr="005E1F51">
              <w:rPr>
                <w:rFonts w:eastAsia="SimSun"/>
                <w:lang w:val="en-US"/>
              </w:rPr>
              <w:t xml:space="preserve"> </w:t>
            </w:r>
            <w:proofErr w:type="spellStart"/>
            <w:r w:rsidRPr="005E1F51">
              <w:rPr>
                <w:rFonts w:eastAsia="SimSun"/>
                <w:lang w:val="en-US"/>
              </w:rPr>
              <w:t>hoạt</w:t>
            </w:r>
            <w:proofErr w:type="spellEnd"/>
            <w:r w:rsidRPr="005E1F51">
              <w:rPr>
                <w:rFonts w:eastAsia="SimSun"/>
                <w:lang w:val="en-US"/>
              </w:rPr>
              <w:t xml:space="preserve"> </w:t>
            </w:r>
            <w:proofErr w:type="spellStart"/>
            <w:r w:rsidRPr="005E1F51">
              <w:rPr>
                <w:rFonts w:eastAsia="SimSun"/>
                <w:lang w:val="en-US"/>
              </w:rPr>
              <w:t>động</w:t>
            </w:r>
            <w:proofErr w:type="spellEnd"/>
            <w:r w:rsidRPr="005E1F51">
              <w:rPr>
                <w:rFonts w:eastAsia="SimSun"/>
                <w:lang w:val="en-US"/>
              </w:rPr>
              <w:t xml:space="preserve"> “</w:t>
            </w:r>
            <w:proofErr w:type="spellStart"/>
            <w:r w:rsidRPr="005E1F51">
              <w:rPr>
                <w:rFonts w:eastAsia="SimSun"/>
                <w:lang w:val="en-US"/>
              </w:rPr>
              <w:t>Quản</w:t>
            </w:r>
            <w:proofErr w:type="spellEnd"/>
            <w:r w:rsidRPr="005E1F51">
              <w:rPr>
                <w:rFonts w:eastAsia="SimSun"/>
                <w:lang w:val="en-US"/>
              </w:rPr>
              <w:t xml:space="preserve"> </w:t>
            </w:r>
            <w:proofErr w:type="spellStart"/>
            <w:r w:rsidRPr="005E1F51">
              <w:rPr>
                <w:rFonts w:eastAsia="SimSun"/>
                <w:lang w:val="en-US"/>
              </w:rPr>
              <w:t>lý</w:t>
            </w:r>
            <w:proofErr w:type="spellEnd"/>
            <w:r w:rsidRPr="005E1F51">
              <w:rPr>
                <w:rFonts w:eastAsia="SimSun"/>
                <w:lang w:val="en-US"/>
              </w:rPr>
              <w:t xml:space="preserve"> </w:t>
            </w:r>
            <w:proofErr w:type="spellStart"/>
            <w:r w:rsidRPr="005E1F51">
              <w:rPr>
                <w:rFonts w:eastAsia="SimSun"/>
                <w:lang w:val="en-US"/>
              </w:rPr>
              <w:t>tài</w:t>
            </w:r>
            <w:proofErr w:type="spellEnd"/>
            <w:r w:rsidRPr="005E1F51">
              <w:rPr>
                <w:rFonts w:eastAsia="SimSun"/>
                <w:lang w:val="en-US"/>
              </w:rPr>
              <w:t xml:space="preserve"> </w:t>
            </w:r>
            <w:proofErr w:type="spellStart"/>
            <w:r w:rsidRPr="005E1F51">
              <w:rPr>
                <w:rFonts w:eastAsia="SimSun"/>
                <w:lang w:val="en-US"/>
              </w:rPr>
              <w:t>khoản</w:t>
            </w:r>
            <w:proofErr w:type="spellEnd"/>
            <w:r w:rsidRPr="005E1F51">
              <w:rPr>
                <w:rFonts w:eastAsia="SimSun"/>
                <w:lang w:val="en-US"/>
              </w:rPr>
              <w:t>”</w:t>
            </w:r>
          </w:p>
          <w:p w14:paraId="057D377F" w14:textId="77777777" w:rsidR="00F66DD3" w:rsidRDefault="00F66DD3" w:rsidP="00DF0129">
            <w:pPr>
              <w:jc w:val="both"/>
            </w:pPr>
          </w:p>
        </w:tc>
      </w:tr>
      <w:tr w:rsidR="005E1F51" w14:paraId="0A221657" w14:textId="77777777" w:rsidTr="00DF0129">
        <w:tc>
          <w:tcPr>
            <w:tcW w:w="846" w:type="dxa"/>
            <w:vAlign w:val="center"/>
          </w:tcPr>
          <w:p w14:paraId="403D2FBE" w14:textId="58BFB7A2" w:rsidR="005E1F51" w:rsidRPr="00DF0129" w:rsidRDefault="005E1F51" w:rsidP="00DF0129">
            <w:pPr>
              <w:jc w:val="center"/>
              <w:rPr>
                <w:b/>
                <w:bCs/>
                <w:lang w:val="en-US"/>
              </w:rPr>
            </w:pPr>
            <w:r w:rsidRPr="00DF0129">
              <w:rPr>
                <w:b/>
                <w:bCs/>
                <w:lang w:val="en-US"/>
              </w:rPr>
              <w:t>5</w:t>
            </w:r>
          </w:p>
        </w:tc>
        <w:tc>
          <w:tcPr>
            <w:tcW w:w="2551" w:type="dxa"/>
            <w:vAlign w:val="center"/>
          </w:tcPr>
          <w:p w14:paraId="2E6811AE" w14:textId="77777777" w:rsidR="005E1F51" w:rsidRDefault="005E1F51" w:rsidP="00DF0129">
            <w:pPr>
              <w:jc w:val="center"/>
              <w:rPr>
                <w:lang w:val="en-US"/>
              </w:rPr>
            </w:pPr>
            <w:proofErr w:type="spellStart"/>
            <w:r>
              <w:rPr>
                <w:lang w:val="en-US"/>
              </w:rPr>
              <w:t>Võ</w:t>
            </w:r>
            <w:proofErr w:type="spellEnd"/>
            <w:r>
              <w:rPr>
                <w:lang w:val="en-US"/>
              </w:rPr>
              <w:t xml:space="preserve"> Thanh </w:t>
            </w:r>
            <w:proofErr w:type="spellStart"/>
            <w:r>
              <w:rPr>
                <w:lang w:val="en-US"/>
              </w:rPr>
              <w:t>Hiếu</w:t>
            </w:r>
            <w:proofErr w:type="spellEnd"/>
          </w:p>
          <w:p w14:paraId="065D5622" w14:textId="4A8E2251" w:rsidR="005E1F51" w:rsidRDefault="005E1F51" w:rsidP="00DF0129">
            <w:pPr>
              <w:jc w:val="center"/>
              <w:rPr>
                <w:lang w:val="en-US"/>
              </w:rPr>
            </w:pPr>
            <w:r>
              <w:rPr>
                <w:lang w:val="en-US"/>
              </w:rPr>
              <w:t>B1910069</w:t>
            </w:r>
          </w:p>
        </w:tc>
        <w:tc>
          <w:tcPr>
            <w:tcW w:w="1985" w:type="dxa"/>
            <w:vAlign w:val="center"/>
          </w:tcPr>
          <w:p w14:paraId="45BDFC1E" w14:textId="7C0B3044" w:rsidR="005E1F51" w:rsidRDefault="005E1F51" w:rsidP="00DF0129">
            <w:pPr>
              <w:jc w:val="center"/>
              <w:rPr>
                <w:lang w:val="en-US"/>
              </w:rPr>
            </w:pPr>
            <w:proofErr w:type="spellStart"/>
            <w:r>
              <w:rPr>
                <w:lang w:val="en-US"/>
              </w:rPr>
              <w:t>Thành</w:t>
            </w:r>
            <w:proofErr w:type="spellEnd"/>
            <w:r>
              <w:rPr>
                <w:lang w:val="en-US"/>
              </w:rPr>
              <w:t xml:space="preserve"> </w:t>
            </w:r>
            <w:proofErr w:type="spellStart"/>
            <w:r>
              <w:rPr>
                <w:lang w:val="en-US"/>
              </w:rPr>
              <w:t>viên</w:t>
            </w:r>
            <w:proofErr w:type="spellEnd"/>
          </w:p>
        </w:tc>
        <w:tc>
          <w:tcPr>
            <w:tcW w:w="4357" w:type="dxa"/>
            <w:vAlign w:val="center"/>
          </w:tcPr>
          <w:p w14:paraId="65C7D40A" w14:textId="77777777" w:rsidR="005E1F51" w:rsidRDefault="005E1F51" w:rsidP="00DF0129">
            <w:pPr>
              <w:jc w:val="both"/>
              <w:rPr>
                <w:rFonts w:eastAsia="Times New Roman"/>
                <w:sz w:val="24"/>
                <w:szCs w:val="24"/>
                <w:lang w:val="en-US"/>
              </w:rPr>
            </w:pPr>
            <w:r>
              <w:t>Chương 1: Tổng quan</w:t>
            </w:r>
          </w:p>
          <w:p w14:paraId="3E1E6DBB" w14:textId="77777777" w:rsidR="005E1F51" w:rsidRPr="005E1F51" w:rsidRDefault="005E1F51">
            <w:pPr>
              <w:pStyle w:val="ListParagraph"/>
              <w:numPr>
                <w:ilvl w:val="0"/>
                <w:numId w:val="85"/>
              </w:numPr>
              <w:jc w:val="both"/>
              <w:rPr>
                <w:rFonts w:eastAsia="SimSun"/>
                <w:color w:val="000000"/>
              </w:rPr>
            </w:pPr>
            <w:r w:rsidRPr="005E1F51">
              <w:rPr>
                <w:color w:val="000000"/>
              </w:rPr>
              <w:t>Giới thiệu hệ thống quản lý trường tiểu học quốc tế</w:t>
            </w:r>
          </w:p>
          <w:p w14:paraId="30648091" w14:textId="77777777" w:rsidR="005E1F51" w:rsidRDefault="005E1F51" w:rsidP="00DF0129">
            <w:pPr>
              <w:jc w:val="both"/>
              <w:rPr>
                <w:color w:val="000000"/>
              </w:rPr>
            </w:pPr>
            <w:r>
              <w:rPr>
                <w:color w:val="000000"/>
              </w:rPr>
              <w:t>Chương 2: Sơ đồ use case</w:t>
            </w:r>
          </w:p>
          <w:p w14:paraId="1AA50827" w14:textId="77777777" w:rsidR="005E1F51" w:rsidRPr="005E1F51" w:rsidRDefault="005E1F51">
            <w:pPr>
              <w:pStyle w:val="ListParagraph"/>
              <w:numPr>
                <w:ilvl w:val="0"/>
                <w:numId w:val="85"/>
              </w:numPr>
              <w:jc w:val="both"/>
              <w:rPr>
                <w:color w:val="000000"/>
              </w:rPr>
            </w:pPr>
            <w:r w:rsidRPr="005E1F51">
              <w:rPr>
                <w:color w:val="000000"/>
              </w:rPr>
              <w:t>Chức năng của actor “Ban giám hiệu”</w:t>
            </w:r>
          </w:p>
          <w:p w14:paraId="483692F7" w14:textId="2DF2A754" w:rsidR="005E1F51" w:rsidRPr="005E1F51" w:rsidRDefault="005E1F51">
            <w:pPr>
              <w:pStyle w:val="ListParagraph"/>
              <w:numPr>
                <w:ilvl w:val="0"/>
                <w:numId w:val="85"/>
              </w:numPr>
              <w:jc w:val="both"/>
              <w:rPr>
                <w:rFonts w:eastAsia="Times New Roman"/>
              </w:rPr>
            </w:pPr>
            <w:r>
              <w:t>Mô tả các use case: Thông báo, Quản lý trang thiết bị</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p>
          <w:p w14:paraId="70B0DC8D" w14:textId="510A03E7" w:rsidR="005E1F51" w:rsidRDefault="005E1F51" w:rsidP="00DF0129">
            <w:pPr>
              <w:jc w:val="both"/>
            </w:pPr>
            <w:r>
              <w:t>Chương 3: Sơ đồ lớp</w:t>
            </w:r>
          </w:p>
          <w:p w14:paraId="08448C37" w14:textId="5FB5A585" w:rsidR="005E1F51" w:rsidRPr="005E1F51" w:rsidRDefault="005E1F51" w:rsidP="00DF0129">
            <w:pPr>
              <w:jc w:val="both"/>
              <w:rPr>
                <w:rFonts w:eastAsia="SimSun"/>
                <w:lang w:val="en-US"/>
              </w:rPr>
            </w:pPr>
            <w:proofErr w:type="spellStart"/>
            <w:r>
              <w:rPr>
                <w:rFonts w:eastAsia="SimSun"/>
                <w:lang w:val="en-US"/>
              </w:rPr>
              <w:t>Mô</w:t>
            </w:r>
            <w:proofErr w:type="spellEnd"/>
            <w:r>
              <w:rPr>
                <w:rFonts w:eastAsia="SimSun"/>
                <w:lang w:val="en-US"/>
              </w:rPr>
              <w:t xml:space="preserve"> </w:t>
            </w:r>
            <w:proofErr w:type="spellStart"/>
            <w:r>
              <w:rPr>
                <w:rFonts w:eastAsia="SimSun"/>
                <w:lang w:val="en-US"/>
              </w:rPr>
              <w:t>tả</w:t>
            </w:r>
            <w:proofErr w:type="spellEnd"/>
            <w:r>
              <w:rPr>
                <w:rFonts w:eastAsia="SimSun"/>
                <w:lang w:val="en-US"/>
              </w:rPr>
              <w:t xml:space="preserve"> </w:t>
            </w:r>
            <w:proofErr w:type="spellStart"/>
            <w:r>
              <w:rPr>
                <w:rFonts w:eastAsia="SimSun"/>
                <w:lang w:val="en-US"/>
              </w:rPr>
              <w:t>các</w:t>
            </w:r>
            <w:proofErr w:type="spellEnd"/>
            <w:r>
              <w:rPr>
                <w:rFonts w:eastAsia="SimSun"/>
                <w:lang w:val="en-US"/>
              </w:rPr>
              <w:t xml:space="preserve"> </w:t>
            </w:r>
            <w:proofErr w:type="spellStart"/>
            <w:r>
              <w:rPr>
                <w:rFonts w:eastAsia="SimSun"/>
                <w:lang w:val="en-US"/>
              </w:rPr>
              <w:t>lớp</w:t>
            </w:r>
            <w:proofErr w:type="spellEnd"/>
            <w:r>
              <w:rPr>
                <w:rFonts w:eastAsia="SimSun"/>
                <w:lang w:val="en-US"/>
              </w:rPr>
              <w:t xml:space="preserve">: </w:t>
            </w:r>
            <w:proofErr w:type="spellStart"/>
            <w:r>
              <w:rPr>
                <w:rFonts w:eastAsia="SimSun"/>
                <w:lang w:val="en-US"/>
              </w:rPr>
              <w:t>Thông</w:t>
            </w:r>
            <w:proofErr w:type="spellEnd"/>
            <w:r>
              <w:rPr>
                <w:rFonts w:eastAsia="SimSun"/>
                <w:lang w:val="en-US"/>
              </w:rPr>
              <w:t xml:space="preserve"> </w:t>
            </w:r>
            <w:proofErr w:type="spellStart"/>
            <w:r>
              <w:rPr>
                <w:rFonts w:eastAsia="SimSun"/>
                <w:lang w:val="en-US"/>
              </w:rPr>
              <w:t>báo</w:t>
            </w:r>
            <w:proofErr w:type="spellEnd"/>
            <w:r>
              <w:rPr>
                <w:rFonts w:eastAsia="SimSun"/>
                <w:lang w:val="en-US"/>
              </w:rPr>
              <w:t xml:space="preserve">, Tin </w:t>
            </w:r>
            <w:proofErr w:type="spellStart"/>
            <w:r>
              <w:rPr>
                <w:rFonts w:eastAsia="SimSun"/>
                <w:lang w:val="en-US"/>
              </w:rPr>
              <w:t>tức</w:t>
            </w:r>
            <w:proofErr w:type="spellEnd"/>
            <w:r>
              <w:rPr>
                <w:rFonts w:eastAsia="SimSun"/>
                <w:lang w:val="en-US"/>
              </w:rPr>
              <w:t xml:space="preserve">, Trang </w:t>
            </w:r>
            <w:proofErr w:type="spellStart"/>
            <w:r>
              <w:rPr>
                <w:rFonts w:eastAsia="SimSun"/>
                <w:lang w:val="en-US"/>
              </w:rPr>
              <w:t>thiết</w:t>
            </w:r>
            <w:proofErr w:type="spellEnd"/>
            <w:r>
              <w:rPr>
                <w:rFonts w:eastAsia="SimSun"/>
                <w:lang w:val="en-US"/>
              </w:rPr>
              <w:t xml:space="preserve"> </w:t>
            </w:r>
            <w:proofErr w:type="spellStart"/>
            <w:r>
              <w:rPr>
                <w:rFonts w:eastAsia="SimSun"/>
                <w:lang w:val="en-US"/>
              </w:rPr>
              <w:t>bị</w:t>
            </w:r>
            <w:proofErr w:type="spellEnd"/>
          </w:p>
          <w:p w14:paraId="4C0A10B9" w14:textId="569BD09B" w:rsidR="005E1F51" w:rsidRDefault="005E1F51" w:rsidP="00DF0129">
            <w:pPr>
              <w:jc w:val="both"/>
            </w:pPr>
            <w:r>
              <w:t>Chương 4: Sơ đồ tuần tự</w:t>
            </w:r>
          </w:p>
          <w:p w14:paraId="329EBCBA" w14:textId="66D10C41" w:rsidR="005E1F51" w:rsidRPr="005E1F51" w:rsidRDefault="005E1F51" w:rsidP="00DF0129">
            <w:pPr>
              <w:jc w:val="both"/>
              <w:rPr>
                <w:rFonts w:eastAsia="Times New Roman"/>
                <w:lang w:val="en-US"/>
              </w:rPr>
            </w:pP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w:t>
            </w:r>
          </w:p>
          <w:p w14:paraId="39305AA8" w14:textId="7CD01A1D" w:rsidR="005E1F51" w:rsidRDefault="005E1F51" w:rsidP="00DF0129">
            <w:pPr>
              <w:jc w:val="both"/>
            </w:pPr>
            <w:r>
              <w:t>Chương 5: Sơ đồ hoạt động</w:t>
            </w:r>
          </w:p>
          <w:p w14:paraId="5686B814" w14:textId="1C5036A1" w:rsidR="005E1F51" w:rsidRPr="005E1F51" w:rsidRDefault="005E1F51" w:rsidP="00DF0129">
            <w:pPr>
              <w:jc w:val="both"/>
              <w:rPr>
                <w:rFonts w:eastAsia="SimSun"/>
                <w:lang w:val="en-US"/>
              </w:rPr>
            </w:pPr>
            <w:proofErr w:type="spellStart"/>
            <w:r>
              <w:rPr>
                <w:rFonts w:eastAsia="SimSun"/>
                <w:lang w:val="en-US"/>
              </w:rPr>
              <w:lastRenderedPageBreak/>
              <w:t>Mô</w:t>
            </w:r>
            <w:proofErr w:type="spellEnd"/>
            <w:r>
              <w:rPr>
                <w:rFonts w:eastAsia="SimSun"/>
                <w:lang w:val="en-US"/>
              </w:rPr>
              <w:t xml:space="preserve"> </w:t>
            </w:r>
            <w:proofErr w:type="spellStart"/>
            <w:r>
              <w:rPr>
                <w:rFonts w:eastAsia="SimSun"/>
                <w:lang w:val="en-US"/>
              </w:rPr>
              <w:t>tả</w:t>
            </w:r>
            <w:proofErr w:type="spellEnd"/>
            <w:r>
              <w:rPr>
                <w:rFonts w:eastAsia="SimSun"/>
                <w:lang w:val="en-US"/>
              </w:rPr>
              <w:t xml:space="preserve"> </w:t>
            </w:r>
            <w:proofErr w:type="spellStart"/>
            <w:r>
              <w:rPr>
                <w:rFonts w:eastAsia="SimSun"/>
                <w:lang w:val="en-US"/>
              </w:rPr>
              <w:t>sơ</w:t>
            </w:r>
            <w:proofErr w:type="spellEnd"/>
            <w:r>
              <w:rPr>
                <w:rFonts w:eastAsia="SimSun"/>
                <w:lang w:val="en-US"/>
              </w:rPr>
              <w:t xml:space="preserve"> </w:t>
            </w:r>
            <w:proofErr w:type="spellStart"/>
            <w:r>
              <w:rPr>
                <w:rFonts w:eastAsia="SimSun"/>
                <w:lang w:val="en-US"/>
              </w:rPr>
              <w:t>đồ</w:t>
            </w:r>
            <w:proofErr w:type="spellEnd"/>
            <w:r>
              <w:rPr>
                <w:rFonts w:eastAsia="SimSun"/>
                <w:lang w:val="en-US"/>
              </w:rPr>
              <w:t xml:space="preserve"> </w:t>
            </w:r>
            <w:proofErr w:type="spellStart"/>
            <w:r>
              <w:rPr>
                <w:rFonts w:eastAsia="SimSun"/>
                <w:lang w:val="en-US"/>
              </w:rPr>
              <w:t>hoạt</w:t>
            </w:r>
            <w:proofErr w:type="spellEnd"/>
            <w:r>
              <w:rPr>
                <w:rFonts w:eastAsia="SimSun"/>
                <w:lang w:val="en-US"/>
              </w:rPr>
              <w:t xml:space="preserve"> </w:t>
            </w:r>
            <w:proofErr w:type="spellStart"/>
            <w:r>
              <w:rPr>
                <w:rFonts w:eastAsia="SimSun"/>
                <w:lang w:val="en-US"/>
              </w:rPr>
              <w:t>động</w:t>
            </w:r>
            <w:proofErr w:type="spellEnd"/>
            <w:r>
              <w:rPr>
                <w:rFonts w:eastAsia="SimSun"/>
                <w:lang w:val="en-US"/>
              </w:rPr>
              <w:t xml:space="preserve"> </w:t>
            </w:r>
            <w:proofErr w:type="gramStart"/>
            <w:r>
              <w:rPr>
                <w:rFonts w:eastAsia="SimSun"/>
                <w:lang w:val="en-US"/>
              </w:rPr>
              <w:t xml:space="preserve">“ </w:t>
            </w:r>
            <w:proofErr w:type="spellStart"/>
            <w:r>
              <w:rPr>
                <w:rFonts w:eastAsia="SimSun"/>
                <w:lang w:val="en-US"/>
              </w:rPr>
              <w:t>Quản</w:t>
            </w:r>
            <w:proofErr w:type="spellEnd"/>
            <w:proofErr w:type="gramEnd"/>
            <w:r>
              <w:rPr>
                <w:rFonts w:eastAsia="SimSun"/>
                <w:lang w:val="en-US"/>
              </w:rPr>
              <w:t xml:space="preserve"> </w:t>
            </w:r>
            <w:proofErr w:type="spellStart"/>
            <w:r>
              <w:rPr>
                <w:rFonts w:eastAsia="SimSun"/>
                <w:lang w:val="en-US"/>
              </w:rPr>
              <w:t>lý</w:t>
            </w:r>
            <w:proofErr w:type="spellEnd"/>
            <w:r>
              <w:rPr>
                <w:rFonts w:eastAsia="SimSun"/>
                <w:lang w:val="en-US"/>
              </w:rPr>
              <w:t xml:space="preserve"> </w:t>
            </w:r>
            <w:proofErr w:type="spellStart"/>
            <w:r>
              <w:rPr>
                <w:rFonts w:eastAsia="SimSun"/>
                <w:lang w:val="en-US"/>
              </w:rPr>
              <w:t>nhân</w:t>
            </w:r>
            <w:proofErr w:type="spellEnd"/>
            <w:r>
              <w:rPr>
                <w:rFonts w:eastAsia="SimSun"/>
                <w:lang w:val="en-US"/>
              </w:rPr>
              <w:t xml:space="preserve"> </w:t>
            </w:r>
            <w:proofErr w:type="spellStart"/>
            <w:r>
              <w:rPr>
                <w:rFonts w:eastAsia="SimSun"/>
                <w:lang w:val="en-US"/>
              </w:rPr>
              <w:t>sự</w:t>
            </w:r>
            <w:proofErr w:type="spellEnd"/>
            <w:r>
              <w:rPr>
                <w:rFonts w:eastAsia="SimSun"/>
                <w:lang w:val="en-US"/>
              </w:rPr>
              <w:t>”</w:t>
            </w:r>
          </w:p>
          <w:p w14:paraId="247DD35B" w14:textId="77777777" w:rsidR="005E1F51" w:rsidRDefault="005E1F51" w:rsidP="00DF0129">
            <w:pPr>
              <w:jc w:val="both"/>
            </w:pPr>
          </w:p>
        </w:tc>
      </w:tr>
    </w:tbl>
    <w:p w14:paraId="7EA7DB69" w14:textId="77777777" w:rsidR="003A42DA" w:rsidRPr="003A42DA" w:rsidRDefault="003A42DA" w:rsidP="003A42DA">
      <w:pPr>
        <w:rPr>
          <w:lang w:val="en-US"/>
        </w:rPr>
      </w:pPr>
    </w:p>
    <w:p w14:paraId="0045894B" w14:textId="7A91AAFE" w:rsidR="0078531B" w:rsidRDefault="0078531B" w:rsidP="0078531B">
      <w:pPr>
        <w:spacing w:before="240" w:line="240" w:lineRule="auto"/>
        <w:rPr>
          <w:rFonts w:eastAsia="Times New Roman" w:cs="Times New Roman"/>
          <w:b/>
          <w:bCs/>
          <w:sz w:val="36"/>
          <w:szCs w:val="36"/>
        </w:rPr>
      </w:pPr>
    </w:p>
    <w:p w14:paraId="0B3693CA" w14:textId="77777777" w:rsidR="00A3257D" w:rsidRPr="00A3257D" w:rsidRDefault="00A3257D" w:rsidP="00A3257D">
      <w:pPr>
        <w:spacing w:before="240" w:line="240" w:lineRule="auto"/>
        <w:jc w:val="center"/>
        <w:rPr>
          <w:rFonts w:eastAsia="Times New Roman" w:cs="Times New Roman"/>
          <w:b/>
          <w:bCs/>
          <w:szCs w:val="28"/>
        </w:rPr>
      </w:pPr>
    </w:p>
    <w:p w14:paraId="4D3D489C" w14:textId="77777777" w:rsidR="00013F0D" w:rsidRPr="001E57AD" w:rsidRDefault="00013F0D">
      <w:pPr>
        <w:spacing w:before="240"/>
        <w:jc w:val="both"/>
        <w:rPr>
          <w:rFonts w:eastAsia="Times New Roman" w:cs="Times New Roman"/>
          <w:sz w:val="24"/>
          <w:szCs w:val="24"/>
        </w:rPr>
      </w:pPr>
    </w:p>
    <w:p w14:paraId="43175540" w14:textId="77777777" w:rsidR="00013F0D" w:rsidRPr="001E57AD" w:rsidRDefault="00013F0D">
      <w:pPr>
        <w:spacing w:before="240"/>
        <w:jc w:val="both"/>
        <w:rPr>
          <w:rFonts w:eastAsia="Times New Roman" w:cs="Times New Roman"/>
          <w:sz w:val="24"/>
          <w:szCs w:val="24"/>
        </w:rPr>
      </w:pPr>
    </w:p>
    <w:p w14:paraId="712E4426" w14:textId="77777777" w:rsidR="00013F0D" w:rsidRPr="001E57AD" w:rsidRDefault="00013F0D">
      <w:pPr>
        <w:spacing w:before="240"/>
        <w:jc w:val="both"/>
        <w:rPr>
          <w:rFonts w:eastAsia="Times New Roman" w:cs="Times New Roman"/>
          <w:sz w:val="24"/>
          <w:szCs w:val="24"/>
        </w:rPr>
      </w:pPr>
    </w:p>
    <w:p w14:paraId="16F96616" w14:textId="77777777" w:rsidR="00013F0D" w:rsidRPr="001E57AD" w:rsidRDefault="00013F0D">
      <w:pPr>
        <w:spacing w:before="240"/>
        <w:jc w:val="both"/>
        <w:rPr>
          <w:rFonts w:eastAsia="Times New Roman" w:cs="Times New Roman"/>
          <w:sz w:val="24"/>
          <w:szCs w:val="24"/>
        </w:rPr>
      </w:pPr>
    </w:p>
    <w:p w14:paraId="4577F38B" w14:textId="09B6AED1" w:rsidR="00013F0D" w:rsidRDefault="00013F0D">
      <w:pPr>
        <w:spacing w:before="240"/>
        <w:jc w:val="both"/>
        <w:rPr>
          <w:rFonts w:eastAsia="Times New Roman" w:cs="Times New Roman"/>
          <w:sz w:val="24"/>
          <w:szCs w:val="24"/>
        </w:rPr>
      </w:pPr>
    </w:p>
    <w:p w14:paraId="405D3F5F" w14:textId="5455093C" w:rsidR="003A42DA" w:rsidRDefault="003A42DA">
      <w:pPr>
        <w:spacing w:before="240"/>
        <w:jc w:val="both"/>
        <w:rPr>
          <w:rFonts w:eastAsia="Times New Roman" w:cs="Times New Roman"/>
          <w:sz w:val="24"/>
          <w:szCs w:val="24"/>
        </w:rPr>
      </w:pPr>
    </w:p>
    <w:p w14:paraId="5D5027F3" w14:textId="6F797166" w:rsidR="003A42DA" w:rsidRDefault="003A42DA">
      <w:pPr>
        <w:spacing w:before="240"/>
        <w:jc w:val="both"/>
        <w:rPr>
          <w:rFonts w:eastAsia="Times New Roman" w:cs="Times New Roman"/>
          <w:sz w:val="24"/>
          <w:szCs w:val="24"/>
        </w:rPr>
      </w:pPr>
    </w:p>
    <w:p w14:paraId="21004D7E" w14:textId="49A4A6F2" w:rsidR="003A42DA" w:rsidRDefault="003A42DA">
      <w:pPr>
        <w:spacing w:before="240"/>
        <w:jc w:val="both"/>
        <w:rPr>
          <w:rFonts w:eastAsia="Times New Roman" w:cs="Times New Roman"/>
          <w:sz w:val="24"/>
          <w:szCs w:val="24"/>
        </w:rPr>
      </w:pPr>
    </w:p>
    <w:p w14:paraId="4CA57AD0" w14:textId="04951721" w:rsidR="003A42DA" w:rsidRDefault="003A42DA">
      <w:pPr>
        <w:spacing w:before="240"/>
        <w:jc w:val="both"/>
        <w:rPr>
          <w:rFonts w:eastAsia="Times New Roman" w:cs="Times New Roman"/>
          <w:sz w:val="24"/>
          <w:szCs w:val="24"/>
        </w:rPr>
      </w:pPr>
    </w:p>
    <w:p w14:paraId="66A5076E" w14:textId="689158C8" w:rsidR="003A42DA" w:rsidRDefault="003A42DA">
      <w:pPr>
        <w:spacing w:before="240"/>
        <w:jc w:val="both"/>
        <w:rPr>
          <w:rFonts w:eastAsia="Times New Roman" w:cs="Times New Roman"/>
          <w:sz w:val="24"/>
          <w:szCs w:val="24"/>
        </w:rPr>
      </w:pPr>
    </w:p>
    <w:p w14:paraId="2B07CE3E" w14:textId="431C1238" w:rsidR="003A42DA" w:rsidRDefault="003A42DA">
      <w:pPr>
        <w:spacing w:before="240"/>
        <w:jc w:val="both"/>
        <w:rPr>
          <w:rFonts w:eastAsia="Times New Roman" w:cs="Times New Roman"/>
          <w:sz w:val="24"/>
          <w:szCs w:val="24"/>
        </w:rPr>
      </w:pPr>
    </w:p>
    <w:p w14:paraId="26F3C9FC" w14:textId="0F396176" w:rsidR="003A42DA" w:rsidRDefault="003A42DA">
      <w:pPr>
        <w:spacing w:before="240"/>
        <w:jc w:val="both"/>
        <w:rPr>
          <w:rFonts w:eastAsia="Times New Roman" w:cs="Times New Roman"/>
          <w:sz w:val="24"/>
          <w:szCs w:val="24"/>
        </w:rPr>
      </w:pPr>
    </w:p>
    <w:p w14:paraId="275CB6CD" w14:textId="33C02438" w:rsidR="003A42DA" w:rsidRDefault="003A42DA">
      <w:pPr>
        <w:spacing w:before="240"/>
        <w:jc w:val="both"/>
        <w:rPr>
          <w:rFonts w:eastAsia="Times New Roman" w:cs="Times New Roman"/>
          <w:sz w:val="24"/>
          <w:szCs w:val="24"/>
        </w:rPr>
      </w:pPr>
    </w:p>
    <w:p w14:paraId="6D3A4E49" w14:textId="4DC803CA" w:rsidR="003A42DA" w:rsidRDefault="003A42DA">
      <w:pPr>
        <w:spacing w:before="240"/>
        <w:jc w:val="both"/>
        <w:rPr>
          <w:rFonts w:eastAsia="Times New Roman" w:cs="Times New Roman"/>
          <w:sz w:val="24"/>
          <w:szCs w:val="24"/>
        </w:rPr>
      </w:pPr>
    </w:p>
    <w:p w14:paraId="0D46449D" w14:textId="491FF9A5" w:rsidR="003A42DA" w:rsidRDefault="003A42DA">
      <w:pPr>
        <w:spacing w:before="240"/>
        <w:jc w:val="both"/>
        <w:rPr>
          <w:rFonts w:eastAsia="Times New Roman" w:cs="Times New Roman"/>
          <w:sz w:val="24"/>
          <w:szCs w:val="24"/>
        </w:rPr>
      </w:pPr>
    </w:p>
    <w:p w14:paraId="12D3C92C" w14:textId="61D953D5" w:rsidR="003A42DA" w:rsidRPr="001E57AD" w:rsidRDefault="003A42DA" w:rsidP="003A42DA">
      <w:pPr>
        <w:spacing w:line="240" w:lineRule="auto"/>
        <w:rPr>
          <w:rFonts w:eastAsia="Times New Roman" w:cs="Times New Roman"/>
          <w:sz w:val="24"/>
          <w:szCs w:val="24"/>
        </w:rPr>
      </w:pPr>
      <w:r>
        <w:rPr>
          <w:rFonts w:eastAsia="Times New Roman" w:cs="Times New Roman"/>
          <w:sz w:val="24"/>
          <w:szCs w:val="24"/>
        </w:rPr>
        <w:br w:type="page"/>
      </w:r>
    </w:p>
    <w:p w14:paraId="62D65C3E" w14:textId="77777777" w:rsidR="00272A82" w:rsidRDefault="00272A82">
      <w:pPr>
        <w:pStyle w:val="Heading1"/>
        <w:sectPr w:rsidR="00272A82" w:rsidSect="00272A82">
          <w:headerReference w:type="default" r:id="rId13"/>
          <w:footerReference w:type="default" r:id="rId14"/>
          <w:pgSz w:w="11909" w:h="16834"/>
          <w:pgMar w:top="1440" w:right="1080" w:bottom="1440" w:left="1080" w:header="720" w:footer="720" w:gutter="0"/>
          <w:pgNumType w:fmt="lowerRoman" w:start="1"/>
          <w:cols w:space="720"/>
          <w:docGrid w:linePitch="381"/>
        </w:sectPr>
      </w:pPr>
    </w:p>
    <w:p w14:paraId="25C6FF01" w14:textId="576BEFAB" w:rsidR="00013F0D" w:rsidRPr="0078531B" w:rsidRDefault="00FE79D7">
      <w:pPr>
        <w:pStyle w:val="Heading1"/>
      </w:pPr>
      <w:bookmarkStart w:id="4" w:name="_Toc119444930"/>
      <w:r w:rsidRPr="0078531B">
        <w:lastRenderedPageBreak/>
        <w:t>TỔNG QUAN</w:t>
      </w:r>
      <w:bookmarkEnd w:id="4"/>
    </w:p>
    <w:p w14:paraId="5E31853B" w14:textId="22DE3653" w:rsidR="00013F0D" w:rsidRPr="0076467B" w:rsidRDefault="00E952C3">
      <w:pPr>
        <w:pStyle w:val="Heading2"/>
      </w:pPr>
      <w:bookmarkStart w:id="5" w:name="_7pbwacbw40no" w:colFirst="0" w:colLast="0"/>
      <w:bookmarkStart w:id="6" w:name="_Toc119444931"/>
      <w:bookmarkEnd w:id="5"/>
      <w:r w:rsidRPr="0076467B">
        <w:t>Giới thiệu đề tài</w:t>
      </w:r>
      <w:bookmarkEnd w:id="6"/>
    </w:p>
    <w:p w14:paraId="2CD1074B" w14:textId="746970D2" w:rsidR="00013F0D" w:rsidRPr="0076467B" w:rsidRDefault="00E952C3">
      <w:pPr>
        <w:pStyle w:val="Heading3"/>
      </w:pPr>
      <w:bookmarkStart w:id="7" w:name="_4bc6zik0437r" w:colFirst="0" w:colLast="0"/>
      <w:bookmarkStart w:id="8" w:name="_Toc119444932"/>
      <w:bookmarkEnd w:id="7"/>
      <w:r w:rsidRPr="0076467B">
        <w:t>Tính cấp thiết của đề tài</w:t>
      </w:r>
      <w:bookmarkEnd w:id="8"/>
    </w:p>
    <w:p w14:paraId="6A11A06F" w14:textId="77777777" w:rsidR="00013F0D" w:rsidRPr="00A7408F" w:rsidRDefault="00E952C3" w:rsidP="00A7408F">
      <w:pPr>
        <w:jc w:val="both"/>
        <w:rPr>
          <w:rFonts w:eastAsia="Times New Roman" w:cs="Times New Roman"/>
          <w:szCs w:val="28"/>
        </w:rPr>
      </w:pPr>
      <w:r w:rsidRPr="001E57AD">
        <w:rPr>
          <w:rFonts w:cs="Times New Roman"/>
        </w:rPr>
        <w:tab/>
      </w:r>
      <w:r w:rsidRPr="00A7408F">
        <w:rPr>
          <w:rFonts w:eastAsia="Times New Roman" w:cs="Times New Roman"/>
          <w:szCs w:val="28"/>
        </w:rPr>
        <w:t>Giáo dục tiểu học là nơi ươm mầm cho thế hệ lãnh đạo, nhà tư tưởng và nhà đổi mới tiếp theo. Giáo dục tiểu học từ lâu đã được xem là một trong những bước cần chú trọng nhất,</w:t>
      </w:r>
      <w:r w:rsidRPr="00A7408F">
        <w:rPr>
          <w:rFonts w:eastAsia="Times New Roman" w:cs="Times New Roman"/>
          <w:b/>
          <w:szCs w:val="28"/>
        </w:rPr>
        <w:t xml:space="preserve"> </w:t>
      </w:r>
      <w:r w:rsidRPr="00A7408F">
        <w:rPr>
          <w:rFonts w:eastAsia="Times New Roman" w:cs="Times New Roman"/>
          <w:szCs w:val="28"/>
        </w:rPr>
        <w:t>là bước giáo dục cơ bản và quan trọng nhất trong nền giáo dục, giai đoạn định hình tính cách và tư duy của mỗi đứa trẻ với mục tiêu là nâng cao nhận thức cho trẻ em, mở ra các cơ hội cùng phát triển bản thân giữa các thế hệ. Trong vài năm gần đây, số lượng học sinh tham gia vào bậc tiểu học không ngừng tăng qua các năm. Trung bình mỗi năm tăng lên khoảng 200.000 học sinh/năm. Đây có thể xem là một gánh nặng đè lên đôi vai của nền giáo dục tiểu học. Trong tình hình đó thì giáo dục tiểu học quốc tế nổi lên là một trong những lựa chọn đột phá và mang tính chiến lược đầu tư cho con em của các bậc phụ  huynh ngay từ những bước cơ bản nhất của phát triển giáo dục.</w:t>
      </w:r>
    </w:p>
    <w:p w14:paraId="4144BA82" w14:textId="77777777" w:rsidR="00013F0D" w:rsidRPr="00A7408F" w:rsidRDefault="00E952C3" w:rsidP="00A7408F">
      <w:pPr>
        <w:jc w:val="both"/>
        <w:rPr>
          <w:rFonts w:eastAsia="Times New Roman" w:cs="Times New Roman"/>
          <w:szCs w:val="28"/>
        </w:rPr>
      </w:pPr>
      <w:r w:rsidRPr="00A7408F">
        <w:rPr>
          <w:rFonts w:eastAsia="Times New Roman" w:cs="Times New Roman"/>
          <w:szCs w:val="28"/>
        </w:rPr>
        <w:tab/>
        <w:t>Hiện nay với xu thế hội nhập quốc tế diễn ra trên hầu hết mọi lĩnh vực. Đặc biệt là đối với giáo dục thì việc hội nhập này đã được chú trọng từ những giai đoạn sớm nhất. Hòa mình vào xu hướng đó thì số lượng các trường tiểu học quốc tế không ngừng tăng qua các năm. Trường tiểu học quốc tế vẫn luôn là môi trường học tập được nhiều phụ huynh quan tâm và đánh giá cao. Bởi lẽ, khi học ở các trường quốc tế các em không chỉ được phát triển về tư duy mà còn được giáo dục toàn diện về thể chất , thẩm mỹ và năng khiếu. Đây là một trong những cơ sở nền tảng để trang bị cho các em kiến thức để vững vàng hơn cho các bậc học tiếp theo mà vẫn giữ được các giá trị truyền thống, nét hồn nhiên và tuổi thơ đẹp cho các em.</w:t>
      </w:r>
    </w:p>
    <w:p w14:paraId="04B3F48E" w14:textId="77777777" w:rsidR="00013F0D" w:rsidRPr="00A7408F" w:rsidRDefault="00E952C3" w:rsidP="00A7408F">
      <w:pPr>
        <w:ind w:firstLine="720"/>
        <w:jc w:val="both"/>
        <w:rPr>
          <w:rFonts w:cs="Times New Roman"/>
          <w:szCs w:val="28"/>
        </w:rPr>
      </w:pPr>
      <w:r w:rsidRPr="00A7408F">
        <w:rPr>
          <w:rFonts w:eastAsia="Times New Roman" w:cs="Times New Roman"/>
          <w:szCs w:val="28"/>
        </w:rPr>
        <w:t xml:space="preserve">Hiện tại là thời đại của công nghệ 4.0 xã hội tin học hóa đang mở ra, xã hội tiến tới công nghiệp hóa hiện đại hóa và đồng nghĩa với sự phát triển của ngành tin học, xã hội tin học hóa đang ở một thời kỳ phát triển rực rỡ. Công nghệ thông tin đã trở thành một cơn bão trong bối cảnh giáo dục, tăng tiềm năng học tập của học sinh và trao quyền cho giáo viên với các công cụ thuyết trình hấp dẫn và hệ thống quản lý lớp học tiên tiến. Từ trường mầm non cho đến các cơ sở giáo dục đại học, rất nhiều thiết bị điện tử - máy tính xách tay, máy tính bảng, điện thoại thông minh và thậm chí cả bảng thông minh đã mở ra khả năng tiếp cận với lượng thông tin khổng lồ. Những công cụ này thúc đẩy sự tham gia rộng rãi hơn vào cộng đồng học thuật và mang lại lợi ích cho các nhà giáo dục cũng như học sinh.  </w:t>
      </w:r>
      <w:r w:rsidRPr="00A7408F">
        <w:rPr>
          <w:rFonts w:cs="Times New Roman"/>
          <w:szCs w:val="28"/>
        </w:rPr>
        <w:t xml:space="preserve">   </w:t>
      </w:r>
    </w:p>
    <w:p w14:paraId="06B9B193" w14:textId="77777777" w:rsidR="00013F0D" w:rsidRPr="00A7408F" w:rsidRDefault="00E952C3" w:rsidP="00A7408F">
      <w:pPr>
        <w:ind w:firstLine="720"/>
        <w:jc w:val="both"/>
        <w:rPr>
          <w:rFonts w:eastAsia="Times New Roman" w:cs="Times New Roman"/>
          <w:szCs w:val="28"/>
        </w:rPr>
      </w:pPr>
      <w:r w:rsidRPr="00A7408F">
        <w:rPr>
          <w:rFonts w:eastAsia="Times New Roman" w:cs="Times New Roman"/>
          <w:szCs w:val="28"/>
        </w:rPr>
        <w:lastRenderedPageBreak/>
        <w:t>Nói như vậy để có thể thấy được việc áp dụng công nghệ ( hệ thống quản lý ) vào quản lý giảng dạy có vai trò cực kỳ quan trọng trong việc giảm tải gánh nặng cho ban quản lý nhà trường. Nếu không có hệ thống thì việc quản lý của nhà trường sẽ gặp  một số bất lợi, tốc độ cũng như hiệu quả công việc sẽ bị giảm hiệu suất. Từ khi áp dụng hệ thống quản lý vào giáo dục thì việc đăng ký tuyển sinh cho con em trở nên dễ dàng hơn đối với các bậc phụ huynh.</w:t>
      </w:r>
    </w:p>
    <w:p w14:paraId="1C0E66E8" w14:textId="1153CA56" w:rsidR="00013F0D" w:rsidRPr="00977032" w:rsidRDefault="00E952C3" w:rsidP="00977032">
      <w:pPr>
        <w:jc w:val="both"/>
        <w:rPr>
          <w:rFonts w:eastAsia="Times New Roman" w:cs="Times New Roman"/>
          <w:szCs w:val="28"/>
        </w:rPr>
      </w:pPr>
      <w:r w:rsidRPr="00A7408F">
        <w:rPr>
          <w:rFonts w:eastAsia="Times New Roman" w:cs="Times New Roman"/>
          <w:szCs w:val="28"/>
        </w:rPr>
        <w:t xml:space="preserve"> Bên cạnh đó việc quản lý sổ liên lạc điện tử và thông báo các sự kiện hội họp nếu như lúc trước được thông báo thủ công bằng văn bản thông qua học sinh thì giờ đây việc cập nhật thông tin điểm số, tiến độ học tập được quản lý  một cách tự động , được cập nhật thường xuyên, phụ huynh có thể theo dõi và can thiệp kịp thời nếu phát hiện bất thường trong quá trình học tập của con em mình. Bên cạnh đó phụ huynh còn được thông báo về các sự kiện hội họp và các thông báo quan trọng của nhà trường. Ngoài ra nhà trường còn có cơ hội để quảng bá hình ảnh của mình thông qua hệ thống và là cơ hội để nhà trường tiếp cận với nguồn nhân lực có nhu cầu tìm việc.</w:t>
      </w:r>
    </w:p>
    <w:p w14:paraId="6F8E84B5" w14:textId="7E5FA85C" w:rsidR="00013F0D" w:rsidRPr="0076467B" w:rsidRDefault="00E952C3">
      <w:pPr>
        <w:pStyle w:val="Heading3"/>
      </w:pPr>
      <w:bookmarkStart w:id="9" w:name="_9kl7u0fwd5by" w:colFirst="0" w:colLast="0"/>
      <w:bookmarkStart w:id="10" w:name="_Toc119444933"/>
      <w:bookmarkEnd w:id="9"/>
      <w:r w:rsidRPr="0076467B">
        <w:t>Lợi ích của đề tài</w:t>
      </w:r>
      <w:bookmarkEnd w:id="10"/>
    </w:p>
    <w:p w14:paraId="4985F6F5" w14:textId="77777777" w:rsidR="00013F0D" w:rsidRPr="001E57AD" w:rsidRDefault="00E952C3">
      <w:pPr>
        <w:spacing w:before="240" w:after="240"/>
        <w:jc w:val="both"/>
        <w:rPr>
          <w:rFonts w:eastAsia="Times New Roman" w:cs="Times New Roman"/>
          <w:b/>
        </w:rPr>
      </w:pPr>
      <w:r w:rsidRPr="001E57AD">
        <w:rPr>
          <w:rFonts w:eastAsia="Times New Roman" w:cs="Times New Roman"/>
          <w:b/>
        </w:rPr>
        <w:t xml:space="preserve">Đối với nhà trường: </w:t>
      </w:r>
    </w:p>
    <w:p w14:paraId="336001BA" w14:textId="51166060" w:rsidR="00013F0D" w:rsidRPr="0079791E" w:rsidRDefault="00E952C3">
      <w:pPr>
        <w:pStyle w:val="ListParagraph"/>
        <w:numPr>
          <w:ilvl w:val="0"/>
          <w:numId w:val="45"/>
        </w:numPr>
        <w:jc w:val="both"/>
        <w:rPr>
          <w:rFonts w:eastAsia="Times New Roman" w:cs="Times New Roman"/>
          <w:szCs w:val="28"/>
        </w:rPr>
      </w:pPr>
      <w:r w:rsidRPr="0079791E">
        <w:rPr>
          <w:rFonts w:eastAsia="Times New Roman" w:cs="Times New Roman"/>
          <w:szCs w:val="28"/>
        </w:rPr>
        <w:t>Giúp quảng bá thông tin của trường một cách nhanh chóng.</w:t>
      </w:r>
    </w:p>
    <w:p w14:paraId="052F058E" w14:textId="77777777" w:rsidR="00013F0D" w:rsidRPr="0079791E" w:rsidRDefault="00E952C3">
      <w:pPr>
        <w:pStyle w:val="ListParagraph"/>
        <w:numPr>
          <w:ilvl w:val="0"/>
          <w:numId w:val="45"/>
        </w:numPr>
        <w:jc w:val="both"/>
        <w:rPr>
          <w:rFonts w:eastAsia="Times New Roman" w:cs="Times New Roman"/>
          <w:szCs w:val="28"/>
        </w:rPr>
      </w:pPr>
      <w:r w:rsidRPr="0079791E">
        <w:rPr>
          <w:rFonts w:eastAsia="Times New Roman" w:cs="Times New Roman"/>
          <w:szCs w:val="28"/>
        </w:rPr>
        <w:t>Việc chia sẻ thông tin đến với giáo viên, phụ huynh, học sinh sẽ nhanh chóng và tiện lợi hơn.</w:t>
      </w:r>
    </w:p>
    <w:p w14:paraId="77F4C8E9" w14:textId="77777777" w:rsidR="00013F0D" w:rsidRPr="0079791E" w:rsidRDefault="00E952C3">
      <w:pPr>
        <w:pStyle w:val="ListParagraph"/>
        <w:numPr>
          <w:ilvl w:val="0"/>
          <w:numId w:val="45"/>
        </w:numPr>
        <w:jc w:val="both"/>
        <w:rPr>
          <w:rFonts w:eastAsia="Times New Roman" w:cs="Times New Roman"/>
          <w:szCs w:val="28"/>
        </w:rPr>
      </w:pPr>
      <w:r w:rsidRPr="0079791E">
        <w:rPr>
          <w:rFonts w:eastAsia="Times New Roman" w:cs="Times New Roman"/>
          <w:szCs w:val="28"/>
        </w:rPr>
        <w:t>Thông báo tuyển dụng nhân sự đến người có nhu cầu việc làm.</w:t>
      </w:r>
    </w:p>
    <w:p w14:paraId="04CC98EC" w14:textId="77777777" w:rsidR="00013F0D" w:rsidRPr="0079791E" w:rsidRDefault="00E952C3">
      <w:pPr>
        <w:pStyle w:val="ListParagraph"/>
        <w:numPr>
          <w:ilvl w:val="0"/>
          <w:numId w:val="45"/>
        </w:numPr>
        <w:jc w:val="both"/>
        <w:rPr>
          <w:rFonts w:eastAsia="Times New Roman" w:cs="Times New Roman"/>
          <w:szCs w:val="28"/>
        </w:rPr>
      </w:pPr>
      <w:r w:rsidRPr="0079791E">
        <w:rPr>
          <w:rFonts w:eastAsia="Times New Roman" w:cs="Times New Roman"/>
          <w:szCs w:val="28"/>
        </w:rPr>
        <w:t>Thu thập ý kiến, nguyện vọng của phụ huynh, học sinh và giáo viên trường một cách dễ dàng.</w:t>
      </w:r>
    </w:p>
    <w:p w14:paraId="38133607" w14:textId="77777777" w:rsidR="00013F0D" w:rsidRPr="001E57AD" w:rsidRDefault="00E952C3">
      <w:pPr>
        <w:spacing w:before="240" w:after="240"/>
        <w:jc w:val="both"/>
        <w:rPr>
          <w:rFonts w:eastAsia="Times New Roman" w:cs="Times New Roman"/>
          <w:b/>
        </w:rPr>
      </w:pPr>
      <w:r w:rsidRPr="001E57AD">
        <w:rPr>
          <w:rFonts w:eastAsia="Times New Roman" w:cs="Times New Roman"/>
          <w:b/>
        </w:rPr>
        <w:t>Đối với phụ huynh, học sinh:</w:t>
      </w:r>
    </w:p>
    <w:p w14:paraId="540C8F65" w14:textId="77777777" w:rsidR="00013F0D" w:rsidRPr="0079791E" w:rsidRDefault="00E952C3">
      <w:pPr>
        <w:pStyle w:val="ListParagraph"/>
        <w:numPr>
          <w:ilvl w:val="0"/>
          <w:numId w:val="46"/>
        </w:numPr>
        <w:jc w:val="both"/>
        <w:rPr>
          <w:rFonts w:eastAsia="Times New Roman" w:cs="Times New Roman"/>
          <w:szCs w:val="28"/>
        </w:rPr>
      </w:pPr>
      <w:r w:rsidRPr="0079791E">
        <w:rPr>
          <w:rFonts w:eastAsia="Times New Roman" w:cs="Times New Roman"/>
          <w:szCs w:val="28"/>
        </w:rPr>
        <w:t>Phụ huynh có thể tham khảo thông tin của trường như: ban lãnh đạo trường, mức học phí và các khoản phí khác. Tìm hiểu được quy trinh tuyển sinh và đăng ký nhập họ kết quả học tập của con thông qua sổ liên lạc điện tử. Theo dõi được quá trình học tập của học sinh.</w:t>
      </w:r>
    </w:p>
    <w:p w14:paraId="00E60244" w14:textId="3A301FF6" w:rsidR="00013F0D" w:rsidRPr="0079791E" w:rsidRDefault="00E952C3">
      <w:pPr>
        <w:pStyle w:val="ListParagraph"/>
        <w:numPr>
          <w:ilvl w:val="0"/>
          <w:numId w:val="46"/>
        </w:numPr>
        <w:jc w:val="both"/>
        <w:rPr>
          <w:rFonts w:eastAsia="Times New Roman" w:cs="Times New Roman"/>
          <w:szCs w:val="28"/>
        </w:rPr>
      </w:pPr>
      <w:r w:rsidRPr="0079791E">
        <w:rPr>
          <w:rFonts w:eastAsia="Times New Roman" w:cs="Times New Roman"/>
          <w:szCs w:val="28"/>
        </w:rPr>
        <w:t>Học sinh có thể theo dõi được lịch giảng dạy, của nhà trường nhanh chóng. Theo dõi cũng như tham gia sự kiện của nhà trường.</w:t>
      </w:r>
    </w:p>
    <w:p w14:paraId="12F1A5C0" w14:textId="77777777" w:rsidR="00013F0D" w:rsidRPr="0079791E" w:rsidRDefault="00E952C3">
      <w:pPr>
        <w:pStyle w:val="ListParagraph"/>
        <w:numPr>
          <w:ilvl w:val="0"/>
          <w:numId w:val="46"/>
        </w:numPr>
        <w:jc w:val="both"/>
        <w:rPr>
          <w:rFonts w:eastAsia="Times New Roman" w:cs="Times New Roman"/>
          <w:szCs w:val="28"/>
        </w:rPr>
      </w:pPr>
      <w:r w:rsidRPr="0079791E">
        <w:rPr>
          <w:rFonts w:eastAsia="Times New Roman" w:cs="Times New Roman"/>
          <w:szCs w:val="28"/>
        </w:rPr>
        <w:t xml:space="preserve">Ngoài ra hệ thống còn giúp việc quản lý nhân sự, học sinh của trường trở nên dễ dàng hơn không cần phải tìm đến hồ sơ trên giấy. Những người có nhu cầu việc làm sẽ có thể gửi hồ sơ online mà không cần phải đến trực tiếp trường.c cho con của họ nhanh chóng thông qua hệ thống. Theo dõi </w:t>
      </w:r>
    </w:p>
    <w:p w14:paraId="5B706F52" w14:textId="44CDAD89" w:rsidR="00013F0D" w:rsidRPr="001E57AD" w:rsidRDefault="00E952C3">
      <w:pPr>
        <w:pStyle w:val="Heading2"/>
      </w:pPr>
      <w:bookmarkStart w:id="11" w:name="_vjb2fwxg7c5o" w:colFirst="0" w:colLast="0"/>
      <w:bookmarkEnd w:id="11"/>
      <w:r w:rsidRPr="001E57AD">
        <w:lastRenderedPageBreak/>
        <w:t xml:space="preserve"> </w:t>
      </w:r>
      <w:bookmarkStart w:id="12" w:name="_Toc119444934"/>
      <w:r w:rsidRPr="001E57AD">
        <w:t>Những hệ thống tương tự</w:t>
      </w:r>
      <w:bookmarkEnd w:id="12"/>
    </w:p>
    <w:p w14:paraId="036B8774" w14:textId="77777777" w:rsidR="00013F0D" w:rsidRPr="001E57AD" w:rsidRDefault="00E952C3">
      <w:pPr>
        <w:spacing w:before="240" w:after="240"/>
        <w:ind w:firstLine="720"/>
        <w:jc w:val="both"/>
        <w:rPr>
          <w:rFonts w:eastAsia="Times New Roman" w:cs="Times New Roman"/>
        </w:rPr>
      </w:pPr>
      <w:r w:rsidRPr="001E57AD">
        <w:rPr>
          <w:rFonts w:eastAsia="Times New Roman" w:cs="Times New Roman"/>
        </w:rPr>
        <w:t>Hiện nay, hầu hết các trường học cho đến trung tâm đều xây dựng cho mình những website chuyên nghiệp để áp dụng vào công tác quản lý những thông tin của họ. Ngoài ra, website còn là kênh thông tin hiệu quả của nhà trường với học sinh, sinh viên và cả phụ huynh, mọi hoạt động và thông báo từ nhà trường đều có thể nhanh chóng được gửi đến học sinh – phụ huynh thông qua website. Có thể thấy website trở thành công cụ thông tin liên lạc không thể thiếu của nhà trường – trung tâm.</w:t>
      </w:r>
    </w:p>
    <w:p w14:paraId="4F382317" w14:textId="0105821A" w:rsidR="00013F0D" w:rsidRPr="001E57AD" w:rsidRDefault="00E952C3">
      <w:pPr>
        <w:pStyle w:val="Heading3"/>
      </w:pPr>
      <w:bookmarkStart w:id="13" w:name="_kjbbifs5y2u" w:colFirst="0" w:colLast="0"/>
      <w:bookmarkStart w:id="14" w:name="_Toc119444935"/>
      <w:bookmarkEnd w:id="13"/>
      <w:r w:rsidRPr="001E57AD">
        <w:t>Trường Quốc Tế Hòa Bình – Cần Thơ:</w:t>
      </w:r>
      <w:bookmarkEnd w:id="14"/>
    </w:p>
    <w:p w14:paraId="37A6FACE" w14:textId="77777777" w:rsidR="00013F0D" w:rsidRPr="0076467B" w:rsidRDefault="00E952C3">
      <w:pPr>
        <w:pStyle w:val="Heading4"/>
      </w:pPr>
      <w:bookmarkStart w:id="15" w:name="_8qsyuhyvmbdv" w:colFirst="0" w:colLast="0"/>
      <w:bookmarkEnd w:id="15"/>
      <w:r w:rsidRPr="0076467B">
        <w:t>Ưu điểm</w:t>
      </w:r>
    </w:p>
    <w:p w14:paraId="1BF07553" w14:textId="77777777" w:rsidR="00013F0D" w:rsidRPr="006A5B1D" w:rsidRDefault="00E952C3">
      <w:pPr>
        <w:numPr>
          <w:ilvl w:val="0"/>
          <w:numId w:val="48"/>
        </w:numPr>
        <w:spacing w:before="240"/>
        <w:jc w:val="both"/>
        <w:rPr>
          <w:rFonts w:eastAsia="Times New Roman" w:cs="Times New Roman"/>
          <w:szCs w:val="28"/>
        </w:rPr>
      </w:pPr>
      <w:r w:rsidRPr="006A5B1D">
        <w:rPr>
          <w:rFonts w:eastAsia="Times New Roman" w:cs="Times New Roman"/>
          <w:szCs w:val="28"/>
        </w:rPr>
        <w:t>Thiết kế thông tin và giao diện hài hòa</w:t>
      </w:r>
    </w:p>
    <w:p w14:paraId="72D1A560" w14:textId="77777777" w:rsidR="00013F0D" w:rsidRPr="006A5B1D" w:rsidRDefault="00E952C3">
      <w:pPr>
        <w:numPr>
          <w:ilvl w:val="0"/>
          <w:numId w:val="48"/>
        </w:numPr>
        <w:jc w:val="both"/>
        <w:rPr>
          <w:rFonts w:eastAsia="Times New Roman" w:cs="Times New Roman"/>
          <w:szCs w:val="28"/>
        </w:rPr>
      </w:pPr>
      <w:r w:rsidRPr="006A5B1D">
        <w:rPr>
          <w:rFonts w:eastAsia="Times New Roman" w:cs="Times New Roman"/>
          <w:szCs w:val="28"/>
        </w:rPr>
        <w:t>Giúp phụ huynh dễ dàng hơn trong việc tìm hiểu quy trình tuyển sinh của nhà trường</w:t>
      </w:r>
    </w:p>
    <w:p w14:paraId="6FC244DD" w14:textId="77777777" w:rsidR="00013F0D" w:rsidRPr="006A5B1D" w:rsidRDefault="00E952C3">
      <w:pPr>
        <w:numPr>
          <w:ilvl w:val="0"/>
          <w:numId w:val="48"/>
        </w:numPr>
        <w:spacing w:after="240"/>
        <w:jc w:val="both"/>
        <w:rPr>
          <w:rFonts w:eastAsia="Times New Roman" w:cs="Times New Roman"/>
          <w:szCs w:val="28"/>
        </w:rPr>
      </w:pPr>
      <w:r w:rsidRPr="006A5B1D">
        <w:rPr>
          <w:rFonts w:eastAsia="Times New Roman" w:cs="Times New Roman"/>
          <w:szCs w:val="28"/>
        </w:rPr>
        <w:t>Cung cấp đầy đủ thông tin cho phụ huynh để theo dõi việc học tập của con mình(ví dụ:Trang Sổ Liên Lạc )</w:t>
      </w:r>
    </w:p>
    <w:p w14:paraId="0AD8CF32" w14:textId="77777777" w:rsidR="00013F0D" w:rsidRPr="001E57AD" w:rsidRDefault="00E952C3">
      <w:pPr>
        <w:pStyle w:val="Heading4"/>
      </w:pPr>
      <w:bookmarkStart w:id="16" w:name="_bjqstev48fh6" w:colFirst="0" w:colLast="0"/>
      <w:bookmarkEnd w:id="16"/>
      <w:r w:rsidRPr="001E57AD">
        <w:t>Nhược điểm</w:t>
      </w:r>
    </w:p>
    <w:p w14:paraId="3A915CD9" w14:textId="77777777" w:rsidR="00013F0D" w:rsidRPr="006A5B1D" w:rsidRDefault="00E952C3">
      <w:pPr>
        <w:numPr>
          <w:ilvl w:val="0"/>
          <w:numId w:val="49"/>
        </w:numPr>
        <w:spacing w:before="240"/>
        <w:jc w:val="both"/>
        <w:rPr>
          <w:rFonts w:eastAsia="Times New Roman" w:cs="Times New Roman"/>
          <w:szCs w:val="28"/>
        </w:rPr>
      </w:pPr>
      <w:r w:rsidRPr="006A5B1D">
        <w:rPr>
          <w:rFonts w:eastAsia="Times New Roman" w:cs="Times New Roman"/>
          <w:szCs w:val="28"/>
        </w:rPr>
        <w:t>Chưa có tính năng lấy ý kiến từ phụ huynh.</w:t>
      </w:r>
    </w:p>
    <w:p w14:paraId="75A3C6B2" w14:textId="77777777" w:rsidR="00013F0D" w:rsidRPr="006A5B1D" w:rsidRDefault="00E952C3">
      <w:pPr>
        <w:numPr>
          <w:ilvl w:val="0"/>
          <w:numId w:val="49"/>
        </w:numPr>
        <w:spacing w:after="240"/>
        <w:jc w:val="both"/>
        <w:rPr>
          <w:rFonts w:eastAsia="Times New Roman" w:cs="Times New Roman"/>
          <w:szCs w:val="28"/>
        </w:rPr>
      </w:pPr>
      <w:r w:rsidRPr="006A5B1D">
        <w:rPr>
          <w:rFonts w:eastAsia="Times New Roman" w:cs="Times New Roman"/>
          <w:szCs w:val="28"/>
        </w:rPr>
        <w:t>Chưa có thanh tìm kiếm</w:t>
      </w:r>
    </w:p>
    <w:p w14:paraId="270AA103" w14:textId="4E0DDAC2" w:rsidR="00013F0D" w:rsidRPr="001E57AD" w:rsidRDefault="00E952C3">
      <w:pPr>
        <w:pStyle w:val="Heading3"/>
      </w:pPr>
      <w:bookmarkStart w:id="17" w:name="_28p3zbfzj06" w:colFirst="0" w:colLast="0"/>
      <w:bookmarkStart w:id="18" w:name="_Toc119444936"/>
      <w:bookmarkEnd w:id="17"/>
      <w:r w:rsidRPr="001E57AD">
        <w:t>Trường Quốc Tế Việt Úc (VAS):</w:t>
      </w:r>
      <w:bookmarkEnd w:id="18"/>
    </w:p>
    <w:p w14:paraId="5DCFBDCA" w14:textId="77777777" w:rsidR="00013F0D" w:rsidRPr="001E57AD" w:rsidRDefault="00E952C3">
      <w:pPr>
        <w:pStyle w:val="Heading4"/>
      </w:pPr>
      <w:bookmarkStart w:id="19" w:name="_44v6elxb9o58" w:colFirst="0" w:colLast="0"/>
      <w:bookmarkEnd w:id="19"/>
      <w:r w:rsidRPr="001E57AD">
        <w:t>Ưu điểm:</w:t>
      </w:r>
    </w:p>
    <w:p w14:paraId="05B0D616" w14:textId="4AF995D6" w:rsidR="00013F0D" w:rsidRPr="0079791E" w:rsidRDefault="00E952C3">
      <w:pPr>
        <w:numPr>
          <w:ilvl w:val="0"/>
          <w:numId w:val="50"/>
        </w:numPr>
        <w:spacing w:before="240"/>
        <w:jc w:val="both"/>
        <w:rPr>
          <w:rFonts w:eastAsia="Times New Roman" w:cs="Times New Roman"/>
          <w:szCs w:val="28"/>
        </w:rPr>
      </w:pPr>
      <w:r w:rsidRPr="0079791E">
        <w:rPr>
          <w:rFonts w:eastAsia="Times New Roman" w:cs="Times New Roman"/>
          <w:szCs w:val="28"/>
        </w:rPr>
        <w:t>Giao diện bố cục đơn giản, rõ ràng</w:t>
      </w:r>
    </w:p>
    <w:p w14:paraId="6C11CC74" w14:textId="77777777" w:rsidR="00013F0D" w:rsidRPr="0079791E" w:rsidRDefault="00E952C3">
      <w:pPr>
        <w:numPr>
          <w:ilvl w:val="0"/>
          <w:numId w:val="50"/>
        </w:numPr>
        <w:jc w:val="both"/>
        <w:rPr>
          <w:rFonts w:eastAsia="Times New Roman" w:cs="Times New Roman"/>
          <w:szCs w:val="28"/>
        </w:rPr>
      </w:pPr>
      <w:r w:rsidRPr="0079791E">
        <w:rPr>
          <w:rFonts w:eastAsia="Times New Roman" w:cs="Times New Roman"/>
          <w:szCs w:val="28"/>
        </w:rPr>
        <w:t>Có cả tiếng Anh và tiếng Việt thích hợp với nhiều người dùng</w:t>
      </w:r>
    </w:p>
    <w:p w14:paraId="01DD5C68" w14:textId="3792E06E" w:rsidR="00013F0D" w:rsidRPr="0079791E" w:rsidRDefault="00E952C3">
      <w:pPr>
        <w:numPr>
          <w:ilvl w:val="0"/>
          <w:numId w:val="50"/>
        </w:numPr>
        <w:spacing w:after="240"/>
        <w:jc w:val="both"/>
        <w:rPr>
          <w:rFonts w:eastAsia="Times New Roman" w:cs="Times New Roman"/>
          <w:szCs w:val="28"/>
        </w:rPr>
      </w:pPr>
      <w:r w:rsidRPr="0079791E">
        <w:rPr>
          <w:rFonts w:eastAsia="Times New Roman" w:cs="Times New Roman"/>
          <w:szCs w:val="28"/>
        </w:rPr>
        <w:t>Giao diện phân loại chức năng của những người dùng khác nhau như : giáo viên, phụ huynh, học sinh,.... nhằm tạo điều kiện cho người dùng dễ dàng thao tác.</w:t>
      </w:r>
    </w:p>
    <w:p w14:paraId="242EA261" w14:textId="77777777" w:rsidR="00013F0D" w:rsidRPr="001E57AD" w:rsidRDefault="00E952C3">
      <w:pPr>
        <w:pStyle w:val="Heading4"/>
        <w:rPr>
          <w:sz w:val="26"/>
          <w:szCs w:val="26"/>
        </w:rPr>
      </w:pPr>
      <w:bookmarkStart w:id="20" w:name="_gtm1t0kvzb2e" w:colFirst="0" w:colLast="0"/>
      <w:bookmarkEnd w:id="20"/>
      <w:r w:rsidRPr="001E57AD">
        <w:t>Nhược điểm:</w:t>
      </w:r>
    </w:p>
    <w:p w14:paraId="2C18173E" w14:textId="77777777" w:rsidR="00013F0D" w:rsidRPr="006A5B1D" w:rsidRDefault="00E952C3">
      <w:pPr>
        <w:numPr>
          <w:ilvl w:val="0"/>
          <w:numId w:val="51"/>
        </w:numPr>
        <w:spacing w:after="240"/>
        <w:jc w:val="both"/>
        <w:rPr>
          <w:rFonts w:eastAsia="Times New Roman" w:cs="Times New Roman"/>
          <w:szCs w:val="28"/>
        </w:rPr>
      </w:pPr>
      <w:r w:rsidRPr="006A5B1D">
        <w:rPr>
          <w:rFonts w:eastAsia="Times New Roman" w:cs="Times New Roman"/>
          <w:szCs w:val="28"/>
        </w:rPr>
        <w:t>Thanh công cụ tìm kiếm chưa có các bộ lọc tìm kiếm nâng cao để giúp việc tìm kiếm dễ dàng hơn</w:t>
      </w:r>
    </w:p>
    <w:p w14:paraId="33407240" w14:textId="2BA9F7C3" w:rsidR="00013F0D" w:rsidRPr="001E57AD" w:rsidRDefault="00E952C3">
      <w:pPr>
        <w:pStyle w:val="Heading3"/>
      </w:pPr>
      <w:bookmarkStart w:id="21" w:name="_uuw2zllrtu6m" w:colFirst="0" w:colLast="0"/>
      <w:bookmarkStart w:id="22" w:name="_Toc119444937"/>
      <w:bookmarkEnd w:id="21"/>
      <w:r w:rsidRPr="001E57AD">
        <w:t>Trường Song ngữ Quốc tế Tesla :</w:t>
      </w:r>
      <w:bookmarkEnd w:id="22"/>
      <w:r w:rsidRPr="001E57AD">
        <w:t xml:space="preserve"> </w:t>
      </w:r>
    </w:p>
    <w:p w14:paraId="4A6BDB17" w14:textId="77777777" w:rsidR="00013F0D" w:rsidRPr="001E57AD" w:rsidRDefault="00E952C3">
      <w:pPr>
        <w:pStyle w:val="Heading4"/>
      </w:pPr>
      <w:bookmarkStart w:id="23" w:name="_11nx9wiv5dft" w:colFirst="0" w:colLast="0"/>
      <w:bookmarkEnd w:id="23"/>
      <w:r w:rsidRPr="001E57AD">
        <w:t>Ưu điểm:</w:t>
      </w:r>
    </w:p>
    <w:p w14:paraId="26C0D307" w14:textId="42AC2398" w:rsidR="00013F0D" w:rsidRPr="0079791E" w:rsidRDefault="00E952C3">
      <w:pPr>
        <w:numPr>
          <w:ilvl w:val="0"/>
          <w:numId w:val="52"/>
        </w:numPr>
        <w:spacing w:before="240"/>
        <w:jc w:val="both"/>
        <w:rPr>
          <w:rFonts w:eastAsia="Times New Roman" w:cs="Times New Roman"/>
          <w:szCs w:val="28"/>
        </w:rPr>
      </w:pPr>
      <w:r w:rsidRPr="0079791E">
        <w:rPr>
          <w:rFonts w:eastAsia="Times New Roman" w:cs="Times New Roman"/>
          <w:szCs w:val="28"/>
        </w:rPr>
        <w:lastRenderedPageBreak/>
        <w:t>Giao diện bắt mắt, hài hòa về màu sắc lẫn hình ảnh, đặt biệt cung cấp thông tin đầy đủ cho cả học sinh và phụ huynh</w:t>
      </w:r>
      <w:r w:rsidR="0079791E" w:rsidRPr="0079791E">
        <w:rPr>
          <w:rFonts w:eastAsia="Times New Roman" w:cs="Times New Roman"/>
          <w:szCs w:val="28"/>
          <w:lang w:val="en-US"/>
        </w:rPr>
        <w:t>.</w:t>
      </w:r>
    </w:p>
    <w:p w14:paraId="4E6C8CEF" w14:textId="696DBA3A" w:rsidR="00013F0D" w:rsidRPr="0079791E" w:rsidRDefault="00E952C3">
      <w:pPr>
        <w:numPr>
          <w:ilvl w:val="0"/>
          <w:numId w:val="52"/>
        </w:numPr>
        <w:jc w:val="both"/>
        <w:rPr>
          <w:rFonts w:eastAsia="Times New Roman" w:cs="Times New Roman"/>
          <w:szCs w:val="28"/>
        </w:rPr>
      </w:pPr>
      <w:r w:rsidRPr="0079791E">
        <w:rPr>
          <w:rFonts w:eastAsia="Times New Roman" w:cs="Times New Roman"/>
          <w:szCs w:val="28"/>
        </w:rPr>
        <w:t>Có cả tiếng Anh và tiếng Việt thích hợp với nhiều người dùng</w:t>
      </w:r>
      <w:r w:rsidR="0079791E">
        <w:rPr>
          <w:rFonts w:eastAsia="Times New Roman" w:cs="Times New Roman"/>
          <w:szCs w:val="28"/>
          <w:lang w:val="en-US"/>
        </w:rPr>
        <w:t>.</w:t>
      </w:r>
    </w:p>
    <w:p w14:paraId="35677B0D" w14:textId="0FD7589C" w:rsidR="00013F0D" w:rsidRPr="0079791E" w:rsidRDefault="00E952C3">
      <w:pPr>
        <w:numPr>
          <w:ilvl w:val="0"/>
          <w:numId w:val="52"/>
        </w:numPr>
        <w:rPr>
          <w:rFonts w:eastAsia="Times New Roman" w:cs="Times New Roman"/>
          <w:szCs w:val="28"/>
        </w:rPr>
      </w:pPr>
      <w:r w:rsidRPr="0079791E">
        <w:rPr>
          <w:rFonts w:eastAsia="Times New Roman" w:cs="Times New Roman"/>
          <w:szCs w:val="28"/>
        </w:rPr>
        <w:t>Giúp phụ huynh dễ dàng hơn trong việc tìm hiểu quy trình tuyển sinh của nhà trường</w:t>
      </w:r>
      <w:r w:rsidR="0079791E">
        <w:rPr>
          <w:rFonts w:eastAsia="Times New Roman" w:cs="Times New Roman"/>
          <w:szCs w:val="28"/>
          <w:lang w:val="en-US"/>
        </w:rPr>
        <w:t>.</w:t>
      </w:r>
    </w:p>
    <w:p w14:paraId="38BCAD4C" w14:textId="536F21BA" w:rsidR="00013F0D" w:rsidRPr="0079791E" w:rsidRDefault="00E952C3">
      <w:pPr>
        <w:numPr>
          <w:ilvl w:val="0"/>
          <w:numId w:val="52"/>
        </w:numPr>
        <w:spacing w:after="240"/>
        <w:rPr>
          <w:rFonts w:eastAsia="Times New Roman" w:cs="Times New Roman"/>
          <w:szCs w:val="28"/>
        </w:rPr>
      </w:pPr>
      <w:r w:rsidRPr="0079791E">
        <w:rPr>
          <w:rFonts w:eastAsia="Times New Roman" w:cs="Times New Roman"/>
          <w:szCs w:val="28"/>
        </w:rPr>
        <w:t>Có video giới thiệu về trường</w:t>
      </w:r>
      <w:r w:rsidR="0079791E">
        <w:rPr>
          <w:rFonts w:eastAsia="Times New Roman" w:cs="Times New Roman"/>
          <w:szCs w:val="28"/>
          <w:lang w:val="en-US"/>
        </w:rPr>
        <w:t>.</w:t>
      </w:r>
    </w:p>
    <w:p w14:paraId="39511D7E" w14:textId="77777777" w:rsidR="00013F0D" w:rsidRPr="001E57AD" w:rsidRDefault="00E952C3">
      <w:pPr>
        <w:pStyle w:val="Heading4"/>
      </w:pPr>
      <w:bookmarkStart w:id="24" w:name="_qcnydiskffyt" w:colFirst="0" w:colLast="0"/>
      <w:bookmarkEnd w:id="24"/>
      <w:r w:rsidRPr="001E57AD">
        <w:t>Nhược điểm:</w:t>
      </w:r>
    </w:p>
    <w:p w14:paraId="77E53F4A" w14:textId="5C70329D" w:rsidR="006A5B1D" w:rsidRDefault="00E952C3">
      <w:pPr>
        <w:numPr>
          <w:ilvl w:val="0"/>
          <w:numId w:val="53"/>
        </w:numPr>
        <w:spacing w:before="240" w:after="240"/>
        <w:jc w:val="both"/>
        <w:rPr>
          <w:rFonts w:eastAsia="Times New Roman" w:cs="Times New Roman"/>
          <w:szCs w:val="28"/>
        </w:rPr>
      </w:pPr>
      <w:r w:rsidRPr="0079791E">
        <w:rPr>
          <w:rFonts w:eastAsia="Times New Roman" w:cs="Times New Roman"/>
          <w:szCs w:val="28"/>
        </w:rPr>
        <w:t>Chưa có chức năng sổ liên lạc</w:t>
      </w:r>
    </w:p>
    <w:p w14:paraId="466CF141" w14:textId="1552FD4A" w:rsidR="00013F0D" w:rsidRPr="0079791E" w:rsidRDefault="006A5B1D" w:rsidP="006A5B1D">
      <w:pPr>
        <w:spacing w:line="240" w:lineRule="auto"/>
        <w:rPr>
          <w:rFonts w:eastAsia="Times New Roman" w:cs="Times New Roman"/>
          <w:szCs w:val="28"/>
        </w:rPr>
      </w:pPr>
      <w:r>
        <w:rPr>
          <w:rFonts w:eastAsia="Times New Roman" w:cs="Times New Roman"/>
          <w:szCs w:val="28"/>
        </w:rPr>
        <w:br w:type="page"/>
      </w:r>
    </w:p>
    <w:p w14:paraId="30B9F5E4" w14:textId="2A5B4FE7" w:rsidR="00013F0D" w:rsidRPr="001E57AD" w:rsidRDefault="00E952C3">
      <w:pPr>
        <w:pStyle w:val="Heading2"/>
      </w:pPr>
      <w:bookmarkStart w:id="25" w:name="_qxfc359gndfl" w:colFirst="0" w:colLast="0"/>
      <w:bookmarkEnd w:id="25"/>
      <w:r w:rsidRPr="001E57AD">
        <w:rPr>
          <w:sz w:val="26"/>
          <w:szCs w:val="26"/>
        </w:rPr>
        <w:lastRenderedPageBreak/>
        <w:t xml:space="preserve"> </w:t>
      </w:r>
      <w:bookmarkStart w:id="26" w:name="_Toc119444938"/>
      <w:r w:rsidRPr="001E57AD">
        <w:t>Những giao diện  từ các hệ thống có sẵn</w:t>
      </w:r>
      <w:bookmarkEnd w:id="26"/>
    </w:p>
    <w:p w14:paraId="691AF6FB" w14:textId="2FB983C8" w:rsidR="00013F0D" w:rsidRPr="001E57AD" w:rsidRDefault="00E952C3">
      <w:pPr>
        <w:pStyle w:val="Heading3"/>
        <w:rPr>
          <w:color w:val="1155CC"/>
          <w:u w:val="single"/>
        </w:rPr>
      </w:pPr>
      <w:bookmarkStart w:id="27" w:name="_rqkgixdrk9vf" w:colFirst="0" w:colLast="0"/>
      <w:bookmarkStart w:id="28" w:name="_Toc119444939"/>
      <w:bookmarkEnd w:id="27"/>
      <w:r w:rsidRPr="001E57AD">
        <w:t>Giao diện website school.peace.edu.vn</w:t>
      </w:r>
      <w:r w:rsidR="005018C1">
        <w:fldChar w:fldCharType="begin"/>
      </w:r>
      <w:r w:rsidR="005018C1">
        <w:instrText xml:space="preserve"> HYPERLINK "http://school.peace.edu.vn/vn/" \h </w:instrText>
      </w:r>
      <w:r w:rsidR="005018C1">
        <w:fldChar w:fldCharType="separate"/>
      </w:r>
      <w:r w:rsidRPr="001E57AD">
        <w:t xml:space="preserve"> </w:t>
      </w:r>
      <w:r w:rsidR="005018C1">
        <w:fldChar w:fldCharType="end"/>
      </w:r>
      <w:r w:rsidR="00C319E6">
        <w:rPr>
          <w:color w:val="1155CC"/>
          <w:u w:val="single"/>
        </w:rPr>
        <w:fldChar w:fldCharType="begin"/>
      </w:r>
      <w:r w:rsidR="00570A1A">
        <w:rPr>
          <w:color w:val="1155CC"/>
          <w:u w:val="single"/>
        </w:rPr>
        <w:instrText xml:space="preserve"> ADDIN ZOTERO_ITEM CSL_CITATION {"citationID":"unzhiO3K","properties":{"formattedCitation":"[1]","plainCitation":"[1]","noteIndex":0},"citationItems":[{"id":10,"uris":["http://zotero.org/users/local/vl8stdnv/items/RHD23FA5"],"itemData":{"id":10,"type":"webpage","title":"Trường Quốc tế Hòa Bình","URL":"http://school.peace.edu.vn/vn/","accessed":{"date-parts":[["2022",11,9]]}}}],"schema":"https://github.com/citation-style-language/schema/raw/master/csl-citation.json"} </w:instrText>
      </w:r>
      <w:r w:rsidR="00C319E6">
        <w:rPr>
          <w:color w:val="1155CC"/>
          <w:u w:val="single"/>
        </w:rPr>
        <w:fldChar w:fldCharType="separate"/>
      </w:r>
      <w:r w:rsidR="00570A1A" w:rsidRPr="00570A1A">
        <w:t>[1]</w:t>
      </w:r>
      <w:bookmarkEnd w:id="28"/>
      <w:r w:rsidR="00C319E6">
        <w:rPr>
          <w:color w:val="1155CC"/>
          <w:u w:val="single"/>
        </w:rPr>
        <w:fldChar w:fldCharType="end"/>
      </w:r>
    </w:p>
    <w:p w14:paraId="2692D159" w14:textId="77777777" w:rsidR="000F3DFD" w:rsidRDefault="00E952C3" w:rsidP="000F3DFD">
      <w:pPr>
        <w:keepNext/>
      </w:pPr>
      <w:r w:rsidRPr="001E57AD">
        <w:rPr>
          <w:rFonts w:cs="Times New Roman"/>
          <w:noProof/>
          <w:lang w:val="en-US"/>
        </w:rPr>
        <w:drawing>
          <wp:inline distT="114300" distB="114300" distL="114300" distR="114300" wp14:anchorId="55BB0925" wp14:editId="035AC2C9">
            <wp:extent cx="6235065" cy="29337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13" name="image12.png"/>
                    <pic:cNvPicPr preferRelativeResize="0"/>
                  </pic:nvPicPr>
                  <pic:blipFill>
                    <a:blip r:embed="rId15"/>
                    <a:srcRect/>
                    <a:stretch>
                      <a:fillRect/>
                    </a:stretch>
                  </pic:blipFill>
                  <pic:spPr>
                    <a:xfrm>
                      <a:off x="0" y="0"/>
                      <a:ext cx="6235200" cy="2933700"/>
                    </a:xfrm>
                    <a:prstGeom prst="rect">
                      <a:avLst/>
                    </a:prstGeom>
                  </pic:spPr>
                </pic:pic>
              </a:graphicData>
            </a:graphic>
          </wp:inline>
        </w:drawing>
      </w:r>
    </w:p>
    <w:p w14:paraId="75493FC5" w14:textId="0CD5CD73" w:rsidR="00B758BC" w:rsidRPr="009926A7" w:rsidRDefault="000F3DFD" w:rsidP="00BE4F8B">
      <w:pPr>
        <w:pStyle w:val="Caption"/>
      </w:pPr>
      <w:bookmarkStart w:id="29" w:name="_Toc119445016"/>
      <w:proofErr w:type="spellStart"/>
      <w:r>
        <w:t>Hình</w:t>
      </w:r>
      <w:proofErr w:type="spellEnd"/>
      <w:r>
        <w:t xml:space="preserve"> </w:t>
      </w:r>
      <w:r w:rsidR="005018C1">
        <w:fldChar w:fldCharType="begin"/>
      </w:r>
      <w:r w:rsidR="005018C1">
        <w:instrText xml:space="preserve"> STYLEREF 1 \s </w:instrText>
      </w:r>
      <w:r w:rsidR="005018C1">
        <w:fldChar w:fldCharType="separate"/>
      </w:r>
      <w:r w:rsidR="00A97CFA">
        <w:rPr>
          <w:noProof/>
        </w:rPr>
        <w:t>1</w:t>
      </w:r>
      <w:r w:rsidR="005018C1">
        <w:rPr>
          <w:noProof/>
        </w:rPr>
        <w:fldChar w:fldCharType="end"/>
      </w:r>
      <w:r w:rsidR="00BE4F8B">
        <w:t>.</w:t>
      </w:r>
      <w:r w:rsidR="005018C1">
        <w:fldChar w:fldCharType="begin"/>
      </w:r>
      <w:r w:rsidR="005018C1">
        <w:instrText xml:space="preserve"> SEQ </w:instrText>
      </w:r>
      <w:r w:rsidR="005018C1">
        <w:instrText xml:space="preserve">Hình \* ARABIC \s 1 </w:instrText>
      </w:r>
      <w:r w:rsidR="005018C1">
        <w:fldChar w:fldCharType="separate"/>
      </w:r>
      <w:r w:rsidR="00A97CFA">
        <w:rPr>
          <w:noProof/>
        </w:rPr>
        <w:t>1</w:t>
      </w:r>
      <w:r w:rsidR="005018C1">
        <w:rPr>
          <w:noProof/>
        </w:rPr>
        <w:fldChar w:fldCharType="end"/>
      </w:r>
      <w:r w:rsidR="009926A7">
        <w:t xml:space="preserve">: Giao </w:t>
      </w:r>
      <w:proofErr w:type="spellStart"/>
      <w:r w:rsidR="009926A7">
        <w:t>diện</w:t>
      </w:r>
      <w:proofErr w:type="spellEnd"/>
      <w:r w:rsidR="009926A7">
        <w:t xml:space="preserve"> website school.peace.edu.vn</w:t>
      </w:r>
      <w:bookmarkEnd w:id="29"/>
    </w:p>
    <w:p w14:paraId="4A81DC24" w14:textId="3384A210" w:rsidR="00013F0D" w:rsidRPr="001E57AD" w:rsidRDefault="00013F0D" w:rsidP="00BE4F8B">
      <w:pPr>
        <w:pStyle w:val="Caption"/>
      </w:pPr>
    </w:p>
    <w:p w14:paraId="5D353152" w14:textId="77777777" w:rsidR="000F3DFD" w:rsidRDefault="00E952C3" w:rsidP="000F3DFD">
      <w:pPr>
        <w:keepNext/>
      </w:pPr>
      <w:r w:rsidRPr="001E57AD">
        <w:rPr>
          <w:rFonts w:eastAsia="Times New Roman" w:cs="Times New Roman"/>
          <w:noProof/>
          <w:lang w:val="en-US"/>
        </w:rPr>
        <w:drawing>
          <wp:inline distT="114300" distB="114300" distL="114300" distR="114300" wp14:anchorId="4BEF538A" wp14:editId="3764A9A7">
            <wp:extent cx="6235065" cy="29337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16"/>
                    <a:srcRect/>
                    <a:stretch>
                      <a:fillRect/>
                    </a:stretch>
                  </pic:blipFill>
                  <pic:spPr>
                    <a:xfrm>
                      <a:off x="0" y="0"/>
                      <a:ext cx="6235200" cy="2933700"/>
                    </a:xfrm>
                    <a:prstGeom prst="rect">
                      <a:avLst/>
                    </a:prstGeom>
                  </pic:spPr>
                </pic:pic>
              </a:graphicData>
            </a:graphic>
          </wp:inline>
        </w:drawing>
      </w:r>
    </w:p>
    <w:p w14:paraId="4AFDA25D" w14:textId="249F8D12" w:rsidR="00B758BC" w:rsidRPr="009926A7" w:rsidRDefault="000F3DFD" w:rsidP="00BE4F8B">
      <w:pPr>
        <w:pStyle w:val="Caption"/>
      </w:pPr>
      <w:bookmarkStart w:id="30" w:name="_Toc119445017"/>
      <w:proofErr w:type="spellStart"/>
      <w:r>
        <w:t>Hình</w:t>
      </w:r>
      <w:proofErr w:type="spellEnd"/>
      <w:r>
        <w:t xml:space="preserve"> </w:t>
      </w:r>
      <w:r w:rsidR="005018C1">
        <w:fldChar w:fldCharType="begin"/>
      </w:r>
      <w:r w:rsidR="005018C1">
        <w:instrText xml:space="preserve"> STYLEREF 1 \s </w:instrText>
      </w:r>
      <w:r w:rsidR="005018C1">
        <w:fldChar w:fldCharType="separate"/>
      </w:r>
      <w:r w:rsidR="00A97CFA">
        <w:rPr>
          <w:noProof/>
        </w:rPr>
        <w:t>1</w:t>
      </w:r>
      <w:r w:rsidR="005018C1">
        <w:rPr>
          <w:noProof/>
        </w:rPr>
        <w:fldChar w:fldCharType="end"/>
      </w:r>
      <w:r w:rsidR="00BE4F8B">
        <w:t>.</w:t>
      </w:r>
      <w:r w:rsidR="005018C1">
        <w:fldChar w:fldCharType="begin"/>
      </w:r>
      <w:r w:rsidR="005018C1">
        <w:instrText xml:space="preserve"> SEQ Hình \* ARABIC \s 1 </w:instrText>
      </w:r>
      <w:r w:rsidR="005018C1">
        <w:fldChar w:fldCharType="separate"/>
      </w:r>
      <w:r w:rsidR="00A97CFA">
        <w:rPr>
          <w:noProof/>
        </w:rPr>
        <w:t>2</w:t>
      </w:r>
      <w:r w:rsidR="005018C1">
        <w:rPr>
          <w:noProof/>
        </w:rPr>
        <w:fldChar w:fldCharType="end"/>
      </w:r>
      <w:r w:rsidR="009926A7">
        <w:t xml:space="preserve">: Giao </w:t>
      </w:r>
      <w:proofErr w:type="spellStart"/>
      <w:r w:rsidR="009926A7">
        <w:t>diện</w:t>
      </w:r>
      <w:proofErr w:type="spellEnd"/>
      <w:r w:rsidR="009926A7">
        <w:t xml:space="preserve"> </w:t>
      </w:r>
      <w:proofErr w:type="spellStart"/>
      <w:r w:rsidR="009926A7">
        <w:t>của</w:t>
      </w:r>
      <w:proofErr w:type="spellEnd"/>
      <w:r w:rsidR="009926A7">
        <w:t xml:space="preserve"> website school.peace.edu.vn</w:t>
      </w:r>
      <w:bookmarkEnd w:id="30"/>
    </w:p>
    <w:p w14:paraId="72E72C90" w14:textId="5FC4546C" w:rsidR="00013F0D" w:rsidRPr="001E57AD" w:rsidRDefault="00013F0D" w:rsidP="00BE4F8B">
      <w:pPr>
        <w:pStyle w:val="Caption"/>
      </w:pPr>
    </w:p>
    <w:p w14:paraId="29A58833" w14:textId="77777777" w:rsidR="00013F0D" w:rsidRPr="001E57AD" w:rsidRDefault="00013F0D">
      <w:pPr>
        <w:rPr>
          <w:rFonts w:eastAsia="Times New Roman" w:cs="Times New Roman"/>
        </w:rPr>
      </w:pPr>
    </w:p>
    <w:p w14:paraId="4E66D7FB" w14:textId="77777777" w:rsidR="00013F0D" w:rsidRPr="001E57AD" w:rsidRDefault="00013F0D">
      <w:pPr>
        <w:rPr>
          <w:rFonts w:eastAsia="Times New Roman" w:cs="Times New Roman"/>
        </w:rPr>
      </w:pPr>
    </w:p>
    <w:p w14:paraId="5A788EA6" w14:textId="77777777" w:rsidR="00013F0D" w:rsidRPr="001E57AD" w:rsidRDefault="00E952C3">
      <w:pPr>
        <w:spacing w:before="240" w:after="240"/>
        <w:jc w:val="both"/>
        <w:rPr>
          <w:rFonts w:eastAsia="Times New Roman" w:cs="Times New Roman"/>
          <w:highlight w:val="white"/>
        </w:rPr>
      </w:pPr>
      <w:r w:rsidRPr="001E57AD">
        <w:rPr>
          <w:rFonts w:eastAsia="Times New Roman" w:cs="Times New Roman"/>
          <w:highlight w:val="white"/>
        </w:rPr>
        <w:lastRenderedPageBreak/>
        <w:t>Được thành lập năm 2017, Trường Quốc tế Hòa Bình với mô hình giáo dục và đào tạo chất lượng cao ngang tầm Quốc tế tại Khu vực Đồng bằng sông Cửu Long, đào tạo song song chương trình của Bộ Giáo dục và Đào tạo và chương trình tiếng Anh Quốc tế theo chuẩn Cambridge từ tiểu học đến trung học phổ thông.</w:t>
      </w:r>
    </w:p>
    <w:p w14:paraId="5E0567AB" w14:textId="74C4C45D" w:rsidR="00013F0D" w:rsidRPr="001E57AD" w:rsidRDefault="00E952C3">
      <w:pPr>
        <w:pStyle w:val="Heading3"/>
        <w:rPr>
          <w:color w:val="1155CC"/>
          <w:u w:val="single"/>
        </w:rPr>
      </w:pPr>
      <w:bookmarkStart w:id="31" w:name="_tgddn7p0yq33" w:colFirst="0" w:colLast="0"/>
      <w:bookmarkStart w:id="32" w:name="_Toc119444940"/>
      <w:bookmarkEnd w:id="31"/>
      <w:r w:rsidRPr="001E57AD">
        <w:t>Giao diện website vas.edu.vn</w:t>
      </w:r>
      <w:r w:rsidR="005018C1">
        <w:fldChar w:fldCharType="begin"/>
      </w:r>
      <w:r w:rsidR="005018C1">
        <w:instrText xml:space="preserve"> HYPERLINK "https://www.vas.edu.vn/" \h </w:instrText>
      </w:r>
      <w:r w:rsidR="005018C1">
        <w:fldChar w:fldCharType="separate"/>
      </w:r>
      <w:r w:rsidRPr="001E57AD">
        <w:t xml:space="preserve"> </w:t>
      </w:r>
      <w:r w:rsidR="005018C1">
        <w:fldChar w:fldCharType="end"/>
      </w:r>
      <w:r w:rsidR="000C32FF">
        <w:fldChar w:fldCharType="begin"/>
      </w:r>
      <w:r w:rsidR="00103DE7">
        <w:instrText xml:space="preserve"> ADDIN ZOTERO_ITEM CSL_CITATION {"citationID":"bCMWS8sa","properties":{"formattedCitation":"[2]","plainCitation":"[2]","noteIndex":0},"citationItems":[{"id":12,"uris":["http://zotero.org/users/local/vl8stdnv/items/GSJGEHDM"],"itemData":{"id":12,"type":"webpage","abstract":"Trường quốc tế Việt Úc (VAS) nằm trong top danh sách các trường quốc tế tại Tphcm uy tín, chất lượng với hệ thống giáo dục được thiết kế dành riêng cho ba cấp bậc: mầm non quốc tế, tiểu học quốc tế và trung học quốc tế với phương pháp giảng dạy hiện đại, đa dạng các hoạt động trong các chương trình dành cho học sinh giúp các em có thể phát triển toàn diện.","language":"vi","title":"Trường quốc tế Việt Úc (VAS)","URL":"https://www.vas.edu.vn/trang-chu","accessed":{"date-parts":[["2022",11,9]]}}}],"schema":"https://github.com/citation-style-language/schema/raw/master/csl-citation.json"} </w:instrText>
      </w:r>
      <w:r w:rsidR="000C32FF">
        <w:fldChar w:fldCharType="separate"/>
      </w:r>
      <w:r w:rsidR="00103DE7" w:rsidRPr="00103DE7">
        <w:t>[2]</w:t>
      </w:r>
      <w:bookmarkEnd w:id="32"/>
      <w:r w:rsidR="000C32FF">
        <w:fldChar w:fldCharType="end"/>
      </w:r>
    </w:p>
    <w:p w14:paraId="135FCA69" w14:textId="77777777" w:rsidR="000F3DFD" w:rsidRDefault="00E952C3" w:rsidP="000F3DFD">
      <w:pPr>
        <w:keepNext/>
      </w:pPr>
      <w:r w:rsidRPr="001E57AD">
        <w:rPr>
          <w:rFonts w:eastAsia="Times New Roman" w:cs="Times New Roman"/>
          <w:noProof/>
          <w:lang w:val="en-US"/>
        </w:rPr>
        <w:drawing>
          <wp:inline distT="114300" distB="114300" distL="114300" distR="114300" wp14:anchorId="2BCD4150" wp14:editId="7C4F6523">
            <wp:extent cx="6235065" cy="2908300"/>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18" name="image20.png"/>
                    <pic:cNvPicPr preferRelativeResize="0"/>
                  </pic:nvPicPr>
                  <pic:blipFill>
                    <a:blip r:embed="rId17"/>
                    <a:srcRect/>
                    <a:stretch>
                      <a:fillRect/>
                    </a:stretch>
                  </pic:blipFill>
                  <pic:spPr>
                    <a:xfrm>
                      <a:off x="0" y="0"/>
                      <a:ext cx="6235200" cy="2908300"/>
                    </a:xfrm>
                    <a:prstGeom prst="rect">
                      <a:avLst/>
                    </a:prstGeom>
                  </pic:spPr>
                </pic:pic>
              </a:graphicData>
            </a:graphic>
          </wp:inline>
        </w:drawing>
      </w:r>
    </w:p>
    <w:p w14:paraId="10670482" w14:textId="55DF57D6" w:rsidR="00013F0D" w:rsidRPr="009926A7" w:rsidRDefault="000F3DFD" w:rsidP="00BE4F8B">
      <w:pPr>
        <w:pStyle w:val="Caption"/>
        <w:rPr>
          <w:rFonts w:eastAsia="Times New Roman" w:cs="Times New Roman"/>
        </w:rPr>
      </w:pPr>
      <w:bookmarkStart w:id="33" w:name="_Toc119445018"/>
      <w:proofErr w:type="spellStart"/>
      <w:r>
        <w:t>Hình</w:t>
      </w:r>
      <w:proofErr w:type="spellEnd"/>
      <w:r>
        <w:t xml:space="preserve"> </w:t>
      </w:r>
      <w:r w:rsidR="005018C1">
        <w:fldChar w:fldCharType="begin"/>
      </w:r>
      <w:r w:rsidR="005018C1">
        <w:instrText xml:space="preserve"> STYLEREF 1 \s </w:instrText>
      </w:r>
      <w:r w:rsidR="005018C1">
        <w:fldChar w:fldCharType="separate"/>
      </w:r>
      <w:r w:rsidR="00A97CFA">
        <w:rPr>
          <w:noProof/>
        </w:rPr>
        <w:t>1</w:t>
      </w:r>
      <w:r w:rsidR="005018C1">
        <w:rPr>
          <w:noProof/>
        </w:rPr>
        <w:fldChar w:fldCharType="end"/>
      </w:r>
      <w:r w:rsidR="00BE4F8B">
        <w:t>.</w:t>
      </w:r>
      <w:r w:rsidR="005018C1">
        <w:fldChar w:fldCharType="begin"/>
      </w:r>
      <w:r w:rsidR="005018C1">
        <w:instrText xml:space="preserve"> SEQ Hình \* ARABIC \s 1 </w:instrText>
      </w:r>
      <w:r w:rsidR="005018C1">
        <w:fldChar w:fldCharType="separate"/>
      </w:r>
      <w:r w:rsidR="00A97CFA">
        <w:rPr>
          <w:noProof/>
        </w:rPr>
        <w:t>3</w:t>
      </w:r>
      <w:r w:rsidR="005018C1">
        <w:rPr>
          <w:noProof/>
        </w:rPr>
        <w:fldChar w:fldCharType="end"/>
      </w:r>
      <w:r w:rsidR="009926A7">
        <w:t xml:space="preserve">: Giao </w:t>
      </w:r>
      <w:proofErr w:type="spellStart"/>
      <w:r w:rsidR="009926A7">
        <w:t>diện</w:t>
      </w:r>
      <w:proofErr w:type="spellEnd"/>
      <w:r w:rsidR="009926A7">
        <w:t xml:space="preserve"> website vas.edu.vn</w:t>
      </w:r>
      <w:bookmarkEnd w:id="33"/>
    </w:p>
    <w:p w14:paraId="6460BD4C" w14:textId="77777777" w:rsidR="000F3DFD" w:rsidRDefault="00E952C3" w:rsidP="000F3DFD">
      <w:pPr>
        <w:keepNext/>
      </w:pPr>
      <w:r w:rsidRPr="001E57AD">
        <w:rPr>
          <w:rFonts w:eastAsia="Times New Roman" w:cs="Times New Roman"/>
          <w:noProof/>
          <w:lang w:val="en-US"/>
        </w:rPr>
        <w:drawing>
          <wp:inline distT="114300" distB="114300" distL="114300" distR="114300" wp14:anchorId="0CE7F012" wp14:editId="38F19BDC">
            <wp:extent cx="6235065" cy="2908300"/>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9" name="image21.png"/>
                    <pic:cNvPicPr preferRelativeResize="0"/>
                  </pic:nvPicPr>
                  <pic:blipFill>
                    <a:blip r:embed="rId18"/>
                    <a:srcRect/>
                    <a:stretch>
                      <a:fillRect/>
                    </a:stretch>
                  </pic:blipFill>
                  <pic:spPr>
                    <a:xfrm>
                      <a:off x="0" y="0"/>
                      <a:ext cx="6235200" cy="2908300"/>
                    </a:xfrm>
                    <a:prstGeom prst="rect">
                      <a:avLst/>
                    </a:prstGeom>
                  </pic:spPr>
                </pic:pic>
              </a:graphicData>
            </a:graphic>
          </wp:inline>
        </w:drawing>
      </w:r>
    </w:p>
    <w:p w14:paraId="2455B4EC" w14:textId="6E15BCA1" w:rsidR="009926A7" w:rsidRPr="009926A7" w:rsidRDefault="000F3DFD" w:rsidP="00BE4F8B">
      <w:pPr>
        <w:pStyle w:val="Caption"/>
        <w:rPr>
          <w:rFonts w:eastAsia="Times New Roman" w:cs="Times New Roman"/>
        </w:rPr>
      </w:pPr>
      <w:bookmarkStart w:id="34" w:name="_Toc119445019"/>
      <w:proofErr w:type="spellStart"/>
      <w:r>
        <w:t>Hình</w:t>
      </w:r>
      <w:proofErr w:type="spellEnd"/>
      <w:r>
        <w:t xml:space="preserve"> </w:t>
      </w:r>
      <w:r w:rsidR="005018C1">
        <w:fldChar w:fldCharType="begin"/>
      </w:r>
      <w:r w:rsidR="005018C1">
        <w:instrText xml:space="preserve"> STYLEREF 1 \s </w:instrText>
      </w:r>
      <w:r w:rsidR="005018C1">
        <w:fldChar w:fldCharType="separate"/>
      </w:r>
      <w:r w:rsidR="00A97CFA">
        <w:rPr>
          <w:noProof/>
        </w:rPr>
        <w:t>1</w:t>
      </w:r>
      <w:r w:rsidR="005018C1">
        <w:rPr>
          <w:noProof/>
        </w:rPr>
        <w:fldChar w:fldCharType="end"/>
      </w:r>
      <w:r w:rsidR="00BE4F8B">
        <w:t>.</w:t>
      </w:r>
      <w:r w:rsidR="005018C1">
        <w:fldChar w:fldCharType="begin"/>
      </w:r>
      <w:r w:rsidR="005018C1">
        <w:instrText xml:space="preserve"> SEQ Hình \* ARABIC \s 1 </w:instrText>
      </w:r>
      <w:r w:rsidR="005018C1">
        <w:fldChar w:fldCharType="separate"/>
      </w:r>
      <w:r w:rsidR="00A97CFA">
        <w:rPr>
          <w:noProof/>
        </w:rPr>
        <w:t>4</w:t>
      </w:r>
      <w:r w:rsidR="005018C1">
        <w:rPr>
          <w:noProof/>
        </w:rPr>
        <w:fldChar w:fldCharType="end"/>
      </w:r>
      <w:r w:rsidR="009926A7">
        <w:t xml:space="preserve">: Giao </w:t>
      </w:r>
      <w:proofErr w:type="spellStart"/>
      <w:r w:rsidR="009926A7">
        <w:t>diện</w:t>
      </w:r>
      <w:proofErr w:type="spellEnd"/>
      <w:r w:rsidR="009926A7">
        <w:t xml:space="preserve"> </w:t>
      </w:r>
      <w:proofErr w:type="spellStart"/>
      <w:r w:rsidR="009926A7">
        <w:t>của</w:t>
      </w:r>
      <w:proofErr w:type="spellEnd"/>
      <w:r w:rsidR="009926A7">
        <w:t xml:space="preserve"> website vas.edu.vn</w:t>
      </w:r>
      <w:bookmarkEnd w:id="34"/>
    </w:p>
    <w:p w14:paraId="5B24AC97" w14:textId="7E3A37E4" w:rsidR="00013F0D" w:rsidRPr="001E57AD" w:rsidRDefault="00013F0D" w:rsidP="00BE4F8B">
      <w:pPr>
        <w:pStyle w:val="Caption"/>
      </w:pPr>
    </w:p>
    <w:p w14:paraId="28FE13FE" w14:textId="77777777" w:rsidR="00013F0D" w:rsidRPr="001E57AD" w:rsidRDefault="00E952C3">
      <w:pPr>
        <w:spacing w:before="240" w:after="240"/>
        <w:jc w:val="both"/>
        <w:rPr>
          <w:rFonts w:eastAsia="Times New Roman" w:cs="Times New Roman"/>
        </w:rPr>
      </w:pPr>
      <w:r w:rsidRPr="001E57AD">
        <w:rPr>
          <w:rFonts w:eastAsia="Times New Roman" w:cs="Times New Roman"/>
        </w:rPr>
        <w:t xml:space="preserve">Hệ thống Trường Quốc tế Việt Úc (VAS) theo đuổi tầm nhìn trở thành một hệ thống trường học xuất sắc, không ngừng lớn mạnh - nơi cung cấp cho học sinh nền tảng học </w:t>
      </w:r>
      <w:r w:rsidRPr="001E57AD">
        <w:rPr>
          <w:rFonts w:eastAsia="Times New Roman" w:cs="Times New Roman"/>
        </w:rPr>
        <w:lastRenderedPageBreak/>
        <w:t>vấn vững chắc, thông qua sự kết hợp hài hòa Chương trình Giáo dục Quốc gia với Chương trình Giáo dục Quốc tế Cambridge, giúp các em sẵn sàng đương đầu với thử thách của cuộc sống cũng như thành công ở những bậc học cao hơn, đồng thời vẫn gìn giữ những giá trị văn hóa, truyền thống của dân tộc.</w:t>
      </w:r>
    </w:p>
    <w:p w14:paraId="3651C9C5" w14:textId="4EF197C1" w:rsidR="00013F0D" w:rsidRPr="0079791E" w:rsidRDefault="00E952C3">
      <w:pPr>
        <w:pStyle w:val="Heading3"/>
        <w:rPr>
          <w:color w:val="1155CC"/>
          <w:u w:val="single"/>
        </w:rPr>
      </w:pPr>
      <w:bookmarkStart w:id="35" w:name="_qdfhmlwhj4vh" w:colFirst="0" w:colLast="0"/>
      <w:bookmarkStart w:id="36" w:name="_Toc119444941"/>
      <w:bookmarkEnd w:id="35"/>
      <w:r w:rsidRPr="0079791E">
        <w:t xml:space="preserve">Giao diện website tesla.edu.vn </w:t>
      </w:r>
      <w:r w:rsidR="00103DE7">
        <w:fldChar w:fldCharType="begin"/>
      </w:r>
      <w:r w:rsidR="000247C5">
        <w:instrText xml:space="preserve"> ADDIN ZOTERO_ITEM CSL_CITATION {"citationID":"FchHL0hw","properties":{"formattedCitation":"[3]","plainCitation":"[3]","noteIndex":0},"citationItems":[{"id":14,"uris":["http://zotero.org/users/local/vl8stdnv/items/2K23NKGC"],"itemData":{"id":14,"type":"post-weblog","abstract":"Trường Quốc tế Tesla tích hợp Chương trình Quốc gia với Chương trình Tú tài Quốc tế (IB) nhằm đảm bảo học sinh tiếp thu một nền giáo dục toàn diện.","language":"vi","title":"Trường Quốc Tế Tesla | Tesla Education","URL":"https://tesla.edu.vn/","accessed":{"date-parts":[["2022",11,9]]},"issued":{"date-parts":[["2021",11,10]]}}}],"schema":"https://github.com/citation-style-language/schema/raw/master/csl-citation.json"} </w:instrText>
      </w:r>
      <w:r w:rsidR="00103DE7">
        <w:fldChar w:fldCharType="separate"/>
      </w:r>
      <w:r w:rsidR="000247C5" w:rsidRPr="000247C5">
        <w:t>[3]</w:t>
      </w:r>
      <w:bookmarkEnd w:id="36"/>
      <w:r w:rsidR="00103DE7">
        <w:fldChar w:fldCharType="end"/>
      </w:r>
    </w:p>
    <w:p w14:paraId="66B2718D" w14:textId="77777777" w:rsidR="000F3DFD" w:rsidRDefault="00E952C3" w:rsidP="000F3DFD">
      <w:pPr>
        <w:keepNext/>
      </w:pPr>
      <w:r w:rsidRPr="001E57AD">
        <w:rPr>
          <w:rFonts w:cs="Times New Roman"/>
          <w:noProof/>
          <w:lang w:val="en-US"/>
        </w:rPr>
        <w:drawing>
          <wp:inline distT="114300" distB="114300" distL="114300" distR="114300" wp14:anchorId="27F51F0A" wp14:editId="01B48D7E">
            <wp:extent cx="6235065" cy="298450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1" name="image18.png"/>
                    <pic:cNvPicPr preferRelativeResize="0"/>
                  </pic:nvPicPr>
                  <pic:blipFill>
                    <a:blip r:embed="rId19"/>
                    <a:srcRect/>
                    <a:stretch>
                      <a:fillRect/>
                    </a:stretch>
                  </pic:blipFill>
                  <pic:spPr>
                    <a:xfrm>
                      <a:off x="0" y="0"/>
                      <a:ext cx="6235200" cy="2984500"/>
                    </a:xfrm>
                    <a:prstGeom prst="rect">
                      <a:avLst/>
                    </a:prstGeom>
                  </pic:spPr>
                </pic:pic>
              </a:graphicData>
            </a:graphic>
          </wp:inline>
        </w:drawing>
      </w:r>
    </w:p>
    <w:p w14:paraId="7AB663E1" w14:textId="615B6D8F" w:rsidR="00013F0D" w:rsidRPr="009926A7" w:rsidRDefault="000F3DFD" w:rsidP="00BE4F8B">
      <w:pPr>
        <w:pStyle w:val="Caption"/>
        <w:rPr>
          <w:rFonts w:cs="Times New Roman"/>
        </w:rPr>
      </w:pPr>
      <w:bookmarkStart w:id="37" w:name="_Toc119445020"/>
      <w:proofErr w:type="spellStart"/>
      <w:r>
        <w:t>Hình</w:t>
      </w:r>
      <w:proofErr w:type="spellEnd"/>
      <w:r>
        <w:t xml:space="preserve"> </w:t>
      </w:r>
      <w:r w:rsidR="005018C1">
        <w:fldChar w:fldCharType="begin"/>
      </w:r>
      <w:r w:rsidR="005018C1">
        <w:instrText xml:space="preserve"> STYLEREF 1 \s </w:instrText>
      </w:r>
      <w:r w:rsidR="005018C1">
        <w:fldChar w:fldCharType="separate"/>
      </w:r>
      <w:r w:rsidR="00A97CFA">
        <w:rPr>
          <w:noProof/>
        </w:rPr>
        <w:t>1</w:t>
      </w:r>
      <w:r w:rsidR="005018C1">
        <w:rPr>
          <w:noProof/>
        </w:rPr>
        <w:fldChar w:fldCharType="end"/>
      </w:r>
      <w:r w:rsidR="00BE4F8B">
        <w:t>.</w:t>
      </w:r>
      <w:r w:rsidR="005018C1">
        <w:fldChar w:fldCharType="begin"/>
      </w:r>
      <w:r w:rsidR="005018C1">
        <w:instrText xml:space="preserve"> SEQ Hình \* ARABIC \s 1 </w:instrText>
      </w:r>
      <w:r w:rsidR="005018C1">
        <w:fldChar w:fldCharType="separate"/>
      </w:r>
      <w:r w:rsidR="00A97CFA">
        <w:rPr>
          <w:noProof/>
        </w:rPr>
        <w:t>5</w:t>
      </w:r>
      <w:r w:rsidR="005018C1">
        <w:rPr>
          <w:noProof/>
        </w:rPr>
        <w:fldChar w:fldCharType="end"/>
      </w:r>
      <w:r w:rsidR="009926A7">
        <w:t xml:space="preserve">: Giao </w:t>
      </w:r>
      <w:proofErr w:type="spellStart"/>
      <w:r w:rsidR="009926A7">
        <w:t>diện</w:t>
      </w:r>
      <w:proofErr w:type="spellEnd"/>
      <w:r w:rsidR="009926A7">
        <w:t xml:space="preserve"> website tesla.edu.vn</w:t>
      </w:r>
      <w:bookmarkEnd w:id="37"/>
    </w:p>
    <w:p w14:paraId="7385D6B2" w14:textId="77777777" w:rsidR="000F3DFD" w:rsidRDefault="00E952C3" w:rsidP="000F3DFD">
      <w:pPr>
        <w:keepNext/>
      </w:pPr>
      <w:r w:rsidRPr="001E57AD">
        <w:rPr>
          <w:rFonts w:eastAsia="Times New Roman" w:cs="Times New Roman"/>
          <w:noProof/>
          <w:lang w:val="en-US"/>
        </w:rPr>
        <w:drawing>
          <wp:inline distT="114300" distB="114300" distL="114300" distR="114300" wp14:anchorId="06A4B97F" wp14:editId="786D02BF">
            <wp:extent cx="6235065" cy="29591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24" name="image25.png"/>
                    <pic:cNvPicPr preferRelativeResize="0"/>
                  </pic:nvPicPr>
                  <pic:blipFill>
                    <a:blip r:embed="rId20"/>
                    <a:srcRect/>
                    <a:stretch>
                      <a:fillRect/>
                    </a:stretch>
                  </pic:blipFill>
                  <pic:spPr>
                    <a:xfrm>
                      <a:off x="0" y="0"/>
                      <a:ext cx="6235200" cy="2959100"/>
                    </a:xfrm>
                    <a:prstGeom prst="rect">
                      <a:avLst/>
                    </a:prstGeom>
                  </pic:spPr>
                </pic:pic>
              </a:graphicData>
            </a:graphic>
          </wp:inline>
        </w:drawing>
      </w:r>
    </w:p>
    <w:p w14:paraId="42229C5C" w14:textId="72B35001" w:rsidR="00013F0D" w:rsidRPr="009926A7" w:rsidRDefault="000F3DFD" w:rsidP="00BE4F8B">
      <w:pPr>
        <w:pStyle w:val="Caption"/>
        <w:rPr>
          <w:rFonts w:eastAsia="Times New Roman" w:cs="Times New Roman"/>
        </w:rPr>
      </w:pPr>
      <w:bookmarkStart w:id="38" w:name="_Toc119445021"/>
      <w:proofErr w:type="spellStart"/>
      <w:r>
        <w:t>Hình</w:t>
      </w:r>
      <w:proofErr w:type="spellEnd"/>
      <w:r>
        <w:t xml:space="preserve"> </w:t>
      </w:r>
      <w:r w:rsidR="005018C1">
        <w:fldChar w:fldCharType="begin"/>
      </w:r>
      <w:r w:rsidR="005018C1">
        <w:instrText xml:space="preserve"> STYLEREF 1 \s </w:instrText>
      </w:r>
      <w:r w:rsidR="005018C1">
        <w:fldChar w:fldCharType="separate"/>
      </w:r>
      <w:r w:rsidR="00A97CFA">
        <w:rPr>
          <w:noProof/>
        </w:rPr>
        <w:t>1</w:t>
      </w:r>
      <w:r w:rsidR="005018C1">
        <w:rPr>
          <w:noProof/>
        </w:rPr>
        <w:fldChar w:fldCharType="end"/>
      </w:r>
      <w:r w:rsidR="00BE4F8B">
        <w:t>.</w:t>
      </w:r>
      <w:r w:rsidR="005018C1">
        <w:fldChar w:fldCharType="begin"/>
      </w:r>
      <w:r w:rsidR="005018C1">
        <w:instrText xml:space="preserve"> SEQ Hình \* ARABIC \s 1 </w:instrText>
      </w:r>
      <w:r w:rsidR="005018C1">
        <w:fldChar w:fldCharType="separate"/>
      </w:r>
      <w:r w:rsidR="00A97CFA">
        <w:rPr>
          <w:noProof/>
        </w:rPr>
        <w:t>6</w:t>
      </w:r>
      <w:r w:rsidR="005018C1">
        <w:rPr>
          <w:noProof/>
        </w:rPr>
        <w:fldChar w:fldCharType="end"/>
      </w:r>
      <w:r w:rsidR="009926A7">
        <w:t xml:space="preserve">: Giao </w:t>
      </w:r>
      <w:proofErr w:type="spellStart"/>
      <w:r w:rsidR="009926A7">
        <w:t>diện</w:t>
      </w:r>
      <w:proofErr w:type="spellEnd"/>
      <w:r w:rsidR="009926A7">
        <w:t xml:space="preserve"> </w:t>
      </w:r>
      <w:proofErr w:type="spellStart"/>
      <w:r w:rsidR="009926A7">
        <w:t>của</w:t>
      </w:r>
      <w:proofErr w:type="spellEnd"/>
      <w:r w:rsidR="009926A7">
        <w:t xml:space="preserve"> website tesla.edu.vn</w:t>
      </w:r>
      <w:bookmarkEnd w:id="38"/>
    </w:p>
    <w:p w14:paraId="44D5455F" w14:textId="77777777" w:rsidR="00013F0D" w:rsidRPr="006A5B1D" w:rsidRDefault="00E952C3">
      <w:pPr>
        <w:jc w:val="both"/>
        <w:rPr>
          <w:rFonts w:eastAsia="Times New Roman" w:cs="Times New Roman"/>
        </w:rPr>
      </w:pPr>
      <w:r w:rsidRPr="006A5B1D">
        <w:rPr>
          <w:rFonts w:eastAsia="Times New Roman" w:cs="Times New Roman"/>
          <w:highlight w:val="white"/>
        </w:rPr>
        <w:t xml:space="preserve">Trường Quốc Tế Tesla giảng dạy </w:t>
      </w:r>
      <w:r w:rsidRPr="006A5B1D">
        <w:rPr>
          <w:rFonts w:eastAsia="Times New Roman" w:cs="Times New Roman"/>
        </w:rPr>
        <w:t xml:space="preserve">chương trình Tích hợp Tú tài Quốc tế IB bậc Tiểu học (PYP), Trung học (MYP) và Văn bằng Tú tài (DP) duy nhất tại Tân Bình (TP. HCM). </w:t>
      </w:r>
      <w:r w:rsidRPr="006A5B1D">
        <w:rPr>
          <w:rFonts w:eastAsia="Times New Roman" w:cs="Times New Roman"/>
          <w:highlight w:val="white"/>
        </w:rPr>
        <w:t>TRƯỜNG QUỐC TẾ TESLA</w:t>
      </w:r>
      <w:r w:rsidRPr="006A5B1D">
        <w:rPr>
          <w:rFonts w:eastAsia="Times New Roman" w:cs="Times New Roman"/>
          <w:color w:val="1B1464"/>
          <w:highlight w:val="white"/>
        </w:rPr>
        <w:t xml:space="preserve">. </w:t>
      </w:r>
      <w:r w:rsidRPr="006A5B1D">
        <w:rPr>
          <w:rFonts w:eastAsia="Times New Roman" w:cs="Times New Roman"/>
          <w:highlight w:val="white"/>
        </w:rPr>
        <w:t xml:space="preserve">Bằng việc </w:t>
      </w:r>
      <w:r w:rsidRPr="006A5B1D">
        <w:rPr>
          <w:rFonts w:eastAsia="Times New Roman" w:cs="Times New Roman"/>
        </w:rPr>
        <w:t xml:space="preserve">tích hợp giữa chương trình IB và chương trình </w:t>
      </w:r>
      <w:r w:rsidRPr="006A5B1D">
        <w:rPr>
          <w:rFonts w:eastAsia="Times New Roman" w:cs="Times New Roman"/>
        </w:rPr>
        <w:lastRenderedPageBreak/>
        <w:t>Phổ thông Quốc gia, chương trình đào tạo tại Tesla đảm bảo các tiêu chuẩn khắt khe của Tổ chức IB, đồng thời giữ gìn văn hóa và ngôn ngữ Việt cho học sinh trên con đường hội nhập quốc tế.</w:t>
      </w:r>
    </w:p>
    <w:p w14:paraId="44D32015" w14:textId="61A3AFB2" w:rsidR="00013F0D" w:rsidRPr="001E57AD" w:rsidRDefault="00E952C3">
      <w:pPr>
        <w:pStyle w:val="Heading2"/>
      </w:pPr>
      <w:bookmarkStart w:id="39" w:name="_gjy8li1qclwd" w:colFirst="0" w:colLast="0"/>
      <w:bookmarkStart w:id="40" w:name="_Toc119444942"/>
      <w:bookmarkEnd w:id="39"/>
      <w:r w:rsidRPr="001E57AD">
        <w:t>Mô tả đề tài</w:t>
      </w:r>
      <w:bookmarkEnd w:id="40"/>
    </w:p>
    <w:p w14:paraId="7282A5E9" w14:textId="4489631F" w:rsidR="00013F0D" w:rsidRPr="001E57AD" w:rsidRDefault="00E952C3">
      <w:pPr>
        <w:pStyle w:val="Heading3"/>
      </w:pPr>
      <w:bookmarkStart w:id="41" w:name="_v50mdluwawv6" w:colFirst="0" w:colLast="0"/>
      <w:bookmarkStart w:id="42" w:name="_Toc119444943"/>
      <w:bookmarkEnd w:id="41"/>
      <w:r w:rsidRPr="001E57AD">
        <w:t>Mô tả chung</w:t>
      </w:r>
      <w:bookmarkEnd w:id="42"/>
    </w:p>
    <w:p w14:paraId="0C4EECB1" w14:textId="0229568E" w:rsidR="00013F0D" w:rsidRPr="001E57AD" w:rsidRDefault="00E952C3" w:rsidP="001E587D">
      <w:pPr>
        <w:jc w:val="both"/>
        <w:rPr>
          <w:rFonts w:cs="Times New Roman"/>
        </w:rPr>
      </w:pPr>
      <w:r w:rsidRPr="001E57AD">
        <w:rPr>
          <w:rFonts w:cs="Times New Roman"/>
        </w:rPr>
        <w:tab/>
        <w:t>Thời đại công nghệ 4.0 tập trung vào sự phát triển của công nghệ nên đề tài muốn hướng đến một xây dựng một hệ thống quản lý nhà trẻ hỗ trợ quản lý thực đơn, quản lý cơ sở vật chất, quản lý y tế, học phí và phiếu thu tiền, theo dõi sức khỏe trẻ em. Hệ thống giúp giáo viên và phụ huynh có thể đăng nhập hệ thống quản lý giáo dục hay sổ liên lạc điện tử trên mọi thiết bị. Nhà trường và cấp quản lý có thể theo dõi, lưu trữ thông tin của học sinh một cách an toàn và bảo mật. Ngoài ra còn giúp giáo viên lên kế hoạch giảng dạy, thiết kế bài giảng và phát triển năng lực của học sinh. Hệ thống quản lý hỗ trợ nhà trường phân quyền nhận và trả lời các tin nhắn của phụ huynh theo các vấn đề khác nhau (học tập, học phí, tiếp nhận phản hồi,..) hay phân theo nhóm lớp. Hệ thống quản lý trường tiểu học quốc tế cho phép tạo học phí linh hoạt theo kỳ hóa đơn của nhà trường, theo dõi quá trình đóng phí của từng em một cách nhanh chóng, linh hoạt và minh bạch: tự động xuất hóa đơn học phí, tự động xuất biên lai, dễ dàng tạo các khoản phí, chiết khấu…</w:t>
      </w:r>
    </w:p>
    <w:p w14:paraId="4ADB0A62" w14:textId="19D4B0A7" w:rsidR="00013F0D" w:rsidRPr="001E57AD" w:rsidRDefault="00E952C3">
      <w:pPr>
        <w:pStyle w:val="Heading3"/>
      </w:pPr>
      <w:bookmarkStart w:id="43" w:name="_t3lxosi077d2" w:colFirst="0" w:colLast="0"/>
      <w:bookmarkStart w:id="44" w:name="_Toc119444944"/>
      <w:bookmarkEnd w:id="43"/>
      <w:r w:rsidRPr="001E57AD">
        <w:t>Phạm vi đề tài</w:t>
      </w:r>
      <w:bookmarkEnd w:id="44"/>
    </w:p>
    <w:p w14:paraId="502A2166" w14:textId="77777777" w:rsidR="00013F0D" w:rsidRPr="0079791E" w:rsidRDefault="00E952C3">
      <w:pPr>
        <w:spacing w:before="240" w:after="240"/>
        <w:jc w:val="both"/>
        <w:rPr>
          <w:rFonts w:eastAsia="Times New Roman" w:cs="Times New Roman"/>
          <w:szCs w:val="28"/>
        </w:rPr>
      </w:pPr>
      <w:r w:rsidRPr="0079791E">
        <w:rPr>
          <w:rFonts w:eastAsia="Times New Roman" w:cs="Times New Roman"/>
          <w:szCs w:val="28"/>
        </w:rPr>
        <w:t>Đề tài thực hiện xây dựng hệ thống quản lý hệ thống 1 trường tiểu học quốc tế có phạm vi trong tỉnh/ thành phố.</w:t>
      </w:r>
    </w:p>
    <w:p w14:paraId="7B50310D" w14:textId="725F4CF5" w:rsidR="00013F0D" w:rsidRPr="001E57AD" w:rsidRDefault="00E952C3">
      <w:pPr>
        <w:pStyle w:val="Heading3"/>
      </w:pPr>
      <w:bookmarkStart w:id="45" w:name="_3d8ne3o50kov" w:colFirst="0" w:colLast="0"/>
      <w:bookmarkStart w:id="46" w:name="_Toc119444945"/>
      <w:bookmarkEnd w:id="45"/>
      <w:r w:rsidRPr="001E57AD">
        <w:t>Nhóm người sử dụng chính (actors)</w:t>
      </w:r>
      <w:bookmarkEnd w:id="46"/>
    </w:p>
    <w:p w14:paraId="4E76A83F" w14:textId="77777777" w:rsidR="00013F0D" w:rsidRPr="0079791E" w:rsidRDefault="00E952C3">
      <w:pPr>
        <w:pStyle w:val="ListParagraph"/>
        <w:numPr>
          <w:ilvl w:val="0"/>
          <w:numId w:val="47"/>
        </w:numPr>
        <w:spacing w:before="240"/>
        <w:jc w:val="both"/>
        <w:rPr>
          <w:rFonts w:eastAsia="Times New Roman" w:cs="Times New Roman"/>
        </w:rPr>
      </w:pPr>
      <w:r w:rsidRPr="0079791E">
        <w:rPr>
          <w:rFonts w:eastAsia="Times New Roman" w:cs="Times New Roman"/>
        </w:rPr>
        <w:t>Nhóm người chưa có tài khoản: có thể tham khảo thông tin cơ như giới thiệu, tư vấn tuyển sinh, thông tin tuyển dụng.</w:t>
      </w:r>
    </w:p>
    <w:p w14:paraId="392161B6" w14:textId="77777777" w:rsidR="00013F0D" w:rsidRPr="0079791E" w:rsidRDefault="00E952C3">
      <w:pPr>
        <w:pStyle w:val="ListParagraph"/>
        <w:numPr>
          <w:ilvl w:val="0"/>
          <w:numId w:val="47"/>
        </w:numPr>
        <w:jc w:val="both"/>
        <w:rPr>
          <w:rFonts w:eastAsia="Times New Roman" w:cs="Times New Roman"/>
        </w:rPr>
      </w:pPr>
      <w:r w:rsidRPr="0079791E">
        <w:rPr>
          <w:rFonts w:eastAsia="Times New Roman" w:cs="Times New Roman"/>
        </w:rPr>
        <w:t>Giáo viên: bổ sung thêm thông tin cá nhân của bản thân, theo dõi lịch phân công giảng dạy, các thông báo đến giáo viên từ nhà trường.</w:t>
      </w:r>
    </w:p>
    <w:p w14:paraId="50AE6160" w14:textId="18D94BB6" w:rsidR="00013F0D" w:rsidRPr="0079791E" w:rsidRDefault="00E952C3">
      <w:pPr>
        <w:pStyle w:val="ListParagraph"/>
        <w:numPr>
          <w:ilvl w:val="0"/>
          <w:numId w:val="47"/>
        </w:numPr>
        <w:jc w:val="both"/>
        <w:rPr>
          <w:rFonts w:eastAsia="Times New Roman" w:cs="Times New Roman"/>
        </w:rPr>
      </w:pPr>
      <w:r w:rsidRPr="0079791E">
        <w:rPr>
          <w:rFonts w:eastAsia="Times New Roman" w:cs="Times New Roman"/>
        </w:rPr>
        <w:t>Phụ huynh: theo dõi được kết quả học tập, lịch học của con của họ, sự kiện của nhà trường tổ chức cho phụ huynh, học sinh.</w:t>
      </w:r>
    </w:p>
    <w:p w14:paraId="4CDA8D0C" w14:textId="77777777" w:rsidR="00013F0D" w:rsidRPr="0079791E" w:rsidRDefault="00E952C3">
      <w:pPr>
        <w:pStyle w:val="ListParagraph"/>
        <w:numPr>
          <w:ilvl w:val="0"/>
          <w:numId w:val="47"/>
        </w:numPr>
        <w:jc w:val="both"/>
        <w:rPr>
          <w:rFonts w:eastAsia="Times New Roman" w:cs="Times New Roman"/>
        </w:rPr>
      </w:pPr>
      <w:r w:rsidRPr="0079791E">
        <w:rPr>
          <w:rFonts w:eastAsia="Times New Roman" w:cs="Times New Roman"/>
        </w:rPr>
        <w:t>Quản trị viên: chịu trách nhiệm quản lý và truy cập toàn bộ hệ thống.</w:t>
      </w:r>
    </w:p>
    <w:p w14:paraId="7761D1C8" w14:textId="77777777" w:rsidR="00013F0D" w:rsidRPr="0079791E" w:rsidRDefault="00E952C3">
      <w:pPr>
        <w:pStyle w:val="ListParagraph"/>
        <w:numPr>
          <w:ilvl w:val="0"/>
          <w:numId w:val="47"/>
        </w:numPr>
        <w:spacing w:after="240"/>
        <w:jc w:val="both"/>
        <w:rPr>
          <w:rFonts w:eastAsia="Times New Roman" w:cs="Times New Roman"/>
        </w:rPr>
      </w:pPr>
      <w:r w:rsidRPr="0079791E">
        <w:rPr>
          <w:rFonts w:eastAsia="Times New Roman" w:cs="Times New Roman"/>
        </w:rPr>
        <w:t>Ban giám hiệu: Những người đã có tài khoản thành viên của hệ thống, sử dụng các dịch vụ mà hệ thống cung cấp.</w:t>
      </w:r>
    </w:p>
    <w:p w14:paraId="7EB9F058" w14:textId="0D3809D2" w:rsidR="00013F0D" w:rsidRPr="001E57AD" w:rsidRDefault="00E952C3">
      <w:pPr>
        <w:pStyle w:val="Heading3"/>
      </w:pPr>
      <w:bookmarkStart w:id="47" w:name="_eygckjwoqx0a" w:colFirst="0" w:colLast="0"/>
      <w:bookmarkStart w:id="48" w:name="_Toc119444946"/>
      <w:bookmarkEnd w:id="47"/>
      <w:r w:rsidRPr="001E57AD">
        <w:lastRenderedPageBreak/>
        <w:t>Các chức năng chính của hệ thống</w:t>
      </w:r>
      <w:bookmarkEnd w:id="48"/>
    </w:p>
    <w:p w14:paraId="3E466890" w14:textId="77777777" w:rsidR="00013F0D" w:rsidRPr="001E57AD" w:rsidRDefault="00E952C3" w:rsidP="0079791E">
      <w:pPr>
        <w:jc w:val="both"/>
        <w:rPr>
          <w:rFonts w:eastAsia="Times New Roman" w:cs="Times New Roman"/>
        </w:rPr>
      </w:pPr>
      <w:r w:rsidRPr="001E57AD">
        <w:rPr>
          <w:rFonts w:eastAsia="Times New Roman" w:cs="Times New Roman"/>
        </w:rPr>
        <w:t>Hệ thống cung  cấp và hỗ trợ các tính năng khác nhau cho từng nhóm người dung khác nhau hỗ trợ việc dạy và học cũng như một cách hiệu quả và toàn diện nhất. Bên cạnh đó, còn hỗ trợ quản lý hệ thống một cách dễ dàng, thuận tiện, nhanh chóng phát hiện lỗi phát sinh trong quá trình sử dụng. Một số chức năng hệ thống cung cấp cho người dùng.</w:t>
      </w:r>
    </w:p>
    <w:p w14:paraId="2E263B40" w14:textId="77777777" w:rsidR="00013F0D" w:rsidRPr="001E57AD" w:rsidRDefault="00E952C3">
      <w:pPr>
        <w:pStyle w:val="Heading4"/>
      </w:pPr>
      <w:bookmarkStart w:id="49" w:name="_6uzfe4oidmuf" w:colFirst="0" w:colLast="0"/>
      <w:bookmarkEnd w:id="49"/>
      <w:r w:rsidRPr="001E57AD">
        <w:t>Chức năng chung:</w:t>
      </w:r>
    </w:p>
    <w:p w14:paraId="0BBBBF0D" w14:textId="77777777" w:rsidR="00013F0D" w:rsidRPr="001E57AD" w:rsidRDefault="00E952C3">
      <w:pPr>
        <w:numPr>
          <w:ilvl w:val="0"/>
          <w:numId w:val="54"/>
        </w:numPr>
        <w:jc w:val="both"/>
        <w:rPr>
          <w:rFonts w:cs="Times New Roman"/>
        </w:rPr>
      </w:pPr>
      <w:r w:rsidRPr="001E57AD">
        <w:rPr>
          <w:rFonts w:cs="Times New Roman"/>
        </w:rPr>
        <w:t>Tìm kiếm thông tin:</w:t>
      </w:r>
    </w:p>
    <w:p w14:paraId="3C9CFD10" w14:textId="77777777" w:rsidR="00013F0D" w:rsidRPr="001E57AD" w:rsidRDefault="00E952C3">
      <w:pPr>
        <w:numPr>
          <w:ilvl w:val="1"/>
          <w:numId w:val="55"/>
        </w:numPr>
        <w:jc w:val="both"/>
        <w:rPr>
          <w:rFonts w:cs="Times New Roman"/>
        </w:rPr>
      </w:pPr>
      <w:r w:rsidRPr="001E57AD">
        <w:rPr>
          <w:rFonts w:cs="Times New Roman"/>
        </w:rPr>
        <w:t>Chương trình đào tạo.</w:t>
      </w:r>
    </w:p>
    <w:p w14:paraId="6DA51026" w14:textId="77777777" w:rsidR="00013F0D" w:rsidRPr="001E57AD" w:rsidRDefault="00E952C3">
      <w:pPr>
        <w:numPr>
          <w:ilvl w:val="1"/>
          <w:numId w:val="55"/>
        </w:numPr>
        <w:jc w:val="both"/>
        <w:rPr>
          <w:rFonts w:cs="Times New Roman"/>
        </w:rPr>
      </w:pPr>
      <w:r w:rsidRPr="001E57AD">
        <w:rPr>
          <w:rFonts w:cs="Times New Roman"/>
        </w:rPr>
        <w:t>Tin tức, sự kiện.</w:t>
      </w:r>
    </w:p>
    <w:p w14:paraId="70696AA0" w14:textId="77777777" w:rsidR="00013F0D" w:rsidRPr="001E57AD" w:rsidRDefault="00E952C3">
      <w:pPr>
        <w:numPr>
          <w:ilvl w:val="0"/>
          <w:numId w:val="54"/>
        </w:numPr>
        <w:jc w:val="both"/>
        <w:rPr>
          <w:rFonts w:cs="Times New Roman"/>
        </w:rPr>
      </w:pPr>
      <w:r w:rsidRPr="001E57AD">
        <w:rPr>
          <w:rFonts w:cs="Times New Roman"/>
        </w:rPr>
        <w:t>Liên hệ với nhà trường:</w:t>
      </w:r>
    </w:p>
    <w:p w14:paraId="172C80D3" w14:textId="77777777" w:rsidR="00013F0D" w:rsidRPr="001E57AD" w:rsidRDefault="00E952C3">
      <w:pPr>
        <w:numPr>
          <w:ilvl w:val="1"/>
          <w:numId w:val="56"/>
        </w:numPr>
        <w:jc w:val="both"/>
        <w:rPr>
          <w:rFonts w:cs="Times New Roman"/>
        </w:rPr>
      </w:pPr>
      <w:r w:rsidRPr="001E57AD">
        <w:rPr>
          <w:rFonts w:cs="Times New Roman"/>
        </w:rPr>
        <w:t>Chatbox.</w:t>
      </w:r>
    </w:p>
    <w:p w14:paraId="2156EC81" w14:textId="77777777" w:rsidR="00013F0D" w:rsidRPr="001E57AD" w:rsidRDefault="00E952C3">
      <w:pPr>
        <w:numPr>
          <w:ilvl w:val="1"/>
          <w:numId w:val="56"/>
        </w:numPr>
        <w:jc w:val="both"/>
        <w:rPr>
          <w:rFonts w:cs="Times New Roman"/>
        </w:rPr>
      </w:pPr>
      <w:r w:rsidRPr="001E57AD">
        <w:rPr>
          <w:rFonts w:cs="Times New Roman"/>
        </w:rPr>
        <w:t>Gọi điện trực tuyến.</w:t>
      </w:r>
    </w:p>
    <w:p w14:paraId="1EBBE024" w14:textId="77777777" w:rsidR="00013F0D" w:rsidRPr="001E57AD" w:rsidRDefault="00E952C3">
      <w:pPr>
        <w:numPr>
          <w:ilvl w:val="0"/>
          <w:numId w:val="54"/>
        </w:numPr>
        <w:jc w:val="both"/>
        <w:rPr>
          <w:rFonts w:cs="Times New Roman"/>
        </w:rPr>
      </w:pPr>
      <w:r w:rsidRPr="001E57AD">
        <w:rPr>
          <w:rFonts w:cs="Times New Roman"/>
        </w:rPr>
        <w:t>Tìm hiểu nhanh:</w:t>
      </w:r>
    </w:p>
    <w:p w14:paraId="28927F4D" w14:textId="77777777" w:rsidR="00013F0D" w:rsidRPr="001E57AD" w:rsidRDefault="00E952C3">
      <w:pPr>
        <w:numPr>
          <w:ilvl w:val="1"/>
          <w:numId w:val="57"/>
        </w:numPr>
        <w:jc w:val="both"/>
        <w:rPr>
          <w:rFonts w:cs="Times New Roman"/>
        </w:rPr>
      </w:pPr>
      <w:r w:rsidRPr="001E57AD">
        <w:rPr>
          <w:rFonts w:cs="Times New Roman"/>
        </w:rPr>
        <w:t>Quy trình tuyển sinh.</w:t>
      </w:r>
    </w:p>
    <w:p w14:paraId="172A659F" w14:textId="77777777" w:rsidR="00013F0D" w:rsidRPr="001E57AD" w:rsidRDefault="00E952C3">
      <w:pPr>
        <w:numPr>
          <w:ilvl w:val="1"/>
          <w:numId w:val="57"/>
        </w:numPr>
        <w:jc w:val="both"/>
        <w:rPr>
          <w:rFonts w:cs="Times New Roman"/>
        </w:rPr>
      </w:pPr>
      <w:r w:rsidRPr="001E57AD">
        <w:rPr>
          <w:rFonts w:cs="Times New Roman"/>
        </w:rPr>
        <w:t>Học phí.</w:t>
      </w:r>
    </w:p>
    <w:p w14:paraId="50894486" w14:textId="77777777" w:rsidR="00013F0D" w:rsidRPr="001E57AD" w:rsidRDefault="00E952C3">
      <w:pPr>
        <w:numPr>
          <w:ilvl w:val="1"/>
          <w:numId w:val="57"/>
        </w:numPr>
        <w:jc w:val="both"/>
        <w:rPr>
          <w:rFonts w:cs="Times New Roman"/>
        </w:rPr>
      </w:pPr>
      <w:r w:rsidRPr="001E57AD">
        <w:rPr>
          <w:rFonts w:cs="Times New Roman"/>
        </w:rPr>
        <w:t>Giới thiệu về trường.</w:t>
      </w:r>
    </w:p>
    <w:p w14:paraId="3D16B8A0" w14:textId="77777777" w:rsidR="00013F0D" w:rsidRPr="001E57AD" w:rsidRDefault="00E952C3">
      <w:pPr>
        <w:pStyle w:val="Heading4"/>
      </w:pPr>
      <w:bookmarkStart w:id="50" w:name="_vf4a3n4p6omt" w:colFirst="0" w:colLast="0"/>
      <w:bookmarkEnd w:id="50"/>
      <w:r w:rsidRPr="001E57AD">
        <w:t>Chức năng dành cho ban giám hiệu:</w:t>
      </w:r>
    </w:p>
    <w:p w14:paraId="2BB593D7" w14:textId="77777777" w:rsidR="00013F0D" w:rsidRPr="001E57AD" w:rsidRDefault="00E952C3">
      <w:pPr>
        <w:numPr>
          <w:ilvl w:val="0"/>
          <w:numId w:val="58"/>
        </w:numPr>
        <w:jc w:val="both"/>
        <w:rPr>
          <w:rFonts w:cs="Times New Roman"/>
        </w:rPr>
      </w:pPr>
      <w:r w:rsidRPr="001E57AD">
        <w:rPr>
          <w:rFonts w:cs="Times New Roman"/>
        </w:rPr>
        <w:t>Quản lý nhân sự</w:t>
      </w:r>
    </w:p>
    <w:p w14:paraId="6FF55E0B" w14:textId="77777777" w:rsidR="00013F0D" w:rsidRPr="001E57AD" w:rsidRDefault="00E952C3">
      <w:pPr>
        <w:numPr>
          <w:ilvl w:val="0"/>
          <w:numId w:val="58"/>
        </w:numPr>
        <w:jc w:val="both"/>
        <w:rPr>
          <w:rFonts w:cs="Times New Roman"/>
        </w:rPr>
      </w:pPr>
      <w:r w:rsidRPr="001E57AD">
        <w:rPr>
          <w:rFonts w:cs="Times New Roman"/>
        </w:rPr>
        <w:t>Phân chia giảng dạy</w:t>
      </w:r>
    </w:p>
    <w:p w14:paraId="3325BC04" w14:textId="77777777" w:rsidR="00013F0D" w:rsidRPr="001E57AD" w:rsidRDefault="00E952C3">
      <w:pPr>
        <w:numPr>
          <w:ilvl w:val="0"/>
          <w:numId w:val="58"/>
        </w:numPr>
        <w:jc w:val="both"/>
        <w:rPr>
          <w:rFonts w:cs="Times New Roman"/>
        </w:rPr>
      </w:pPr>
      <w:r w:rsidRPr="001E57AD">
        <w:rPr>
          <w:rFonts w:cs="Times New Roman"/>
        </w:rPr>
        <w:t>Thông báo</w:t>
      </w:r>
    </w:p>
    <w:p w14:paraId="49AAAE35" w14:textId="77777777" w:rsidR="00013F0D" w:rsidRPr="001E57AD" w:rsidRDefault="00E952C3">
      <w:pPr>
        <w:numPr>
          <w:ilvl w:val="0"/>
          <w:numId w:val="58"/>
        </w:numPr>
        <w:jc w:val="both"/>
        <w:rPr>
          <w:rFonts w:cs="Times New Roman"/>
        </w:rPr>
      </w:pPr>
      <w:r w:rsidRPr="001E57AD">
        <w:rPr>
          <w:rFonts w:cs="Times New Roman"/>
        </w:rPr>
        <w:t>Quản lý trang thiết bị</w:t>
      </w:r>
    </w:p>
    <w:p w14:paraId="33EA0F68" w14:textId="77777777" w:rsidR="00013F0D" w:rsidRPr="001E57AD" w:rsidRDefault="00E952C3">
      <w:pPr>
        <w:pStyle w:val="Heading4"/>
      </w:pPr>
      <w:bookmarkStart w:id="51" w:name="_hmnb9hb4sawj" w:colFirst="0" w:colLast="0"/>
      <w:bookmarkEnd w:id="51"/>
      <w:r w:rsidRPr="001E57AD">
        <w:t>Tính năng dành cho phụ huynh:</w:t>
      </w:r>
    </w:p>
    <w:p w14:paraId="355DCEB1" w14:textId="77777777" w:rsidR="00013F0D" w:rsidRPr="001E57AD" w:rsidRDefault="00E952C3">
      <w:pPr>
        <w:numPr>
          <w:ilvl w:val="0"/>
          <w:numId w:val="59"/>
        </w:numPr>
        <w:jc w:val="both"/>
        <w:rPr>
          <w:rFonts w:cs="Times New Roman"/>
        </w:rPr>
      </w:pPr>
      <w:r w:rsidRPr="001E57AD">
        <w:rPr>
          <w:rFonts w:cs="Times New Roman"/>
        </w:rPr>
        <w:t>Sổ liên lạc điện tử .</w:t>
      </w:r>
    </w:p>
    <w:p w14:paraId="6ACF21D5" w14:textId="77777777" w:rsidR="00013F0D" w:rsidRPr="001E57AD" w:rsidRDefault="00E952C3">
      <w:pPr>
        <w:numPr>
          <w:ilvl w:val="0"/>
          <w:numId w:val="59"/>
        </w:numPr>
        <w:jc w:val="both"/>
        <w:rPr>
          <w:rFonts w:cs="Times New Roman"/>
        </w:rPr>
      </w:pPr>
      <w:r w:rsidRPr="001E57AD">
        <w:rPr>
          <w:rFonts w:cs="Times New Roman"/>
        </w:rPr>
        <w:t>Hộp thư .</w:t>
      </w:r>
    </w:p>
    <w:p w14:paraId="2751D7CD" w14:textId="77777777" w:rsidR="00013F0D" w:rsidRPr="001E57AD" w:rsidRDefault="00E952C3">
      <w:pPr>
        <w:numPr>
          <w:ilvl w:val="0"/>
          <w:numId w:val="59"/>
        </w:numPr>
        <w:jc w:val="both"/>
        <w:rPr>
          <w:rFonts w:cs="Times New Roman"/>
        </w:rPr>
      </w:pPr>
      <w:r w:rsidRPr="001E57AD">
        <w:rPr>
          <w:rFonts w:cs="Times New Roman"/>
        </w:rPr>
        <w:t>Học phí.</w:t>
      </w:r>
    </w:p>
    <w:p w14:paraId="09D08AD9" w14:textId="77777777" w:rsidR="00013F0D" w:rsidRPr="001E57AD" w:rsidRDefault="00E952C3">
      <w:pPr>
        <w:pStyle w:val="Heading4"/>
      </w:pPr>
      <w:bookmarkStart w:id="52" w:name="_7n8ppfqr5gks" w:colFirst="0" w:colLast="0"/>
      <w:bookmarkEnd w:id="52"/>
      <w:r w:rsidRPr="001E57AD">
        <w:t>Tính năng dành cho giáo viên:</w:t>
      </w:r>
    </w:p>
    <w:p w14:paraId="206B633A" w14:textId="77777777" w:rsidR="00013F0D" w:rsidRPr="001E57AD" w:rsidRDefault="00E952C3">
      <w:pPr>
        <w:numPr>
          <w:ilvl w:val="0"/>
          <w:numId w:val="60"/>
        </w:numPr>
        <w:jc w:val="both"/>
        <w:rPr>
          <w:rFonts w:cs="Times New Roman"/>
        </w:rPr>
      </w:pPr>
      <w:r w:rsidRPr="001E57AD">
        <w:rPr>
          <w:rFonts w:cs="Times New Roman"/>
        </w:rPr>
        <w:t>Quản lý lớp học.</w:t>
      </w:r>
    </w:p>
    <w:p w14:paraId="52CA6AFB" w14:textId="77777777" w:rsidR="00013F0D" w:rsidRPr="001E57AD" w:rsidRDefault="00E952C3">
      <w:pPr>
        <w:numPr>
          <w:ilvl w:val="0"/>
          <w:numId w:val="60"/>
        </w:numPr>
        <w:jc w:val="both"/>
        <w:rPr>
          <w:rFonts w:cs="Times New Roman"/>
        </w:rPr>
      </w:pPr>
      <w:r w:rsidRPr="001E57AD">
        <w:rPr>
          <w:rFonts w:cs="Times New Roman"/>
        </w:rPr>
        <w:t>Thống kê.</w:t>
      </w:r>
    </w:p>
    <w:p w14:paraId="3772EF1B" w14:textId="4F0F2DD9" w:rsidR="00013F0D" w:rsidRPr="002475E6" w:rsidRDefault="00E952C3">
      <w:pPr>
        <w:numPr>
          <w:ilvl w:val="0"/>
          <w:numId w:val="60"/>
        </w:numPr>
        <w:jc w:val="both"/>
        <w:rPr>
          <w:rFonts w:cs="Times New Roman"/>
        </w:rPr>
      </w:pPr>
      <w:r w:rsidRPr="001E57AD">
        <w:rPr>
          <w:rFonts w:cs="Times New Roman"/>
        </w:rPr>
        <w:t>Xem lịch giảng dạy.</w:t>
      </w:r>
    </w:p>
    <w:p w14:paraId="4F4BAE02" w14:textId="77777777" w:rsidR="00013F0D" w:rsidRPr="001E57AD" w:rsidRDefault="00E952C3">
      <w:pPr>
        <w:pStyle w:val="Heading4"/>
      </w:pPr>
      <w:bookmarkStart w:id="53" w:name="_143b2c487m8q" w:colFirst="0" w:colLast="0"/>
      <w:bookmarkEnd w:id="53"/>
      <w:r w:rsidRPr="001E57AD">
        <w:t>Tính năng dành cho quản trị viên:</w:t>
      </w:r>
    </w:p>
    <w:p w14:paraId="255F7359" w14:textId="77777777" w:rsidR="00013F0D" w:rsidRPr="001E57AD" w:rsidRDefault="00E952C3">
      <w:pPr>
        <w:numPr>
          <w:ilvl w:val="0"/>
          <w:numId w:val="61"/>
        </w:numPr>
        <w:jc w:val="both"/>
        <w:rPr>
          <w:rFonts w:cs="Times New Roman"/>
        </w:rPr>
      </w:pPr>
      <w:r w:rsidRPr="001E57AD">
        <w:rPr>
          <w:rFonts w:cs="Times New Roman"/>
        </w:rPr>
        <w:t>Quản lý tài khoản của các actor khác trong hệ thống.</w:t>
      </w:r>
    </w:p>
    <w:p w14:paraId="59D8D108" w14:textId="77777777" w:rsidR="00013F0D" w:rsidRPr="001E57AD" w:rsidRDefault="00E952C3">
      <w:pPr>
        <w:numPr>
          <w:ilvl w:val="0"/>
          <w:numId w:val="61"/>
        </w:numPr>
        <w:jc w:val="both"/>
        <w:rPr>
          <w:rFonts w:cs="Times New Roman"/>
        </w:rPr>
      </w:pPr>
      <w:r w:rsidRPr="001E57AD">
        <w:rPr>
          <w:rFonts w:cs="Times New Roman"/>
        </w:rPr>
        <w:t>Quản lý hỏi đáp: tiếp nhận và giải đáp các thắc mắc của người dùng.</w:t>
      </w:r>
    </w:p>
    <w:p w14:paraId="6DD8067B" w14:textId="77777777" w:rsidR="00013F0D" w:rsidRPr="001E57AD" w:rsidRDefault="00E952C3">
      <w:pPr>
        <w:numPr>
          <w:ilvl w:val="0"/>
          <w:numId w:val="61"/>
        </w:numPr>
        <w:jc w:val="both"/>
        <w:rPr>
          <w:rFonts w:cs="Times New Roman"/>
        </w:rPr>
      </w:pPr>
      <w:r w:rsidRPr="001E57AD">
        <w:rPr>
          <w:rFonts w:cs="Times New Roman"/>
        </w:rPr>
        <w:lastRenderedPageBreak/>
        <w:t>Tiếp nhận thư góp ý: tiếp nhận thư góp ý của người dùng về hệ thống và nhà trường.</w:t>
      </w:r>
    </w:p>
    <w:p w14:paraId="38CECED2" w14:textId="7853CAF2" w:rsidR="006A5B1D" w:rsidRDefault="00E952C3">
      <w:pPr>
        <w:numPr>
          <w:ilvl w:val="0"/>
          <w:numId w:val="61"/>
        </w:numPr>
        <w:jc w:val="both"/>
        <w:rPr>
          <w:rFonts w:cs="Times New Roman"/>
        </w:rPr>
      </w:pPr>
      <w:r w:rsidRPr="001E57AD">
        <w:rPr>
          <w:rFonts w:cs="Times New Roman"/>
        </w:rPr>
        <w:t>Bảo trì hệ thống: cập nhật, khắc phục lỗi, sao lưu và phục hồi hệ thống.</w:t>
      </w:r>
    </w:p>
    <w:p w14:paraId="6442F8E8" w14:textId="599B6BD1" w:rsidR="008008BA" w:rsidRPr="008008BA" w:rsidRDefault="006A5B1D" w:rsidP="006A5B1D">
      <w:pPr>
        <w:spacing w:line="240" w:lineRule="auto"/>
        <w:rPr>
          <w:rFonts w:cs="Times New Roman"/>
        </w:rPr>
      </w:pPr>
      <w:r>
        <w:rPr>
          <w:rFonts w:cs="Times New Roman"/>
        </w:rPr>
        <w:br w:type="page"/>
      </w:r>
    </w:p>
    <w:p w14:paraId="5A308042" w14:textId="7E8CF223" w:rsidR="00013F0D" w:rsidRPr="001E57AD" w:rsidRDefault="000C1919">
      <w:pPr>
        <w:pStyle w:val="Heading1"/>
      </w:pPr>
      <w:bookmarkStart w:id="54" w:name="_3nshal65qcbv" w:colFirst="0" w:colLast="0"/>
      <w:bookmarkStart w:id="55" w:name="_Toc119444947"/>
      <w:bookmarkEnd w:id="54"/>
      <w:r>
        <w:rPr>
          <w:lang w:val="en-US"/>
        </w:rPr>
        <w:lastRenderedPageBreak/>
        <w:t>SƠ ĐỒ USE CASE</w:t>
      </w:r>
      <w:bookmarkEnd w:id="55"/>
    </w:p>
    <w:p w14:paraId="11B55AD1" w14:textId="39E86924" w:rsidR="00013F0D" w:rsidRPr="001E57AD" w:rsidRDefault="00E952C3">
      <w:pPr>
        <w:pStyle w:val="Heading2"/>
      </w:pPr>
      <w:bookmarkStart w:id="56" w:name="_rjfdggxllhcu" w:colFirst="0" w:colLast="0"/>
      <w:bookmarkStart w:id="57" w:name="_Toc119444948"/>
      <w:bookmarkEnd w:id="56"/>
      <w:r w:rsidRPr="001E57AD">
        <w:t>Các sơ đồ use case trong hệ thống</w:t>
      </w:r>
      <w:bookmarkEnd w:id="57"/>
    </w:p>
    <w:p w14:paraId="7569BA8C" w14:textId="3D2D1BC0" w:rsidR="00013F0D" w:rsidRPr="001E57AD" w:rsidRDefault="00E952C3">
      <w:pPr>
        <w:pStyle w:val="Heading3"/>
      </w:pPr>
      <w:bookmarkStart w:id="58" w:name="_f0dc2iqtiyco" w:colFirst="0" w:colLast="0"/>
      <w:bookmarkStart w:id="59" w:name="_Toc119444949"/>
      <w:bookmarkEnd w:id="58"/>
      <w:r w:rsidRPr="001E57AD">
        <w:t>Sơ đồ tổng quát</w:t>
      </w:r>
      <w:bookmarkEnd w:id="59"/>
    </w:p>
    <w:p w14:paraId="742676A8" w14:textId="1453E7EA" w:rsidR="00013F0D" w:rsidRPr="008008BA" w:rsidRDefault="00E952C3" w:rsidP="006A5B1D">
      <w:pPr>
        <w:ind w:firstLine="720"/>
        <w:jc w:val="both"/>
        <w:rPr>
          <w:rFonts w:eastAsia="Times New Roman" w:cs="Times New Roman"/>
          <w:szCs w:val="28"/>
        </w:rPr>
      </w:pPr>
      <w:r w:rsidRPr="008008BA">
        <w:rPr>
          <w:rFonts w:eastAsia="Times New Roman" w:cs="Times New Roman"/>
          <w:szCs w:val="28"/>
        </w:rPr>
        <w:t xml:space="preserve">Sơ đồ use case tổng quát </w:t>
      </w:r>
      <w:proofErr w:type="spellStart"/>
      <w:r w:rsidR="00AB1F89">
        <w:rPr>
          <w:rFonts w:eastAsia="Times New Roman" w:cs="Times New Roman"/>
          <w:szCs w:val="28"/>
          <w:lang w:val="en-US"/>
        </w:rPr>
        <w:t>được</w:t>
      </w:r>
      <w:proofErr w:type="spellEnd"/>
      <w:r w:rsidR="00AB1F89">
        <w:rPr>
          <w:rFonts w:eastAsia="Times New Roman" w:cs="Times New Roman"/>
          <w:szCs w:val="28"/>
          <w:lang w:val="en-US"/>
        </w:rPr>
        <w:t xml:space="preserve"> </w:t>
      </w:r>
      <w:proofErr w:type="spellStart"/>
      <w:r w:rsidR="00AB1F89">
        <w:rPr>
          <w:rFonts w:eastAsia="Times New Roman" w:cs="Times New Roman"/>
          <w:szCs w:val="28"/>
          <w:lang w:val="en-US"/>
        </w:rPr>
        <w:t>thể</w:t>
      </w:r>
      <w:proofErr w:type="spellEnd"/>
      <w:r w:rsidR="00AB1F89">
        <w:rPr>
          <w:rFonts w:eastAsia="Times New Roman" w:cs="Times New Roman"/>
          <w:szCs w:val="28"/>
          <w:lang w:val="en-US"/>
        </w:rPr>
        <w:t xml:space="preserve"> </w:t>
      </w:r>
      <w:proofErr w:type="spellStart"/>
      <w:r w:rsidR="00AB1F89">
        <w:rPr>
          <w:rFonts w:eastAsia="Times New Roman" w:cs="Times New Roman"/>
          <w:szCs w:val="28"/>
          <w:lang w:val="en-US"/>
        </w:rPr>
        <w:t>hiện</w:t>
      </w:r>
      <w:proofErr w:type="spellEnd"/>
      <w:r w:rsidR="00AB1F89">
        <w:rPr>
          <w:rFonts w:eastAsia="Times New Roman" w:cs="Times New Roman"/>
          <w:szCs w:val="28"/>
          <w:lang w:val="en-US"/>
        </w:rPr>
        <w:t xml:space="preserve"> ở </w:t>
      </w:r>
      <w:r w:rsidR="00AB1F89">
        <w:rPr>
          <w:rFonts w:eastAsia="Times New Roman" w:cs="Times New Roman"/>
          <w:szCs w:val="28"/>
          <w:lang w:val="en-US"/>
        </w:rPr>
        <w:fldChar w:fldCharType="begin"/>
      </w:r>
      <w:r w:rsidR="00AB1F89">
        <w:rPr>
          <w:rFonts w:eastAsia="Times New Roman" w:cs="Times New Roman"/>
          <w:szCs w:val="28"/>
          <w:lang w:val="en-US"/>
        </w:rPr>
        <w:instrText xml:space="preserve"> REF _Ref118850174 \h </w:instrText>
      </w:r>
      <w:r w:rsidR="00AB1F89">
        <w:rPr>
          <w:rFonts w:eastAsia="Times New Roman" w:cs="Times New Roman"/>
          <w:szCs w:val="28"/>
          <w:lang w:val="en-US"/>
        </w:rPr>
      </w:r>
      <w:r w:rsidR="00AB1F89">
        <w:rPr>
          <w:rFonts w:eastAsia="Times New Roman" w:cs="Times New Roman"/>
          <w:szCs w:val="28"/>
          <w:lang w:val="en-US"/>
        </w:rPr>
        <w:fldChar w:fldCharType="separate"/>
      </w:r>
      <w:r w:rsidR="00A97CFA">
        <w:t xml:space="preserve">Hình </w:t>
      </w:r>
      <w:r w:rsidR="00A97CFA">
        <w:rPr>
          <w:noProof/>
        </w:rPr>
        <w:t>2</w:t>
      </w:r>
      <w:r w:rsidR="00A97CFA">
        <w:t>.</w:t>
      </w:r>
      <w:r w:rsidR="00A97CFA">
        <w:rPr>
          <w:noProof/>
        </w:rPr>
        <w:t>1</w:t>
      </w:r>
      <w:r w:rsidR="00AB1F89">
        <w:rPr>
          <w:rFonts w:eastAsia="Times New Roman" w:cs="Times New Roman"/>
          <w:szCs w:val="28"/>
          <w:lang w:val="en-US"/>
        </w:rPr>
        <w:fldChar w:fldCharType="end"/>
      </w:r>
      <w:r w:rsidRPr="008008BA">
        <w:rPr>
          <w:rFonts w:eastAsia="Times New Roman" w:cs="Times New Roman"/>
          <w:szCs w:val="28"/>
        </w:rPr>
        <w:t xml:space="preserve"> mô tả cái nhìn tổng quan về toàn bộ hệ thống quản lý giới thiệu và tìm kiếm việc làm với những nhóm người dùng của hệ thống như: giáo viên, phụ huynh, quản trị nhà trường và quản trị viên.</w:t>
      </w:r>
    </w:p>
    <w:p w14:paraId="02A2F728" w14:textId="77777777" w:rsidR="00013F0D" w:rsidRPr="001E57AD" w:rsidRDefault="00013F0D">
      <w:pPr>
        <w:rPr>
          <w:rFonts w:eastAsia="Times New Roman" w:cs="Times New Roman"/>
        </w:rPr>
      </w:pPr>
    </w:p>
    <w:p w14:paraId="2F1B2745" w14:textId="77777777" w:rsidR="000F3DFD" w:rsidRDefault="00E952C3" w:rsidP="000F3DFD">
      <w:pPr>
        <w:keepNext/>
        <w:spacing w:before="240" w:after="240"/>
        <w:jc w:val="both"/>
      </w:pPr>
      <w:r w:rsidRPr="001E57AD">
        <w:rPr>
          <w:rFonts w:eastAsia="Times New Roman" w:cs="Times New Roman"/>
          <w:b/>
          <w:noProof/>
          <w:sz w:val="26"/>
          <w:szCs w:val="26"/>
          <w:lang w:val="en-US"/>
        </w:rPr>
        <w:drawing>
          <wp:inline distT="114300" distB="114300" distL="114300" distR="114300" wp14:anchorId="090F4068" wp14:editId="2926970C">
            <wp:extent cx="6235065" cy="48006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10" name="image6.png"/>
                    <pic:cNvPicPr preferRelativeResize="0"/>
                  </pic:nvPicPr>
                  <pic:blipFill>
                    <a:blip r:embed="rId21"/>
                    <a:srcRect/>
                    <a:stretch>
                      <a:fillRect/>
                    </a:stretch>
                  </pic:blipFill>
                  <pic:spPr>
                    <a:xfrm>
                      <a:off x="0" y="0"/>
                      <a:ext cx="6235200" cy="4800600"/>
                    </a:xfrm>
                    <a:prstGeom prst="rect">
                      <a:avLst/>
                    </a:prstGeom>
                  </pic:spPr>
                </pic:pic>
              </a:graphicData>
            </a:graphic>
          </wp:inline>
        </w:drawing>
      </w:r>
    </w:p>
    <w:p w14:paraId="50F9DE53" w14:textId="330B6771" w:rsidR="00013F0D" w:rsidRPr="002475E6" w:rsidRDefault="000F3DFD" w:rsidP="00BE4F8B">
      <w:pPr>
        <w:pStyle w:val="Caption"/>
      </w:pPr>
      <w:bookmarkStart w:id="60" w:name="_Ref118850174"/>
      <w:bookmarkStart w:id="61" w:name="_Toc119445022"/>
      <w:proofErr w:type="spellStart"/>
      <w:r>
        <w:t>Hình</w:t>
      </w:r>
      <w:proofErr w:type="spellEnd"/>
      <w:r>
        <w:t xml:space="preserve"> </w:t>
      </w:r>
      <w:r w:rsidR="005018C1">
        <w:fldChar w:fldCharType="begin"/>
      </w:r>
      <w:r w:rsidR="005018C1">
        <w:instrText xml:space="preserve"> STYLEREF 1 \s </w:instrText>
      </w:r>
      <w:r w:rsidR="005018C1">
        <w:fldChar w:fldCharType="separate"/>
      </w:r>
      <w:r w:rsidR="00A97CFA">
        <w:rPr>
          <w:noProof/>
        </w:rPr>
        <w:t>2</w:t>
      </w:r>
      <w:r w:rsidR="005018C1">
        <w:rPr>
          <w:noProof/>
        </w:rPr>
        <w:fldChar w:fldCharType="end"/>
      </w:r>
      <w:r w:rsidR="00BE4F8B">
        <w:t>.</w:t>
      </w:r>
      <w:r w:rsidR="005018C1">
        <w:fldChar w:fldCharType="begin"/>
      </w:r>
      <w:r w:rsidR="005018C1">
        <w:instrText xml:space="preserve"> SEQ Hình \* ARABIC \s 1 </w:instrText>
      </w:r>
      <w:r w:rsidR="005018C1">
        <w:fldChar w:fldCharType="separate"/>
      </w:r>
      <w:r w:rsidR="00A97CFA">
        <w:rPr>
          <w:noProof/>
        </w:rPr>
        <w:t>1</w:t>
      </w:r>
      <w:r w:rsidR="005018C1">
        <w:rPr>
          <w:noProof/>
        </w:rPr>
        <w:fldChar w:fldCharType="end"/>
      </w:r>
      <w:bookmarkEnd w:id="60"/>
      <w:r w:rsidR="009926A7">
        <w:t xml:space="preserve">: </w:t>
      </w:r>
      <w:proofErr w:type="spellStart"/>
      <w:r w:rsidR="009926A7">
        <w:t>Sơ</w:t>
      </w:r>
      <w:proofErr w:type="spellEnd"/>
      <w:r w:rsidR="009926A7">
        <w:t xml:space="preserve"> </w:t>
      </w:r>
      <w:proofErr w:type="spellStart"/>
      <w:r w:rsidR="009926A7">
        <w:t>đồ</w:t>
      </w:r>
      <w:proofErr w:type="spellEnd"/>
      <w:r w:rsidR="009926A7">
        <w:t xml:space="preserve"> use case </w:t>
      </w:r>
      <w:proofErr w:type="spellStart"/>
      <w:r w:rsidR="009926A7">
        <w:t>tổng</w:t>
      </w:r>
      <w:proofErr w:type="spellEnd"/>
      <w:r w:rsidR="009926A7">
        <w:t xml:space="preserve"> </w:t>
      </w:r>
      <w:proofErr w:type="spellStart"/>
      <w:r w:rsidR="009926A7">
        <w:t>quát</w:t>
      </w:r>
      <w:bookmarkEnd w:id="61"/>
      <w:proofErr w:type="spellEnd"/>
    </w:p>
    <w:p w14:paraId="1336ED26" w14:textId="5A8FE256" w:rsidR="008008BA" w:rsidRDefault="008008BA" w:rsidP="008008BA">
      <w:pPr>
        <w:spacing w:line="240" w:lineRule="auto"/>
        <w:rPr>
          <w:rFonts w:eastAsia="Times New Roman" w:cs="Times New Roman"/>
          <w:b/>
          <w:sz w:val="26"/>
          <w:szCs w:val="26"/>
        </w:rPr>
      </w:pPr>
    </w:p>
    <w:p w14:paraId="6FE378EB" w14:textId="145EC876" w:rsidR="008008BA" w:rsidRDefault="008008BA" w:rsidP="008008BA">
      <w:pPr>
        <w:spacing w:line="240" w:lineRule="auto"/>
        <w:rPr>
          <w:rFonts w:eastAsia="Times New Roman" w:cs="Times New Roman"/>
          <w:b/>
          <w:sz w:val="26"/>
          <w:szCs w:val="26"/>
        </w:rPr>
      </w:pPr>
    </w:p>
    <w:p w14:paraId="133D0D31" w14:textId="282FDEBA" w:rsidR="002475E6" w:rsidRDefault="002475E6" w:rsidP="008008BA">
      <w:pPr>
        <w:spacing w:line="240" w:lineRule="auto"/>
        <w:rPr>
          <w:rFonts w:eastAsia="Times New Roman" w:cs="Times New Roman"/>
          <w:b/>
          <w:sz w:val="26"/>
          <w:szCs w:val="26"/>
        </w:rPr>
      </w:pPr>
    </w:p>
    <w:p w14:paraId="4F805BD0" w14:textId="77777777" w:rsidR="002475E6" w:rsidRPr="001E57AD" w:rsidRDefault="002475E6" w:rsidP="008008BA">
      <w:pPr>
        <w:spacing w:line="240" w:lineRule="auto"/>
        <w:rPr>
          <w:rFonts w:eastAsia="Times New Roman" w:cs="Times New Roman"/>
          <w:b/>
          <w:sz w:val="26"/>
          <w:szCs w:val="26"/>
        </w:rPr>
      </w:pPr>
    </w:p>
    <w:p w14:paraId="1CD2F04B" w14:textId="6FAF0109" w:rsidR="00013F0D" w:rsidRPr="001E57AD" w:rsidRDefault="00E952C3">
      <w:pPr>
        <w:pStyle w:val="Heading3"/>
      </w:pPr>
      <w:bookmarkStart w:id="62" w:name="_2yejo26c3n9v" w:colFirst="0" w:colLast="0"/>
      <w:bookmarkStart w:id="63" w:name="_Toc119444950"/>
      <w:bookmarkEnd w:id="62"/>
      <w:r w:rsidRPr="001E57AD">
        <w:lastRenderedPageBreak/>
        <w:t>Chức năng của actor “ Người chưa có tài khoản”</w:t>
      </w:r>
      <w:bookmarkEnd w:id="63"/>
    </w:p>
    <w:p w14:paraId="72A83FBF" w14:textId="77777777" w:rsidR="000F3DFD" w:rsidRDefault="00E952C3" w:rsidP="000F3DFD">
      <w:pPr>
        <w:keepNext/>
      </w:pPr>
      <w:r w:rsidRPr="001E57AD">
        <w:rPr>
          <w:rFonts w:cs="Times New Roman"/>
          <w:noProof/>
          <w:lang w:val="en-US"/>
        </w:rPr>
        <w:drawing>
          <wp:inline distT="114300" distB="114300" distL="114300" distR="114300" wp14:anchorId="487D62DA" wp14:editId="0D462794">
            <wp:extent cx="6235065" cy="46863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16" name="image2.png"/>
                    <pic:cNvPicPr preferRelativeResize="0"/>
                  </pic:nvPicPr>
                  <pic:blipFill>
                    <a:blip r:embed="rId22"/>
                    <a:srcRect/>
                    <a:stretch>
                      <a:fillRect/>
                    </a:stretch>
                  </pic:blipFill>
                  <pic:spPr>
                    <a:xfrm>
                      <a:off x="0" y="0"/>
                      <a:ext cx="6235200" cy="4686300"/>
                    </a:xfrm>
                    <a:prstGeom prst="rect">
                      <a:avLst/>
                    </a:prstGeom>
                  </pic:spPr>
                </pic:pic>
              </a:graphicData>
            </a:graphic>
          </wp:inline>
        </w:drawing>
      </w:r>
    </w:p>
    <w:p w14:paraId="6359346D" w14:textId="0FB0363D" w:rsidR="00013F0D" w:rsidRPr="002475E6" w:rsidRDefault="000F3DFD" w:rsidP="00BE4F8B">
      <w:pPr>
        <w:pStyle w:val="Caption"/>
        <w:rPr>
          <w:rFonts w:cs="Times New Roman"/>
        </w:rPr>
      </w:pPr>
      <w:bookmarkStart w:id="64" w:name="_Ref118850213"/>
      <w:bookmarkStart w:id="65" w:name="_Toc119445023"/>
      <w:proofErr w:type="spellStart"/>
      <w:r>
        <w:t>Hình</w:t>
      </w:r>
      <w:proofErr w:type="spellEnd"/>
      <w:r>
        <w:t xml:space="preserve"> </w:t>
      </w:r>
      <w:r w:rsidR="005018C1">
        <w:fldChar w:fldCharType="begin"/>
      </w:r>
      <w:r w:rsidR="005018C1">
        <w:instrText xml:space="preserve"> STYLEREF 1 \s </w:instrText>
      </w:r>
      <w:r w:rsidR="005018C1">
        <w:fldChar w:fldCharType="separate"/>
      </w:r>
      <w:r w:rsidR="00A97CFA">
        <w:rPr>
          <w:noProof/>
        </w:rPr>
        <w:t>2</w:t>
      </w:r>
      <w:r w:rsidR="005018C1">
        <w:rPr>
          <w:noProof/>
        </w:rPr>
        <w:fldChar w:fldCharType="end"/>
      </w:r>
      <w:r w:rsidR="00BE4F8B">
        <w:t>.</w:t>
      </w:r>
      <w:r w:rsidR="005018C1">
        <w:fldChar w:fldCharType="begin"/>
      </w:r>
      <w:r w:rsidR="005018C1">
        <w:instrText xml:space="preserve"> SEQ Hình \* ARABIC \s 1 </w:instrText>
      </w:r>
      <w:r w:rsidR="005018C1">
        <w:fldChar w:fldCharType="separate"/>
      </w:r>
      <w:r w:rsidR="00A97CFA">
        <w:rPr>
          <w:noProof/>
        </w:rPr>
        <w:t>2</w:t>
      </w:r>
      <w:r w:rsidR="005018C1">
        <w:rPr>
          <w:noProof/>
        </w:rPr>
        <w:fldChar w:fldCharType="end"/>
      </w:r>
      <w:bookmarkEnd w:id="64"/>
      <w:r w:rsidR="002475E6">
        <w:t xml:space="preserve">: </w:t>
      </w:r>
      <w:proofErr w:type="spellStart"/>
      <w:r w:rsidR="002475E6">
        <w:t>Chức</w:t>
      </w:r>
      <w:proofErr w:type="spellEnd"/>
      <w:r w:rsidR="002475E6">
        <w:t xml:space="preserve"> </w:t>
      </w:r>
      <w:proofErr w:type="spellStart"/>
      <w:r w:rsidR="002475E6">
        <w:t>năng</w:t>
      </w:r>
      <w:proofErr w:type="spellEnd"/>
      <w:r w:rsidR="002475E6">
        <w:t xml:space="preserve"> </w:t>
      </w:r>
      <w:proofErr w:type="spellStart"/>
      <w:r w:rsidR="002475E6">
        <w:t>của</w:t>
      </w:r>
      <w:proofErr w:type="spellEnd"/>
      <w:r w:rsidR="002475E6">
        <w:t xml:space="preserve"> actor “</w:t>
      </w:r>
      <w:proofErr w:type="spellStart"/>
      <w:r w:rsidR="002475E6">
        <w:t>Người</w:t>
      </w:r>
      <w:proofErr w:type="spellEnd"/>
      <w:r w:rsidR="002475E6">
        <w:t xml:space="preserve"> </w:t>
      </w:r>
      <w:proofErr w:type="spellStart"/>
      <w:r w:rsidR="002475E6">
        <w:t>chưa</w:t>
      </w:r>
      <w:proofErr w:type="spellEnd"/>
      <w:r w:rsidR="002475E6">
        <w:t xml:space="preserve"> </w:t>
      </w:r>
      <w:proofErr w:type="spellStart"/>
      <w:r w:rsidR="002475E6">
        <w:t>có</w:t>
      </w:r>
      <w:proofErr w:type="spellEnd"/>
      <w:r w:rsidR="002475E6">
        <w:t xml:space="preserve"> </w:t>
      </w:r>
      <w:proofErr w:type="spellStart"/>
      <w:r w:rsidR="002475E6">
        <w:t>tài</w:t>
      </w:r>
      <w:proofErr w:type="spellEnd"/>
      <w:r w:rsidR="002475E6">
        <w:t xml:space="preserve"> </w:t>
      </w:r>
      <w:proofErr w:type="spellStart"/>
      <w:r w:rsidR="002475E6">
        <w:t>khoản</w:t>
      </w:r>
      <w:proofErr w:type="spellEnd"/>
      <w:r w:rsidR="002475E6">
        <w:t>”</w:t>
      </w:r>
      <w:bookmarkEnd w:id="65"/>
    </w:p>
    <w:p w14:paraId="703D28DD" w14:textId="77777777" w:rsidR="00013F0D" w:rsidRPr="001E57AD" w:rsidRDefault="00013F0D">
      <w:pPr>
        <w:rPr>
          <w:rFonts w:cs="Times New Roman"/>
        </w:rPr>
      </w:pPr>
    </w:p>
    <w:p w14:paraId="75559C5F" w14:textId="50F8CC4F" w:rsidR="00013F0D" w:rsidRPr="008008BA" w:rsidRDefault="00E952C3" w:rsidP="006A5B1D">
      <w:pPr>
        <w:ind w:firstLine="360"/>
        <w:jc w:val="both"/>
        <w:rPr>
          <w:rFonts w:cs="Times New Roman"/>
          <w:szCs w:val="28"/>
        </w:rPr>
      </w:pPr>
      <w:r w:rsidRPr="008008BA">
        <w:rPr>
          <w:rFonts w:cs="Times New Roman"/>
          <w:szCs w:val="28"/>
        </w:rPr>
        <w:t>Những người không có tài khoản ghé có thể ghé thăm hệ thống, actor này sẽ có những chức năng được thể hiện như trên</w:t>
      </w:r>
      <w:r w:rsidR="00AB1F89">
        <w:rPr>
          <w:rFonts w:cs="Times New Roman"/>
          <w:szCs w:val="28"/>
          <w:lang w:val="en-US"/>
        </w:rPr>
        <w:t xml:space="preserve"> </w:t>
      </w:r>
      <w:r w:rsidR="00AB1F89">
        <w:rPr>
          <w:rFonts w:cs="Times New Roman"/>
          <w:szCs w:val="28"/>
          <w:lang w:val="en-US"/>
        </w:rPr>
        <w:fldChar w:fldCharType="begin"/>
      </w:r>
      <w:r w:rsidR="00AB1F89">
        <w:rPr>
          <w:rFonts w:cs="Times New Roman"/>
          <w:szCs w:val="28"/>
          <w:lang w:val="en-US"/>
        </w:rPr>
        <w:instrText xml:space="preserve"> REF _Ref118850213 \h </w:instrText>
      </w:r>
      <w:r w:rsidR="00AB1F89">
        <w:rPr>
          <w:rFonts w:cs="Times New Roman"/>
          <w:szCs w:val="28"/>
          <w:lang w:val="en-US"/>
        </w:rPr>
      </w:r>
      <w:r w:rsidR="00AB1F89">
        <w:rPr>
          <w:rFonts w:cs="Times New Roman"/>
          <w:szCs w:val="28"/>
          <w:lang w:val="en-US"/>
        </w:rPr>
        <w:fldChar w:fldCharType="separate"/>
      </w:r>
      <w:r w:rsidR="00A97CFA">
        <w:t xml:space="preserve">Hình </w:t>
      </w:r>
      <w:r w:rsidR="00A97CFA">
        <w:rPr>
          <w:noProof/>
        </w:rPr>
        <w:t>2</w:t>
      </w:r>
      <w:r w:rsidR="00A97CFA">
        <w:t>.</w:t>
      </w:r>
      <w:r w:rsidR="00A97CFA">
        <w:rPr>
          <w:noProof/>
        </w:rPr>
        <w:t>2</w:t>
      </w:r>
      <w:r w:rsidR="00AB1F89">
        <w:rPr>
          <w:rFonts w:cs="Times New Roman"/>
          <w:szCs w:val="28"/>
          <w:lang w:val="en-US"/>
        </w:rPr>
        <w:fldChar w:fldCharType="end"/>
      </w:r>
      <w:r w:rsidRPr="008008BA">
        <w:rPr>
          <w:rFonts w:cs="Times New Roman"/>
          <w:szCs w:val="28"/>
        </w:rPr>
        <w:t>, cụ thể như sau:</w:t>
      </w:r>
    </w:p>
    <w:p w14:paraId="705CCC8A" w14:textId="64123ABC" w:rsidR="00013F0D" w:rsidRPr="008008BA" w:rsidRDefault="00E952C3">
      <w:pPr>
        <w:numPr>
          <w:ilvl w:val="0"/>
          <w:numId w:val="62"/>
        </w:numPr>
        <w:jc w:val="both"/>
        <w:rPr>
          <w:rFonts w:cs="Times New Roman"/>
          <w:szCs w:val="28"/>
        </w:rPr>
      </w:pPr>
      <w:r w:rsidRPr="00693B7F">
        <w:rPr>
          <w:rFonts w:cs="Times New Roman"/>
          <w:b/>
          <w:bCs/>
          <w:szCs w:val="28"/>
          <w:rPrChange w:id="66" w:author="Tiến Dương Lâm" w:date="2022-11-15T20:17:00Z">
            <w:rPr>
              <w:rFonts w:cs="Times New Roman"/>
              <w:szCs w:val="28"/>
            </w:rPr>
          </w:rPrChange>
        </w:rPr>
        <w:t>Về chức năng tìm hiểu nhanh</w:t>
      </w:r>
      <w:r w:rsidRPr="008008BA">
        <w:rPr>
          <w:rFonts w:cs="Times New Roman"/>
          <w:szCs w:val="28"/>
        </w:rPr>
        <w:t>: cho phép người chưa có tài khoản có thể tìm hiểu các thông tin về quy trình tuyển sinh, xem mức học phí và thông tin giới thiệu của trường</w:t>
      </w:r>
      <w:ins w:id="67" w:author="Tiến Dương Lâm" w:date="2022-11-15T20:17:00Z">
        <w:r w:rsidR="00693B7F">
          <w:rPr>
            <w:rFonts w:cs="Times New Roman"/>
            <w:szCs w:val="28"/>
            <w:lang w:val="en-US"/>
          </w:rPr>
          <w:t xml:space="preserve">. Use case </w:t>
        </w:r>
      </w:ins>
      <w:proofErr w:type="spellStart"/>
      <w:ins w:id="68" w:author="Tiến Dương Lâm" w:date="2022-11-15T20:18:00Z">
        <w:r w:rsidR="00693B7F">
          <w:rPr>
            <w:rFonts w:cs="Times New Roman"/>
            <w:szCs w:val="28"/>
            <w:lang w:val="en-US"/>
          </w:rPr>
          <w:t>này</w:t>
        </w:r>
        <w:proofErr w:type="spellEnd"/>
        <w:r w:rsidR="00693B7F">
          <w:rPr>
            <w:rFonts w:cs="Times New Roman"/>
            <w:szCs w:val="28"/>
            <w:lang w:val="en-US"/>
          </w:rPr>
          <w:t xml:space="preserve"> </w:t>
        </w:r>
        <w:proofErr w:type="spellStart"/>
        <w:r w:rsidR="00693B7F">
          <w:rPr>
            <w:rFonts w:cs="Times New Roman"/>
            <w:szCs w:val="28"/>
            <w:lang w:val="en-US"/>
          </w:rPr>
          <w:t>được</w:t>
        </w:r>
        <w:proofErr w:type="spellEnd"/>
        <w:r w:rsidR="00693B7F">
          <w:rPr>
            <w:rFonts w:cs="Times New Roman"/>
            <w:szCs w:val="28"/>
            <w:lang w:val="en-US"/>
          </w:rPr>
          <w:t xml:space="preserve"> </w:t>
        </w:r>
        <w:proofErr w:type="spellStart"/>
        <w:r w:rsidR="00693B7F">
          <w:rPr>
            <w:rFonts w:cs="Times New Roman"/>
            <w:szCs w:val="28"/>
            <w:lang w:val="en-US"/>
          </w:rPr>
          <w:t>mô</w:t>
        </w:r>
        <w:proofErr w:type="spellEnd"/>
        <w:r w:rsidR="00693B7F">
          <w:rPr>
            <w:rFonts w:cs="Times New Roman"/>
            <w:szCs w:val="28"/>
            <w:lang w:val="en-US"/>
          </w:rPr>
          <w:t xml:space="preserve"> </w:t>
        </w:r>
        <w:proofErr w:type="spellStart"/>
        <w:r w:rsidR="00693B7F">
          <w:rPr>
            <w:rFonts w:cs="Times New Roman"/>
            <w:szCs w:val="28"/>
            <w:lang w:val="en-US"/>
          </w:rPr>
          <w:t>tả</w:t>
        </w:r>
        <w:proofErr w:type="spellEnd"/>
        <w:r w:rsidR="00693B7F">
          <w:rPr>
            <w:rFonts w:cs="Times New Roman"/>
            <w:szCs w:val="28"/>
            <w:lang w:val="en-US"/>
          </w:rPr>
          <w:t xml:space="preserve"> ở </w:t>
        </w:r>
        <w:r w:rsidR="00693B7F">
          <w:rPr>
            <w:rFonts w:cs="Times New Roman"/>
            <w:szCs w:val="28"/>
            <w:lang w:val="en-US"/>
          </w:rPr>
          <w:fldChar w:fldCharType="begin"/>
        </w:r>
        <w:r w:rsidR="00693B7F">
          <w:rPr>
            <w:rFonts w:cs="Times New Roman"/>
            <w:szCs w:val="28"/>
            <w:lang w:val="en-US"/>
          </w:rPr>
          <w:instrText xml:space="preserve"> REF _Ref118850897 \h </w:instrText>
        </w:r>
        <w:r w:rsidR="00693B7F">
          <w:rPr>
            <w:rFonts w:cs="Times New Roman"/>
            <w:szCs w:val="28"/>
            <w:lang w:val="en-US"/>
          </w:rPr>
        </w:r>
      </w:ins>
      <w:r w:rsidR="00693B7F">
        <w:rPr>
          <w:rFonts w:cs="Times New Roman"/>
          <w:szCs w:val="28"/>
          <w:lang w:val="en-US"/>
        </w:rPr>
        <w:fldChar w:fldCharType="separate"/>
      </w:r>
      <w:ins w:id="69" w:author="Tiến Dương Lâm" w:date="2022-11-15T20:18:00Z">
        <w:r w:rsidR="00693B7F">
          <w:t xml:space="preserve">Bảng </w:t>
        </w:r>
        <w:r w:rsidR="00693B7F">
          <w:rPr>
            <w:noProof/>
          </w:rPr>
          <w:t>2</w:t>
        </w:r>
        <w:r w:rsidR="00693B7F">
          <w:t>.</w:t>
        </w:r>
        <w:r w:rsidR="00693B7F">
          <w:rPr>
            <w:noProof/>
          </w:rPr>
          <w:t>3</w:t>
        </w:r>
        <w:r w:rsidR="00693B7F">
          <w:rPr>
            <w:rFonts w:cs="Times New Roman"/>
            <w:szCs w:val="28"/>
            <w:lang w:val="en-US"/>
          </w:rPr>
          <w:fldChar w:fldCharType="end"/>
        </w:r>
        <w:r w:rsidR="00693B7F">
          <w:rPr>
            <w:rFonts w:cs="Times New Roman"/>
            <w:szCs w:val="28"/>
            <w:lang w:val="en-US"/>
          </w:rPr>
          <w:t>.</w:t>
        </w:r>
      </w:ins>
    </w:p>
    <w:p w14:paraId="331FB6DB" w14:textId="02DFCCB2" w:rsidR="00013F0D" w:rsidRPr="008008BA" w:rsidRDefault="00E952C3">
      <w:pPr>
        <w:numPr>
          <w:ilvl w:val="0"/>
          <w:numId w:val="62"/>
        </w:numPr>
        <w:jc w:val="both"/>
        <w:rPr>
          <w:rFonts w:cs="Times New Roman"/>
          <w:szCs w:val="28"/>
        </w:rPr>
      </w:pPr>
      <w:r w:rsidRPr="00693B7F">
        <w:rPr>
          <w:rFonts w:cs="Times New Roman"/>
          <w:b/>
          <w:bCs/>
          <w:szCs w:val="28"/>
          <w:rPrChange w:id="70" w:author="Tiến Dương Lâm" w:date="2022-11-15T20:17:00Z">
            <w:rPr>
              <w:rFonts w:cs="Times New Roman"/>
              <w:szCs w:val="28"/>
            </w:rPr>
          </w:rPrChange>
        </w:rPr>
        <w:t>Về chức năng tìm kiếm thông tin</w:t>
      </w:r>
      <w:r w:rsidRPr="008008BA">
        <w:rPr>
          <w:rFonts w:cs="Times New Roman"/>
          <w:szCs w:val="28"/>
        </w:rPr>
        <w:t>: cho phép actor có thể tìm kiếm các thông tin về chương trình đào tạo, tin tức, sự kiện của trường.</w:t>
      </w:r>
      <w:ins w:id="71" w:author="Tiến Dương Lâm" w:date="2022-11-15T20:19:00Z">
        <w:r w:rsidR="00693B7F">
          <w:rPr>
            <w:rFonts w:cs="Times New Roman"/>
            <w:szCs w:val="28"/>
            <w:lang w:val="en-US"/>
          </w:rPr>
          <w:t xml:space="preserve"> Use case </w:t>
        </w:r>
        <w:proofErr w:type="spellStart"/>
        <w:r w:rsidR="00693B7F">
          <w:rPr>
            <w:rFonts w:cs="Times New Roman"/>
            <w:szCs w:val="28"/>
            <w:lang w:val="en-US"/>
          </w:rPr>
          <w:t>này</w:t>
        </w:r>
        <w:proofErr w:type="spellEnd"/>
        <w:r w:rsidR="00693B7F">
          <w:rPr>
            <w:rFonts w:cs="Times New Roman"/>
            <w:szCs w:val="28"/>
            <w:lang w:val="en-US"/>
          </w:rPr>
          <w:t xml:space="preserve"> </w:t>
        </w:r>
        <w:proofErr w:type="spellStart"/>
        <w:r w:rsidR="00693B7F">
          <w:rPr>
            <w:rFonts w:cs="Times New Roman"/>
            <w:szCs w:val="28"/>
            <w:lang w:val="en-US"/>
          </w:rPr>
          <w:t>được</w:t>
        </w:r>
        <w:proofErr w:type="spellEnd"/>
        <w:r w:rsidR="00693B7F">
          <w:rPr>
            <w:rFonts w:cs="Times New Roman"/>
            <w:szCs w:val="28"/>
            <w:lang w:val="en-US"/>
          </w:rPr>
          <w:t xml:space="preserve"> </w:t>
        </w:r>
        <w:proofErr w:type="spellStart"/>
        <w:r w:rsidR="00693B7F">
          <w:rPr>
            <w:rFonts w:cs="Times New Roman"/>
            <w:szCs w:val="28"/>
            <w:lang w:val="en-US"/>
          </w:rPr>
          <w:t>mô</w:t>
        </w:r>
        <w:proofErr w:type="spellEnd"/>
        <w:r w:rsidR="00693B7F">
          <w:rPr>
            <w:rFonts w:cs="Times New Roman"/>
            <w:szCs w:val="28"/>
            <w:lang w:val="en-US"/>
          </w:rPr>
          <w:t xml:space="preserve"> </w:t>
        </w:r>
        <w:proofErr w:type="spellStart"/>
        <w:r w:rsidR="00693B7F">
          <w:rPr>
            <w:rFonts w:cs="Times New Roman"/>
            <w:szCs w:val="28"/>
            <w:lang w:val="en-US"/>
          </w:rPr>
          <w:t>tả</w:t>
        </w:r>
        <w:proofErr w:type="spellEnd"/>
        <w:r w:rsidR="00693B7F">
          <w:rPr>
            <w:rFonts w:cs="Times New Roman"/>
            <w:szCs w:val="28"/>
            <w:lang w:val="en-US"/>
          </w:rPr>
          <w:t xml:space="preserve"> ở </w:t>
        </w:r>
        <w:r w:rsidR="00693B7F">
          <w:rPr>
            <w:rFonts w:cs="Times New Roman"/>
            <w:szCs w:val="28"/>
            <w:lang w:val="en-US"/>
          </w:rPr>
          <w:fldChar w:fldCharType="begin"/>
        </w:r>
        <w:r w:rsidR="00693B7F">
          <w:rPr>
            <w:rFonts w:cs="Times New Roman"/>
            <w:szCs w:val="28"/>
            <w:lang w:val="en-US"/>
          </w:rPr>
          <w:instrText xml:space="preserve"> REF _Ref118850752 \h </w:instrText>
        </w:r>
        <w:r w:rsidR="00693B7F">
          <w:rPr>
            <w:rFonts w:cs="Times New Roman"/>
            <w:szCs w:val="28"/>
            <w:lang w:val="en-US"/>
          </w:rPr>
        </w:r>
      </w:ins>
      <w:r w:rsidR="00693B7F">
        <w:rPr>
          <w:rFonts w:cs="Times New Roman"/>
          <w:szCs w:val="28"/>
          <w:lang w:val="en-US"/>
        </w:rPr>
        <w:fldChar w:fldCharType="separate"/>
      </w:r>
      <w:ins w:id="72" w:author="Tiến Dương Lâm" w:date="2022-11-15T20:19:00Z">
        <w:r w:rsidR="00693B7F">
          <w:t xml:space="preserve">Bảng </w:t>
        </w:r>
        <w:r w:rsidR="00693B7F">
          <w:rPr>
            <w:noProof/>
          </w:rPr>
          <w:t>2</w:t>
        </w:r>
        <w:r w:rsidR="00693B7F">
          <w:t>.</w:t>
        </w:r>
        <w:r w:rsidR="00693B7F">
          <w:rPr>
            <w:noProof/>
          </w:rPr>
          <w:t>1</w:t>
        </w:r>
        <w:r w:rsidR="00693B7F">
          <w:rPr>
            <w:rFonts w:cs="Times New Roman"/>
            <w:szCs w:val="28"/>
            <w:lang w:val="en-US"/>
          </w:rPr>
          <w:fldChar w:fldCharType="end"/>
        </w:r>
        <w:r w:rsidR="00693B7F">
          <w:rPr>
            <w:rFonts w:cs="Times New Roman"/>
            <w:szCs w:val="28"/>
            <w:lang w:val="en-US"/>
          </w:rPr>
          <w:t>.</w:t>
        </w:r>
      </w:ins>
    </w:p>
    <w:p w14:paraId="62B6B89D" w14:textId="31C8894C" w:rsidR="00013F0D" w:rsidRPr="008008BA" w:rsidRDefault="00E952C3">
      <w:pPr>
        <w:numPr>
          <w:ilvl w:val="0"/>
          <w:numId w:val="62"/>
        </w:numPr>
        <w:jc w:val="both"/>
        <w:rPr>
          <w:rFonts w:cs="Times New Roman"/>
          <w:szCs w:val="28"/>
        </w:rPr>
      </w:pPr>
      <w:r w:rsidRPr="00693B7F">
        <w:rPr>
          <w:rFonts w:cs="Times New Roman"/>
          <w:b/>
          <w:bCs/>
          <w:szCs w:val="28"/>
          <w:rPrChange w:id="73" w:author="Tiến Dương Lâm" w:date="2022-11-15T20:17:00Z">
            <w:rPr>
              <w:rFonts w:cs="Times New Roman"/>
              <w:szCs w:val="28"/>
            </w:rPr>
          </w:rPrChange>
        </w:rPr>
        <w:t>Về chức năng liên hệ nhà trường</w:t>
      </w:r>
      <w:r w:rsidRPr="008008BA">
        <w:rPr>
          <w:rFonts w:cs="Times New Roman"/>
          <w:szCs w:val="28"/>
        </w:rPr>
        <w:t>: cho phép actor liên hệ với nhà trường về các vấn đề khác. Actor có thể liên hệ thông qua 2 hình thức đó là gọi điện trực tuyến hoặc chatbox.</w:t>
      </w:r>
      <w:ins w:id="74" w:author="Tiến Dương Lâm" w:date="2022-11-15T20:20:00Z">
        <w:r w:rsidR="00711E0D">
          <w:rPr>
            <w:rFonts w:cs="Times New Roman"/>
            <w:szCs w:val="28"/>
            <w:lang w:val="en-US"/>
          </w:rPr>
          <w:t xml:space="preserve"> Use case </w:t>
        </w:r>
        <w:proofErr w:type="spellStart"/>
        <w:r w:rsidR="00711E0D">
          <w:rPr>
            <w:rFonts w:cs="Times New Roman"/>
            <w:szCs w:val="28"/>
            <w:lang w:val="en-US"/>
          </w:rPr>
          <w:t>này</w:t>
        </w:r>
        <w:proofErr w:type="spellEnd"/>
        <w:r w:rsidR="00711E0D">
          <w:rPr>
            <w:rFonts w:cs="Times New Roman"/>
            <w:szCs w:val="28"/>
            <w:lang w:val="en-US"/>
          </w:rPr>
          <w:t xml:space="preserve"> </w:t>
        </w:r>
        <w:proofErr w:type="spellStart"/>
        <w:r w:rsidR="00711E0D">
          <w:rPr>
            <w:rFonts w:cs="Times New Roman"/>
            <w:szCs w:val="28"/>
            <w:lang w:val="en-US"/>
          </w:rPr>
          <w:t>được</w:t>
        </w:r>
        <w:proofErr w:type="spellEnd"/>
        <w:r w:rsidR="00711E0D">
          <w:rPr>
            <w:rFonts w:cs="Times New Roman"/>
            <w:szCs w:val="28"/>
            <w:lang w:val="en-US"/>
          </w:rPr>
          <w:t xml:space="preserve"> </w:t>
        </w:r>
        <w:proofErr w:type="spellStart"/>
        <w:r w:rsidR="00711E0D">
          <w:rPr>
            <w:rFonts w:cs="Times New Roman"/>
            <w:szCs w:val="28"/>
            <w:lang w:val="en-US"/>
          </w:rPr>
          <w:t>mô</w:t>
        </w:r>
        <w:proofErr w:type="spellEnd"/>
        <w:r w:rsidR="00711E0D">
          <w:rPr>
            <w:rFonts w:cs="Times New Roman"/>
            <w:szCs w:val="28"/>
            <w:lang w:val="en-US"/>
          </w:rPr>
          <w:t xml:space="preserve"> </w:t>
        </w:r>
        <w:proofErr w:type="spellStart"/>
        <w:r w:rsidR="00711E0D">
          <w:rPr>
            <w:rFonts w:cs="Times New Roman"/>
            <w:szCs w:val="28"/>
            <w:lang w:val="en-US"/>
          </w:rPr>
          <w:t>tả</w:t>
        </w:r>
        <w:proofErr w:type="spellEnd"/>
        <w:r w:rsidR="00711E0D">
          <w:rPr>
            <w:rFonts w:cs="Times New Roman"/>
            <w:szCs w:val="28"/>
            <w:lang w:val="en-US"/>
          </w:rPr>
          <w:t xml:space="preserve"> ở </w:t>
        </w:r>
        <w:r w:rsidR="00711E0D">
          <w:rPr>
            <w:rFonts w:cs="Times New Roman"/>
            <w:szCs w:val="28"/>
            <w:lang w:val="en-US"/>
          </w:rPr>
          <w:fldChar w:fldCharType="begin"/>
        </w:r>
        <w:r w:rsidR="00711E0D">
          <w:rPr>
            <w:rFonts w:cs="Times New Roman"/>
            <w:szCs w:val="28"/>
            <w:lang w:val="en-US"/>
          </w:rPr>
          <w:instrText xml:space="preserve"> REF _Ref118850839 \h </w:instrText>
        </w:r>
        <w:r w:rsidR="00711E0D">
          <w:rPr>
            <w:rFonts w:cs="Times New Roman"/>
            <w:szCs w:val="28"/>
            <w:lang w:val="en-US"/>
          </w:rPr>
        </w:r>
      </w:ins>
      <w:r w:rsidR="00711E0D">
        <w:rPr>
          <w:rFonts w:cs="Times New Roman"/>
          <w:szCs w:val="28"/>
          <w:lang w:val="en-US"/>
        </w:rPr>
        <w:fldChar w:fldCharType="separate"/>
      </w:r>
      <w:ins w:id="75" w:author="Tiến Dương Lâm" w:date="2022-11-15T20:20:00Z">
        <w:r w:rsidR="00711E0D">
          <w:t>Bản</w:t>
        </w:r>
        <w:r w:rsidR="00711E0D">
          <w:t>g</w:t>
        </w:r>
        <w:r w:rsidR="00711E0D">
          <w:t xml:space="preserve"> </w:t>
        </w:r>
        <w:r w:rsidR="00711E0D">
          <w:rPr>
            <w:noProof/>
          </w:rPr>
          <w:t>2</w:t>
        </w:r>
        <w:r w:rsidR="00711E0D">
          <w:t>.</w:t>
        </w:r>
        <w:r w:rsidR="00711E0D">
          <w:rPr>
            <w:noProof/>
          </w:rPr>
          <w:t>2</w:t>
        </w:r>
        <w:r w:rsidR="00711E0D">
          <w:rPr>
            <w:rFonts w:cs="Times New Roman"/>
            <w:szCs w:val="28"/>
            <w:lang w:val="en-US"/>
          </w:rPr>
          <w:fldChar w:fldCharType="end"/>
        </w:r>
        <w:r w:rsidR="00711E0D">
          <w:rPr>
            <w:rFonts w:cs="Times New Roman"/>
            <w:szCs w:val="28"/>
            <w:lang w:val="en-US"/>
          </w:rPr>
          <w:t>.</w:t>
        </w:r>
      </w:ins>
    </w:p>
    <w:p w14:paraId="16D53CB3" w14:textId="77777777" w:rsidR="00013F0D" w:rsidRPr="001E57AD" w:rsidRDefault="00013F0D">
      <w:pPr>
        <w:rPr>
          <w:rFonts w:cs="Times New Roman"/>
          <w:sz w:val="26"/>
          <w:szCs w:val="26"/>
        </w:rPr>
      </w:pPr>
    </w:p>
    <w:p w14:paraId="0B28507B" w14:textId="13145A90" w:rsidR="004939F2" w:rsidRDefault="004939F2">
      <w:pPr>
        <w:spacing w:line="240" w:lineRule="auto"/>
      </w:pPr>
      <w:r>
        <w:br w:type="page"/>
      </w:r>
    </w:p>
    <w:p w14:paraId="0EE30867" w14:textId="77777777" w:rsidR="00013F0D" w:rsidRPr="004939F2" w:rsidRDefault="00013F0D"/>
    <w:p w14:paraId="24A4480A" w14:textId="2BDA561C" w:rsidR="00013F0D" w:rsidRPr="001E57AD" w:rsidRDefault="00E952C3">
      <w:pPr>
        <w:pStyle w:val="Heading3"/>
      </w:pPr>
      <w:bookmarkStart w:id="76" w:name="_kmdm0szgdwhl" w:colFirst="0" w:colLast="0"/>
      <w:bookmarkStart w:id="77" w:name="_Toc119444951"/>
      <w:bookmarkEnd w:id="76"/>
      <w:r w:rsidRPr="001E57AD">
        <w:t>Chức năng của actor “ Người đã có tài khoản”</w:t>
      </w:r>
      <w:bookmarkEnd w:id="77"/>
    </w:p>
    <w:p w14:paraId="599CAB1D" w14:textId="77777777" w:rsidR="000F3DFD" w:rsidRDefault="00E952C3" w:rsidP="000F3DFD">
      <w:pPr>
        <w:keepNext/>
      </w:pPr>
      <w:r w:rsidRPr="001E57AD">
        <w:rPr>
          <w:rFonts w:cs="Times New Roman"/>
          <w:noProof/>
          <w:sz w:val="26"/>
          <w:szCs w:val="26"/>
          <w:lang w:val="en-US"/>
        </w:rPr>
        <w:drawing>
          <wp:inline distT="114300" distB="114300" distL="114300" distR="114300" wp14:anchorId="57691F32" wp14:editId="76DEB779">
            <wp:extent cx="6235065" cy="39497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12" name="image1.png"/>
                    <pic:cNvPicPr preferRelativeResize="0"/>
                  </pic:nvPicPr>
                  <pic:blipFill>
                    <a:blip r:embed="rId23"/>
                    <a:srcRect/>
                    <a:stretch>
                      <a:fillRect/>
                    </a:stretch>
                  </pic:blipFill>
                  <pic:spPr>
                    <a:xfrm>
                      <a:off x="0" y="0"/>
                      <a:ext cx="6235200" cy="3949700"/>
                    </a:xfrm>
                    <a:prstGeom prst="rect">
                      <a:avLst/>
                    </a:prstGeom>
                  </pic:spPr>
                </pic:pic>
              </a:graphicData>
            </a:graphic>
          </wp:inline>
        </w:drawing>
      </w:r>
    </w:p>
    <w:p w14:paraId="4D6C7ACD" w14:textId="02BB9772" w:rsidR="00013F0D" w:rsidRPr="001E57AD" w:rsidRDefault="000F3DFD" w:rsidP="00BE4F8B">
      <w:pPr>
        <w:pStyle w:val="Caption"/>
        <w:rPr>
          <w:rFonts w:cs="Times New Roman"/>
          <w:sz w:val="26"/>
          <w:szCs w:val="26"/>
        </w:rPr>
      </w:pPr>
      <w:bookmarkStart w:id="78" w:name="_Ref118850251"/>
      <w:bookmarkStart w:id="79" w:name="_Toc119445024"/>
      <w:proofErr w:type="spellStart"/>
      <w:r>
        <w:t>Hình</w:t>
      </w:r>
      <w:proofErr w:type="spellEnd"/>
      <w:r>
        <w:t xml:space="preserve"> </w:t>
      </w:r>
      <w:r w:rsidR="005018C1">
        <w:fldChar w:fldCharType="begin"/>
      </w:r>
      <w:r w:rsidR="005018C1">
        <w:instrText xml:space="preserve"> STYLEREF 1 \s </w:instrText>
      </w:r>
      <w:r w:rsidR="005018C1">
        <w:fldChar w:fldCharType="separate"/>
      </w:r>
      <w:r w:rsidR="00A97CFA">
        <w:rPr>
          <w:noProof/>
        </w:rPr>
        <w:t>2</w:t>
      </w:r>
      <w:r w:rsidR="005018C1">
        <w:rPr>
          <w:noProof/>
        </w:rPr>
        <w:fldChar w:fldCharType="end"/>
      </w:r>
      <w:r w:rsidR="00BE4F8B">
        <w:t>.</w:t>
      </w:r>
      <w:r w:rsidR="005018C1">
        <w:fldChar w:fldCharType="begin"/>
      </w:r>
      <w:r w:rsidR="005018C1">
        <w:instrText xml:space="preserve"> SEQ Hình \* ARABIC \s 1 </w:instrText>
      </w:r>
      <w:r w:rsidR="005018C1">
        <w:fldChar w:fldCharType="separate"/>
      </w:r>
      <w:r w:rsidR="00A97CFA">
        <w:rPr>
          <w:noProof/>
        </w:rPr>
        <w:t>3</w:t>
      </w:r>
      <w:r w:rsidR="005018C1">
        <w:rPr>
          <w:noProof/>
        </w:rPr>
        <w:fldChar w:fldCharType="end"/>
      </w:r>
      <w:bookmarkEnd w:id="78"/>
      <w:r w:rsidR="002475E6">
        <w:t xml:space="preserve">: </w:t>
      </w:r>
      <w:proofErr w:type="spellStart"/>
      <w:r w:rsidR="002475E6">
        <w:t>Chức</w:t>
      </w:r>
      <w:proofErr w:type="spellEnd"/>
      <w:r w:rsidR="002475E6">
        <w:t xml:space="preserve"> </w:t>
      </w:r>
      <w:proofErr w:type="spellStart"/>
      <w:r w:rsidR="002475E6">
        <w:t>năng</w:t>
      </w:r>
      <w:proofErr w:type="spellEnd"/>
      <w:r w:rsidR="002475E6">
        <w:t xml:space="preserve"> </w:t>
      </w:r>
      <w:proofErr w:type="spellStart"/>
      <w:r w:rsidR="002475E6">
        <w:t>của</w:t>
      </w:r>
      <w:proofErr w:type="spellEnd"/>
      <w:r w:rsidR="002475E6">
        <w:t xml:space="preserve"> actor “</w:t>
      </w:r>
      <w:proofErr w:type="spellStart"/>
      <w:r w:rsidR="002475E6">
        <w:t>Người</w:t>
      </w:r>
      <w:proofErr w:type="spellEnd"/>
      <w:r w:rsidR="002475E6">
        <w:t xml:space="preserve"> </w:t>
      </w:r>
      <w:proofErr w:type="spellStart"/>
      <w:r w:rsidR="002475E6">
        <w:t>đã</w:t>
      </w:r>
      <w:proofErr w:type="spellEnd"/>
      <w:r w:rsidR="002475E6">
        <w:t xml:space="preserve"> </w:t>
      </w:r>
      <w:proofErr w:type="spellStart"/>
      <w:r w:rsidR="002475E6">
        <w:t>có</w:t>
      </w:r>
      <w:proofErr w:type="spellEnd"/>
      <w:r w:rsidR="002475E6">
        <w:t xml:space="preserve"> </w:t>
      </w:r>
      <w:proofErr w:type="spellStart"/>
      <w:r w:rsidR="002475E6">
        <w:t>tài</w:t>
      </w:r>
      <w:proofErr w:type="spellEnd"/>
      <w:r w:rsidR="002475E6">
        <w:t xml:space="preserve"> </w:t>
      </w:r>
      <w:proofErr w:type="spellStart"/>
      <w:r w:rsidR="002475E6">
        <w:t>khoản</w:t>
      </w:r>
      <w:proofErr w:type="spellEnd"/>
      <w:r w:rsidR="002475E6">
        <w:t>”</w:t>
      </w:r>
      <w:bookmarkEnd w:id="79"/>
    </w:p>
    <w:p w14:paraId="55AFFC23" w14:textId="2749D48B" w:rsidR="00013F0D" w:rsidRPr="008008BA" w:rsidRDefault="00E952C3" w:rsidP="006A5B1D">
      <w:pPr>
        <w:ind w:firstLine="360"/>
        <w:jc w:val="both"/>
        <w:rPr>
          <w:rFonts w:cs="Times New Roman"/>
          <w:szCs w:val="28"/>
        </w:rPr>
      </w:pPr>
      <w:r w:rsidRPr="008008BA">
        <w:rPr>
          <w:rFonts w:cs="Times New Roman"/>
          <w:szCs w:val="28"/>
        </w:rPr>
        <w:t xml:space="preserve">Sau khi đăng nhập thành công, người dùng có thể thực hiện một số công việc của mình như được thể hiện trong </w:t>
      </w:r>
      <w:r w:rsidR="00AB1F89">
        <w:rPr>
          <w:rFonts w:cs="Times New Roman"/>
          <w:szCs w:val="28"/>
        </w:rPr>
        <w:fldChar w:fldCharType="begin"/>
      </w:r>
      <w:r w:rsidR="00AB1F89">
        <w:rPr>
          <w:rFonts w:cs="Times New Roman"/>
          <w:szCs w:val="28"/>
        </w:rPr>
        <w:instrText xml:space="preserve"> REF _Ref118850251 \h </w:instrText>
      </w:r>
      <w:r w:rsidR="00AB1F89">
        <w:rPr>
          <w:rFonts w:cs="Times New Roman"/>
          <w:szCs w:val="28"/>
        </w:rPr>
      </w:r>
      <w:r w:rsidR="00AB1F89">
        <w:rPr>
          <w:rFonts w:cs="Times New Roman"/>
          <w:szCs w:val="28"/>
        </w:rPr>
        <w:fldChar w:fldCharType="separate"/>
      </w:r>
      <w:r w:rsidR="00A97CFA">
        <w:t xml:space="preserve">Hình </w:t>
      </w:r>
      <w:r w:rsidR="00A97CFA">
        <w:rPr>
          <w:noProof/>
        </w:rPr>
        <w:t>2</w:t>
      </w:r>
      <w:r w:rsidR="00A97CFA">
        <w:t>.</w:t>
      </w:r>
      <w:r w:rsidR="00A97CFA">
        <w:rPr>
          <w:noProof/>
        </w:rPr>
        <w:t>3</w:t>
      </w:r>
      <w:r w:rsidR="00AB1F89">
        <w:rPr>
          <w:rFonts w:cs="Times New Roman"/>
          <w:szCs w:val="28"/>
        </w:rPr>
        <w:fldChar w:fldCharType="end"/>
      </w:r>
      <w:r w:rsidRPr="008008BA">
        <w:rPr>
          <w:rFonts w:cs="Times New Roman"/>
          <w:szCs w:val="28"/>
        </w:rPr>
        <w:t xml:space="preserve">: </w:t>
      </w:r>
      <w:proofErr w:type="spellStart"/>
      <w:r w:rsidR="00F910A0">
        <w:rPr>
          <w:rFonts w:cs="Times New Roman"/>
          <w:szCs w:val="28"/>
          <w:lang w:val="en-US"/>
        </w:rPr>
        <w:t>đăng</w:t>
      </w:r>
      <w:proofErr w:type="spellEnd"/>
      <w:r w:rsidR="00F910A0">
        <w:rPr>
          <w:rFonts w:cs="Times New Roman"/>
          <w:szCs w:val="28"/>
          <w:lang w:val="en-US"/>
        </w:rPr>
        <w:t xml:space="preserve"> </w:t>
      </w:r>
      <w:proofErr w:type="spellStart"/>
      <w:r w:rsidR="00F910A0">
        <w:rPr>
          <w:rFonts w:cs="Times New Roman"/>
          <w:szCs w:val="28"/>
          <w:lang w:val="en-US"/>
        </w:rPr>
        <w:t>nhập</w:t>
      </w:r>
      <w:proofErr w:type="spellEnd"/>
      <w:r w:rsidR="00F910A0">
        <w:rPr>
          <w:rFonts w:cs="Times New Roman"/>
          <w:szCs w:val="28"/>
          <w:lang w:val="en-US"/>
        </w:rPr>
        <w:t xml:space="preserve">, </w:t>
      </w:r>
      <w:r w:rsidRPr="008008BA">
        <w:rPr>
          <w:rFonts w:cs="Times New Roman"/>
          <w:szCs w:val="28"/>
        </w:rPr>
        <w:t>cập nhật tài khoản, đăng xuất.</w:t>
      </w:r>
    </w:p>
    <w:p w14:paraId="5B68B99B" w14:textId="34D04C39" w:rsidR="00013F0D" w:rsidRPr="008008BA" w:rsidRDefault="00E952C3">
      <w:pPr>
        <w:numPr>
          <w:ilvl w:val="0"/>
          <w:numId w:val="63"/>
        </w:numPr>
        <w:jc w:val="both"/>
        <w:rPr>
          <w:rFonts w:cs="Times New Roman"/>
          <w:szCs w:val="28"/>
        </w:rPr>
      </w:pPr>
      <w:r w:rsidRPr="00711E0D">
        <w:rPr>
          <w:rFonts w:cs="Times New Roman"/>
          <w:b/>
          <w:bCs/>
          <w:szCs w:val="28"/>
          <w:rPrChange w:id="80" w:author="Tiến Dương Lâm" w:date="2022-11-15T20:21:00Z">
            <w:rPr>
              <w:rFonts w:cs="Times New Roman"/>
              <w:szCs w:val="28"/>
            </w:rPr>
          </w:rPrChange>
        </w:rPr>
        <w:t>Về chức năng đăng nhập</w:t>
      </w:r>
      <w:r w:rsidRPr="008008BA">
        <w:rPr>
          <w:rFonts w:cs="Times New Roman"/>
          <w:szCs w:val="28"/>
        </w:rPr>
        <w:t>: cho phép người dùng sử dụng tài khoản được cấp từ phía nhà trường để đăng nhập vào hệ thống.</w:t>
      </w:r>
      <w:ins w:id="81" w:author="Tiến Dương Lâm" w:date="2022-11-15T20:22:00Z">
        <w:r w:rsidR="00711E0D">
          <w:rPr>
            <w:rFonts w:cs="Times New Roman"/>
            <w:szCs w:val="28"/>
            <w:lang w:val="en-US"/>
          </w:rPr>
          <w:t xml:space="preserve"> Use case </w:t>
        </w:r>
        <w:proofErr w:type="spellStart"/>
        <w:r w:rsidR="00711E0D">
          <w:rPr>
            <w:rFonts w:cs="Times New Roman"/>
            <w:szCs w:val="28"/>
            <w:lang w:val="en-US"/>
          </w:rPr>
          <w:t>này</w:t>
        </w:r>
        <w:proofErr w:type="spellEnd"/>
        <w:r w:rsidR="00711E0D">
          <w:rPr>
            <w:rFonts w:cs="Times New Roman"/>
            <w:szCs w:val="28"/>
            <w:lang w:val="en-US"/>
          </w:rPr>
          <w:t xml:space="preserve"> </w:t>
        </w:r>
        <w:proofErr w:type="spellStart"/>
        <w:r w:rsidR="00711E0D">
          <w:rPr>
            <w:rFonts w:cs="Times New Roman"/>
            <w:szCs w:val="28"/>
            <w:lang w:val="en-US"/>
          </w:rPr>
          <w:t>được</w:t>
        </w:r>
        <w:proofErr w:type="spellEnd"/>
        <w:r w:rsidR="00711E0D">
          <w:rPr>
            <w:rFonts w:cs="Times New Roman"/>
            <w:szCs w:val="28"/>
            <w:lang w:val="en-US"/>
          </w:rPr>
          <w:t xml:space="preserve"> </w:t>
        </w:r>
        <w:proofErr w:type="spellStart"/>
        <w:r w:rsidR="00711E0D">
          <w:rPr>
            <w:rFonts w:cs="Times New Roman"/>
            <w:szCs w:val="28"/>
            <w:lang w:val="en-US"/>
          </w:rPr>
          <w:t>mô</w:t>
        </w:r>
        <w:proofErr w:type="spellEnd"/>
        <w:r w:rsidR="00711E0D">
          <w:rPr>
            <w:rFonts w:cs="Times New Roman"/>
            <w:szCs w:val="28"/>
            <w:lang w:val="en-US"/>
          </w:rPr>
          <w:t xml:space="preserve"> </w:t>
        </w:r>
        <w:proofErr w:type="spellStart"/>
        <w:r w:rsidR="00711E0D">
          <w:rPr>
            <w:rFonts w:cs="Times New Roman"/>
            <w:szCs w:val="28"/>
            <w:lang w:val="en-US"/>
          </w:rPr>
          <w:t>tả</w:t>
        </w:r>
      </w:ins>
      <w:proofErr w:type="spellEnd"/>
      <w:ins w:id="82" w:author="Tiến Dương Lâm" w:date="2022-11-15T20:23:00Z">
        <w:r w:rsidR="00711E0D">
          <w:rPr>
            <w:rFonts w:cs="Times New Roman"/>
            <w:szCs w:val="28"/>
            <w:lang w:val="en-US"/>
          </w:rPr>
          <w:t xml:space="preserve"> ở </w:t>
        </w:r>
        <w:r w:rsidR="00711E0D">
          <w:rPr>
            <w:rFonts w:cs="Times New Roman"/>
            <w:szCs w:val="28"/>
            <w:lang w:val="en-US"/>
          </w:rPr>
          <w:fldChar w:fldCharType="begin"/>
        </w:r>
        <w:r w:rsidR="00711E0D">
          <w:rPr>
            <w:rFonts w:cs="Times New Roman"/>
            <w:szCs w:val="28"/>
            <w:lang w:val="en-US"/>
          </w:rPr>
          <w:instrText xml:space="preserve"> REF _Ref118850962 \h </w:instrText>
        </w:r>
        <w:r w:rsidR="00711E0D">
          <w:rPr>
            <w:rFonts w:cs="Times New Roman"/>
            <w:szCs w:val="28"/>
            <w:lang w:val="en-US"/>
          </w:rPr>
        </w:r>
      </w:ins>
      <w:r w:rsidR="00711E0D">
        <w:rPr>
          <w:rFonts w:cs="Times New Roman"/>
          <w:szCs w:val="28"/>
          <w:lang w:val="en-US"/>
        </w:rPr>
        <w:fldChar w:fldCharType="separate"/>
      </w:r>
      <w:ins w:id="83" w:author="Tiến Dương Lâm" w:date="2022-11-15T20:23:00Z">
        <w:r w:rsidR="00711E0D">
          <w:t xml:space="preserve">Bảng </w:t>
        </w:r>
        <w:r w:rsidR="00711E0D">
          <w:rPr>
            <w:noProof/>
          </w:rPr>
          <w:t>2</w:t>
        </w:r>
        <w:r w:rsidR="00711E0D">
          <w:t>.</w:t>
        </w:r>
        <w:r w:rsidR="00711E0D">
          <w:rPr>
            <w:noProof/>
          </w:rPr>
          <w:t>4</w:t>
        </w:r>
        <w:r w:rsidR="00711E0D">
          <w:rPr>
            <w:rFonts w:cs="Times New Roman"/>
            <w:szCs w:val="28"/>
            <w:lang w:val="en-US"/>
          </w:rPr>
          <w:fldChar w:fldCharType="end"/>
        </w:r>
        <w:r w:rsidR="00711E0D">
          <w:rPr>
            <w:rFonts w:cs="Times New Roman"/>
            <w:szCs w:val="28"/>
            <w:lang w:val="en-US"/>
          </w:rPr>
          <w:t>.</w:t>
        </w:r>
      </w:ins>
    </w:p>
    <w:p w14:paraId="5BA568EA" w14:textId="58772BB3" w:rsidR="00013F0D" w:rsidRPr="008008BA" w:rsidRDefault="00E952C3">
      <w:pPr>
        <w:numPr>
          <w:ilvl w:val="0"/>
          <w:numId w:val="63"/>
        </w:numPr>
        <w:jc w:val="both"/>
        <w:rPr>
          <w:rFonts w:cs="Times New Roman"/>
          <w:szCs w:val="28"/>
        </w:rPr>
      </w:pPr>
      <w:r w:rsidRPr="00711E0D">
        <w:rPr>
          <w:rFonts w:cs="Times New Roman"/>
          <w:b/>
          <w:bCs/>
          <w:szCs w:val="28"/>
          <w:rPrChange w:id="84" w:author="Tiến Dương Lâm" w:date="2022-11-15T20:21:00Z">
            <w:rPr>
              <w:rFonts w:cs="Times New Roman"/>
              <w:szCs w:val="28"/>
            </w:rPr>
          </w:rPrChange>
        </w:rPr>
        <w:t>Về chức nă</w:t>
      </w:r>
      <w:r w:rsidR="00F910A0" w:rsidRPr="00711E0D">
        <w:rPr>
          <w:rFonts w:cs="Times New Roman"/>
          <w:b/>
          <w:bCs/>
          <w:szCs w:val="28"/>
          <w:lang w:val="en-US"/>
          <w:rPrChange w:id="85" w:author="Tiến Dương Lâm" w:date="2022-11-15T20:21:00Z">
            <w:rPr>
              <w:rFonts w:cs="Times New Roman"/>
              <w:szCs w:val="28"/>
              <w:lang w:val="en-US"/>
            </w:rPr>
          </w:rPrChange>
        </w:rPr>
        <w:t xml:space="preserve">ng </w:t>
      </w:r>
      <w:proofErr w:type="spellStart"/>
      <w:r w:rsidR="00711E0D">
        <w:rPr>
          <w:rFonts w:cs="Times New Roman"/>
          <w:b/>
          <w:bCs/>
          <w:szCs w:val="28"/>
          <w:lang w:val="en-US"/>
        </w:rPr>
        <w:t>quản</w:t>
      </w:r>
      <w:proofErr w:type="spellEnd"/>
      <w:r w:rsidR="00711E0D">
        <w:rPr>
          <w:rFonts w:cs="Times New Roman"/>
          <w:b/>
          <w:bCs/>
          <w:szCs w:val="28"/>
          <w:lang w:val="en-US"/>
        </w:rPr>
        <w:t xml:space="preserve"> </w:t>
      </w:r>
      <w:proofErr w:type="spellStart"/>
      <w:r w:rsidR="00711E0D">
        <w:rPr>
          <w:rFonts w:cs="Times New Roman"/>
          <w:b/>
          <w:bCs/>
          <w:szCs w:val="28"/>
          <w:lang w:val="en-US"/>
        </w:rPr>
        <w:t>lý</w:t>
      </w:r>
      <w:proofErr w:type="spellEnd"/>
      <w:r w:rsidR="00711E0D">
        <w:rPr>
          <w:rFonts w:cs="Times New Roman"/>
          <w:b/>
          <w:bCs/>
          <w:szCs w:val="28"/>
          <w:lang w:val="en-US"/>
        </w:rPr>
        <w:t xml:space="preserve"> </w:t>
      </w:r>
      <w:proofErr w:type="spellStart"/>
      <w:r w:rsidR="00711E0D">
        <w:rPr>
          <w:rFonts w:cs="Times New Roman"/>
          <w:b/>
          <w:bCs/>
          <w:szCs w:val="28"/>
          <w:lang w:val="en-US"/>
        </w:rPr>
        <w:t>tài</w:t>
      </w:r>
      <w:proofErr w:type="spellEnd"/>
      <w:r w:rsidR="00711E0D">
        <w:rPr>
          <w:rFonts w:cs="Times New Roman"/>
          <w:b/>
          <w:bCs/>
          <w:szCs w:val="28"/>
          <w:lang w:val="en-US"/>
        </w:rPr>
        <w:t xml:space="preserve"> </w:t>
      </w:r>
      <w:r w:rsidR="00F910A0" w:rsidRPr="00711E0D">
        <w:rPr>
          <w:rFonts w:cs="Times New Roman"/>
          <w:b/>
          <w:bCs/>
          <w:szCs w:val="28"/>
          <w:lang w:val="en-US"/>
          <w:rPrChange w:id="86" w:author="Tiến Dương Lâm" w:date="2022-11-15T20:21:00Z">
            <w:rPr>
              <w:rFonts w:cs="Times New Roman"/>
              <w:szCs w:val="28"/>
              <w:lang w:val="en-US"/>
            </w:rPr>
          </w:rPrChange>
        </w:rPr>
        <w:t xml:space="preserve"> </w:t>
      </w:r>
      <w:proofErr w:type="spellStart"/>
      <w:r w:rsidR="00F910A0" w:rsidRPr="00711E0D">
        <w:rPr>
          <w:rFonts w:cs="Times New Roman"/>
          <w:b/>
          <w:bCs/>
          <w:szCs w:val="28"/>
          <w:lang w:val="en-US"/>
          <w:rPrChange w:id="87" w:author="Tiến Dương Lâm" w:date="2022-11-15T20:21:00Z">
            <w:rPr>
              <w:rFonts w:cs="Times New Roman"/>
              <w:szCs w:val="28"/>
              <w:lang w:val="en-US"/>
            </w:rPr>
          </w:rPrChange>
        </w:rPr>
        <w:t>khoản</w:t>
      </w:r>
      <w:proofErr w:type="spellEnd"/>
      <w:r w:rsidR="00F910A0" w:rsidRPr="00711E0D">
        <w:rPr>
          <w:rFonts w:cs="Times New Roman"/>
          <w:b/>
          <w:bCs/>
          <w:szCs w:val="28"/>
          <w:lang w:val="en-US"/>
          <w:rPrChange w:id="88" w:author="Tiến Dương Lâm" w:date="2022-11-15T20:21:00Z">
            <w:rPr>
              <w:rFonts w:cs="Times New Roman"/>
              <w:szCs w:val="28"/>
              <w:lang w:val="en-US"/>
            </w:rPr>
          </w:rPrChange>
        </w:rPr>
        <w:t xml:space="preserve"> </w:t>
      </w:r>
      <w:proofErr w:type="spellStart"/>
      <w:r w:rsidR="00F910A0" w:rsidRPr="00711E0D">
        <w:rPr>
          <w:rFonts w:cs="Times New Roman"/>
          <w:b/>
          <w:bCs/>
          <w:szCs w:val="28"/>
          <w:lang w:val="en-US"/>
          <w:rPrChange w:id="89" w:author="Tiến Dương Lâm" w:date="2022-11-15T20:21:00Z">
            <w:rPr>
              <w:rFonts w:cs="Times New Roman"/>
              <w:szCs w:val="28"/>
              <w:lang w:val="en-US"/>
            </w:rPr>
          </w:rPrChange>
        </w:rPr>
        <w:t>cá</w:t>
      </w:r>
      <w:proofErr w:type="spellEnd"/>
      <w:r w:rsidR="00F910A0" w:rsidRPr="00711E0D">
        <w:rPr>
          <w:rFonts w:cs="Times New Roman"/>
          <w:b/>
          <w:bCs/>
          <w:szCs w:val="28"/>
          <w:lang w:val="en-US"/>
          <w:rPrChange w:id="90" w:author="Tiến Dương Lâm" w:date="2022-11-15T20:21:00Z">
            <w:rPr>
              <w:rFonts w:cs="Times New Roman"/>
              <w:szCs w:val="28"/>
              <w:lang w:val="en-US"/>
            </w:rPr>
          </w:rPrChange>
        </w:rPr>
        <w:t xml:space="preserve"> </w:t>
      </w:r>
      <w:proofErr w:type="spellStart"/>
      <w:r w:rsidR="00F910A0" w:rsidRPr="00711E0D">
        <w:rPr>
          <w:rFonts w:cs="Times New Roman"/>
          <w:b/>
          <w:bCs/>
          <w:szCs w:val="28"/>
          <w:lang w:val="en-US"/>
          <w:rPrChange w:id="91" w:author="Tiến Dương Lâm" w:date="2022-11-15T20:21:00Z">
            <w:rPr>
              <w:rFonts w:cs="Times New Roman"/>
              <w:szCs w:val="28"/>
              <w:lang w:val="en-US"/>
            </w:rPr>
          </w:rPrChange>
        </w:rPr>
        <w:t>nhân</w:t>
      </w:r>
      <w:proofErr w:type="spellEnd"/>
      <w:r w:rsidRPr="008008BA">
        <w:rPr>
          <w:rFonts w:cs="Times New Roman"/>
          <w:szCs w:val="28"/>
        </w:rPr>
        <w:t xml:space="preserve">: cho phép </w:t>
      </w:r>
      <w:r w:rsidR="00F910A0">
        <w:rPr>
          <w:rFonts w:cs="Times New Roman"/>
          <w:szCs w:val="28"/>
          <w:lang w:val="en-US"/>
        </w:rPr>
        <w:t>actor</w:t>
      </w:r>
      <w:r w:rsidRPr="008008BA">
        <w:rPr>
          <w:rFonts w:cs="Times New Roman"/>
          <w:szCs w:val="28"/>
        </w:rPr>
        <w:t xml:space="preserve"> có thể cập nhật thông tin của mình trong hệ thống.</w:t>
      </w:r>
    </w:p>
    <w:p w14:paraId="73B6D1A4" w14:textId="1BD8667D" w:rsidR="00013F0D" w:rsidRPr="008008BA" w:rsidRDefault="00E952C3">
      <w:pPr>
        <w:numPr>
          <w:ilvl w:val="0"/>
          <w:numId w:val="63"/>
        </w:numPr>
        <w:jc w:val="both"/>
        <w:rPr>
          <w:rFonts w:cs="Times New Roman"/>
          <w:szCs w:val="28"/>
        </w:rPr>
      </w:pPr>
      <w:r w:rsidRPr="00711E0D">
        <w:rPr>
          <w:rFonts w:cs="Times New Roman"/>
          <w:b/>
          <w:bCs/>
          <w:szCs w:val="28"/>
          <w:rPrChange w:id="92" w:author="Tiến Dương Lâm" w:date="2022-11-15T20:21:00Z">
            <w:rPr>
              <w:rFonts w:cs="Times New Roman"/>
              <w:szCs w:val="28"/>
            </w:rPr>
          </w:rPrChange>
        </w:rPr>
        <w:t>Về chức năng đăng xuất</w:t>
      </w:r>
      <w:r w:rsidRPr="008008BA">
        <w:rPr>
          <w:rFonts w:cs="Times New Roman"/>
          <w:szCs w:val="28"/>
        </w:rPr>
        <w:t>: cho phép người dùng đăng xuất khỏi hệ thống website.</w:t>
      </w:r>
      <w:r w:rsidR="00711E0D">
        <w:rPr>
          <w:rFonts w:cs="Times New Roman"/>
          <w:szCs w:val="28"/>
          <w:lang w:val="en-US"/>
        </w:rPr>
        <w:t xml:space="preserve"> </w:t>
      </w:r>
      <w:ins w:id="93" w:author="Tiến Dương Lâm" w:date="2022-11-15T20:27:00Z">
        <w:r w:rsidR="00711E0D">
          <w:rPr>
            <w:rFonts w:cs="Times New Roman"/>
            <w:szCs w:val="28"/>
            <w:lang w:val="en-US"/>
          </w:rPr>
          <w:t xml:space="preserve">Use case </w:t>
        </w:r>
        <w:proofErr w:type="spellStart"/>
        <w:r w:rsidR="00711E0D">
          <w:rPr>
            <w:rFonts w:cs="Times New Roman"/>
            <w:szCs w:val="28"/>
            <w:lang w:val="en-US"/>
          </w:rPr>
          <w:t>này</w:t>
        </w:r>
        <w:proofErr w:type="spellEnd"/>
        <w:r w:rsidR="00711E0D">
          <w:rPr>
            <w:rFonts w:cs="Times New Roman"/>
            <w:szCs w:val="28"/>
            <w:lang w:val="en-US"/>
          </w:rPr>
          <w:t xml:space="preserve"> </w:t>
        </w:r>
        <w:proofErr w:type="spellStart"/>
        <w:r w:rsidR="00711E0D">
          <w:rPr>
            <w:rFonts w:cs="Times New Roman"/>
            <w:szCs w:val="28"/>
            <w:lang w:val="en-US"/>
          </w:rPr>
          <w:t>được</w:t>
        </w:r>
        <w:proofErr w:type="spellEnd"/>
        <w:r w:rsidR="00711E0D">
          <w:rPr>
            <w:rFonts w:cs="Times New Roman"/>
            <w:szCs w:val="28"/>
            <w:lang w:val="en-US"/>
          </w:rPr>
          <w:t xml:space="preserve"> </w:t>
        </w:r>
        <w:proofErr w:type="spellStart"/>
        <w:r w:rsidR="00711E0D">
          <w:rPr>
            <w:rFonts w:cs="Times New Roman"/>
            <w:szCs w:val="28"/>
            <w:lang w:val="en-US"/>
          </w:rPr>
          <w:t>mô</w:t>
        </w:r>
        <w:proofErr w:type="spellEnd"/>
        <w:r w:rsidR="00711E0D">
          <w:rPr>
            <w:rFonts w:cs="Times New Roman"/>
            <w:szCs w:val="28"/>
            <w:lang w:val="en-US"/>
          </w:rPr>
          <w:t xml:space="preserve"> </w:t>
        </w:r>
        <w:proofErr w:type="spellStart"/>
        <w:r w:rsidR="00711E0D">
          <w:rPr>
            <w:rFonts w:cs="Times New Roman"/>
            <w:szCs w:val="28"/>
            <w:lang w:val="en-US"/>
          </w:rPr>
          <w:t>tả</w:t>
        </w:r>
        <w:proofErr w:type="spellEnd"/>
        <w:r w:rsidR="00711E0D">
          <w:rPr>
            <w:rFonts w:cs="Times New Roman"/>
            <w:szCs w:val="28"/>
            <w:lang w:val="en-US"/>
          </w:rPr>
          <w:t xml:space="preserve"> ở </w:t>
        </w:r>
        <w:r w:rsidR="00711E0D">
          <w:rPr>
            <w:rFonts w:cs="Times New Roman"/>
            <w:szCs w:val="28"/>
            <w:lang w:val="en-US"/>
          </w:rPr>
          <w:fldChar w:fldCharType="begin"/>
        </w:r>
        <w:r w:rsidR="00711E0D">
          <w:rPr>
            <w:rFonts w:cs="Times New Roman"/>
            <w:szCs w:val="28"/>
            <w:lang w:val="en-US"/>
          </w:rPr>
          <w:instrText xml:space="preserve"> REF _Ref119436483 \h </w:instrText>
        </w:r>
        <w:r w:rsidR="00711E0D">
          <w:rPr>
            <w:rFonts w:cs="Times New Roman"/>
            <w:szCs w:val="28"/>
            <w:lang w:val="en-US"/>
          </w:rPr>
        </w:r>
      </w:ins>
      <w:r w:rsidR="00711E0D">
        <w:rPr>
          <w:rFonts w:cs="Times New Roman"/>
          <w:szCs w:val="28"/>
          <w:lang w:val="en-US"/>
        </w:rPr>
        <w:fldChar w:fldCharType="separate"/>
      </w:r>
      <w:ins w:id="94" w:author="Tiến Dương Lâm" w:date="2022-11-15T20:27:00Z">
        <w:r w:rsidR="00711E0D">
          <w:t xml:space="preserve">Bảng </w:t>
        </w:r>
        <w:r w:rsidR="00711E0D">
          <w:rPr>
            <w:noProof/>
          </w:rPr>
          <w:t>2</w:t>
        </w:r>
        <w:r w:rsidR="00711E0D">
          <w:t>.</w:t>
        </w:r>
        <w:r w:rsidR="00711E0D">
          <w:rPr>
            <w:noProof/>
          </w:rPr>
          <w:t>5</w:t>
        </w:r>
        <w:r w:rsidR="00711E0D">
          <w:rPr>
            <w:rFonts w:cs="Times New Roman"/>
            <w:szCs w:val="28"/>
            <w:lang w:val="en-US"/>
          </w:rPr>
          <w:fldChar w:fldCharType="end"/>
        </w:r>
        <w:r w:rsidR="00711E0D">
          <w:rPr>
            <w:rFonts w:cs="Times New Roman"/>
            <w:szCs w:val="28"/>
            <w:lang w:val="en-US"/>
          </w:rPr>
          <w:t>.</w:t>
        </w:r>
      </w:ins>
    </w:p>
    <w:p w14:paraId="47956B5A" w14:textId="77777777" w:rsidR="00013F0D" w:rsidRPr="001E57AD" w:rsidRDefault="00013F0D">
      <w:pPr>
        <w:rPr>
          <w:rFonts w:cs="Times New Roman"/>
          <w:sz w:val="26"/>
          <w:szCs w:val="26"/>
        </w:rPr>
      </w:pPr>
    </w:p>
    <w:p w14:paraId="4A442F64" w14:textId="77777777" w:rsidR="00013F0D" w:rsidRPr="001E57AD" w:rsidRDefault="00013F0D">
      <w:pPr>
        <w:rPr>
          <w:rFonts w:cs="Times New Roman"/>
          <w:sz w:val="26"/>
          <w:szCs w:val="26"/>
        </w:rPr>
      </w:pPr>
    </w:p>
    <w:p w14:paraId="34DAE50C" w14:textId="77777777" w:rsidR="00013F0D" w:rsidRPr="001E57AD" w:rsidRDefault="00013F0D">
      <w:pPr>
        <w:spacing w:before="240" w:after="240"/>
        <w:jc w:val="both"/>
        <w:rPr>
          <w:rFonts w:eastAsia="Times New Roman" w:cs="Times New Roman"/>
          <w:b/>
          <w:sz w:val="26"/>
          <w:szCs w:val="26"/>
        </w:rPr>
      </w:pPr>
    </w:p>
    <w:p w14:paraId="4C91CF68" w14:textId="77777777" w:rsidR="00013F0D" w:rsidRPr="001E57AD" w:rsidRDefault="00013F0D">
      <w:pPr>
        <w:spacing w:before="240" w:after="240"/>
        <w:jc w:val="both"/>
        <w:rPr>
          <w:rFonts w:eastAsia="Times New Roman" w:cs="Times New Roman"/>
          <w:b/>
          <w:sz w:val="26"/>
          <w:szCs w:val="26"/>
        </w:rPr>
      </w:pPr>
    </w:p>
    <w:p w14:paraId="3A7FF6B9" w14:textId="50610416" w:rsidR="004939F2" w:rsidRDefault="004939F2">
      <w:pPr>
        <w:spacing w:line="240" w:lineRule="auto"/>
        <w:rPr>
          <w:rFonts w:eastAsia="Times New Roman" w:cs="Times New Roman"/>
          <w:b/>
          <w:color w:val="000000"/>
          <w:szCs w:val="28"/>
        </w:rPr>
      </w:pPr>
      <w:bookmarkStart w:id="95" w:name="_r51fe4qdsxtl" w:colFirst="0" w:colLast="0"/>
      <w:bookmarkEnd w:id="95"/>
      <w:r>
        <w:rPr>
          <w:rFonts w:eastAsia="Times New Roman" w:cs="Times New Roman"/>
          <w:b/>
          <w:color w:val="000000"/>
          <w:szCs w:val="28"/>
        </w:rPr>
        <w:br w:type="page"/>
      </w:r>
    </w:p>
    <w:p w14:paraId="34E68F91" w14:textId="77777777" w:rsidR="008008BA" w:rsidRDefault="008008BA">
      <w:pPr>
        <w:spacing w:line="240" w:lineRule="auto"/>
        <w:rPr>
          <w:rFonts w:eastAsia="Times New Roman" w:cs="Times New Roman"/>
          <w:b/>
          <w:color w:val="000000"/>
          <w:szCs w:val="28"/>
        </w:rPr>
      </w:pPr>
    </w:p>
    <w:p w14:paraId="10CE9EA7" w14:textId="589C25DF" w:rsidR="00013F0D" w:rsidRPr="001E57AD" w:rsidRDefault="00E952C3">
      <w:pPr>
        <w:pStyle w:val="Heading3"/>
      </w:pPr>
      <w:bookmarkStart w:id="96" w:name="_Toc119444952"/>
      <w:r w:rsidRPr="001E57AD">
        <w:t>Chức năng của actor “Quản Trị Viên”</w:t>
      </w:r>
      <w:bookmarkEnd w:id="96"/>
    </w:p>
    <w:p w14:paraId="3011341E" w14:textId="77777777" w:rsidR="000F3DFD" w:rsidRDefault="00E952C3" w:rsidP="000F3DFD">
      <w:pPr>
        <w:keepNext/>
      </w:pPr>
      <w:r w:rsidRPr="001E57AD">
        <w:rPr>
          <w:rFonts w:cs="Times New Roman"/>
          <w:noProof/>
          <w:lang w:val="en-US"/>
        </w:rPr>
        <w:drawing>
          <wp:inline distT="114300" distB="114300" distL="114300" distR="114300" wp14:anchorId="593195E4" wp14:editId="5E502C42">
            <wp:extent cx="6235065" cy="49911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3" name="image15.png"/>
                    <pic:cNvPicPr preferRelativeResize="0"/>
                  </pic:nvPicPr>
                  <pic:blipFill>
                    <a:blip r:embed="rId24"/>
                    <a:srcRect/>
                    <a:stretch>
                      <a:fillRect/>
                    </a:stretch>
                  </pic:blipFill>
                  <pic:spPr>
                    <a:xfrm>
                      <a:off x="0" y="0"/>
                      <a:ext cx="6235200" cy="4991100"/>
                    </a:xfrm>
                    <a:prstGeom prst="rect">
                      <a:avLst/>
                    </a:prstGeom>
                  </pic:spPr>
                </pic:pic>
              </a:graphicData>
            </a:graphic>
          </wp:inline>
        </w:drawing>
      </w:r>
    </w:p>
    <w:p w14:paraId="61A92649" w14:textId="6D62C5AD" w:rsidR="00013F0D" w:rsidRPr="001E57AD" w:rsidRDefault="000F3DFD" w:rsidP="00BE4F8B">
      <w:pPr>
        <w:pStyle w:val="Caption"/>
        <w:rPr>
          <w:rFonts w:cs="Times New Roman"/>
        </w:rPr>
      </w:pPr>
      <w:bookmarkStart w:id="97" w:name="_Ref118850419"/>
      <w:bookmarkStart w:id="98" w:name="_Toc119445025"/>
      <w:proofErr w:type="spellStart"/>
      <w:r>
        <w:t>Hình</w:t>
      </w:r>
      <w:proofErr w:type="spellEnd"/>
      <w:r>
        <w:t xml:space="preserve"> </w:t>
      </w:r>
      <w:r w:rsidR="005018C1">
        <w:fldChar w:fldCharType="begin"/>
      </w:r>
      <w:r w:rsidR="005018C1">
        <w:instrText xml:space="preserve"> STYLEREF 1 \s </w:instrText>
      </w:r>
      <w:r w:rsidR="005018C1">
        <w:fldChar w:fldCharType="separate"/>
      </w:r>
      <w:r w:rsidR="00A97CFA">
        <w:rPr>
          <w:noProof/>
        </w:rPr>
        <w:t>2</w:t>
      </w:r>
      <w:r w:rsidR="005018C1">
        <w:rPr>
          <w:noProof/>
        </w:rPr>
        <w:fldChar w:fldCharType="end"/>
      </w:r>
      <w:r w:rsidR="00BE4F8B">
        <w:t>.</w:t>
      </w:r>
      <w:r w:rsidR="005018C1">
        <w:fldChar w:fldCharType="begin"/>
      </w:r>
      <w:r w:rsidR="005018C1">
        <w:instrText xml:space="preserve"> SEQ Hình \* ARABIC \s 1 </w:instrText>
      </w:r>
      <w:r w:rsidR="005018C1">
        <w:fldChar w:fldCharType="separate"/>
      </w:r>
      <w:r w:rsidR="00A97CFA">
        <w:rPr>
          <w:noProof/>
        </w:rPr>
        <w:t>4</w:t>
      </w:r>
      <w:r w:rsidR="005018C1">
        <w:rPr>
          <w:noProof/>
        </w:rPr>
        <w:fldChar w:fldCharType="end"/>
      </w:r>
      <w:bookmarkEnd w:id="97"/>
      <w:r w:rsidR="002475E6">
        <w:t xml:space="preserve">: </w:t>
      </w:r>
      <w:proofErr w:type="spellStart"/>
      <w:r w:rsidR="002475E6">
        <w:t>Chức</w:t>
      </w:r>
      <w:proofErr w:type="spellEnd"/>
      <w:r w:rsidR="002475E6">
        <w:t xml:space="preserve"> </w:t>
      </w:r>
      <w:proofErr w:type="spellStart"/>
      <w:r w:rsidR="002475E6">
        <w:t>năng</w:t>
      </w:r>
      <w:proofErr w:type="spellEnd"/>
      <w:r w:rsidR="002475E6">
        <w:t xml:space="preserve"> </w:t>
      </w:r>
      <w:proofErr w:type="spellStart"/>
      <w:r w:rsidR="002475E6">
        <w:t>của</w:t>
      </w:r>
      <w:proofErr w:type="spellEnd"/>
      <w:r w:rsidR="002475E6">
        <w:t xml:space="preserve"> actor “</w:t>
      </w:r>
      <w:proofErr w:type="spellStart"/>
      <w:r w:rsidR="002475E6">
        <w:t>Quản</w:t>
      </w:r>
      <w:proofErr w:type="spellEnd"/>
      <w:r w:rsidR="002475E6">
        <w:t xml:space="preserve"> </w:t>
      </w:r>
      <w:proofErr w:type="spellStart"/>
      <w:r w:rsidR="002475E6">
        <w:t>trị</w:t>
      </w:r>
      <w:proofErr w:type="spellEnd"/>
      <w:r w:rsidR="002475E6">
        <w:t xml:space="preserve"> </w:t>
      </w:r>
      <w:proofErr w:type="spellStart"/>
      <w:r w:rsidR="002475E6">
        <w:t>viên</w:t>
      </w:r>
      <w:proofErr w:type="spellEnd"/>
      <w:r w:rsidR="002475E6">
        <w:t>”</w:t>
      </w:r>
      <w:bookmarkEnd w:id="98"/>
    </w:p>
    <w:p w14:paraId="288874F4" w14:textId="1500B122" w:rsidR="00013F0D" w:rsidRPr="008008BA" w:rsidRDefault="00E952C3" w:rsidP="006A5B1D">
      <w:pPr>
        <w:ind w:firstLine="360"/>
        <w:jc w:val="both"/>
        <w:rPr>
          <w:rFonts w:cs="Times New Roman"/>
          <w:szCs w:val="28"/>
        </w:rPr>
      </w:pPr>
      <w:r w:rsidRPr="008008BA">
        <w:rPr>
          <w:rFonts w:eastAsia="Times New Roman" w:cs="Times New Roman"/>
          <w:szCs w:val="28"/>
        </w:rPr>
        <w:t>Quản trị viên cần đăng nhập vào hệ thống để xác nhận quyền quản trị hệ thống. Sau khi đăng nhập vào hệ thống</w:t>
      </w:r>
      <w:r w:rsidR="00F910A0">
        <w:rPr>
          <w:rFonts w:eastAsia="Times New Roman" w:cs="Times New Roman"/>
          <w:szCs w:val="28"/>
          <w:lang w:val="en-US"/>
        </w:rPr>
        <w:t xml:space="preserve"> </w:t>
      </w:r>
      <w:proofErr w:type="spellStart"/>
      <w:r w:rsidR="00F910A0">
        <w:rPr>
          <w:rFonts w:eastAsia="Times New Roman" w:cs="Times New Roman"/>
          <w:szCs w:val="28"/>
          <w:lang w:val="en-US"/>
        </w:rPr>
        <w:t>để</w:t>
      </w:r>
      <w:proofErr w:type="spellEnd"/>
      <w:r w:rsidR="00F910A0">
        <w:rPr>
          <w:rFonts w:eastAsia="Times New Roman" w:cs="Times New Roman"/>
          <w:szCs w:val="28"/>
          <w:lang w:val="en-US"/>
        </w:rPr>
        <w:t xml:space="preserve"> </w:t>
      </w:r>
      <w:proofErr w:type="spellStart"/>
      <w:r w:rsidR="00F910A0">
        <w:rPr>
          <w:rFonts w:eastAsia="Times New Roman" w:cs="Times New Roman"/>
          <w:szCs w:val="28"/>
          <w:lang w:val="en-US"/>
        </w:rPr>
        <w:t>thực</w:t>
      </w:r>
      <w:proofErr w:type="spellEnd"/>
      <w:r w:rsidR="00F910A0">
        <w:rPr>
          <w:rFonts w:eastAsia="Times New Roman" w:cs="Times New Roman"/>
          <w:szCs w:val="28"/>
          <w:lang w:val="en-US"/>
        </w:rPr>
        <w:t xml:space="preserve"> </w:t>
      </w:r>
      <w:proofErr w:type="spellStart"/>
      <w:r w:rsidR="00F910A0">
        <w:rPr>
          <w:rFonts w:eastAsia="Times New Roman" w:cs="Times New Roman"/>
          <w:szCs w:val="28"/>
          <w:lang w:val="en-US"/>
        </w:rPr>
        <w:t>hiện</w:t>
      </w:r>
      <w:proofErr w:type="spellEnd"/>
      <w:r w:rsidR="00F910A0">
        <w:rPr>
          <w:rFonts w:eastAsia="Times New Roman" w:cs="Times New Roman"/>
          <w:szCs w:val="28"/>
          <w:lang w:val="en-US"/>
        </w:rPr>
        <w:t xml:space="preserve"> </w:t>
      </w:r>
      <w:proofErr w:type="spellStart"/>
      <w:r w:rsidR="00F910A0">
        <w:rPr>
          <w:rFonts w:eastAsia="Times New Roman" w:cs="Times New Roman"/>
          <w:szCs w:val="28"/>
          <w:lang w:val="en-US"/>
        </w:rPr>
        <w:t>các</w:t>
      </w:r>
      <w:proofErr w:type="spellEnd"/>
      <w:r w:rsidR="00F910A0">
        <w:rPr>
          <w:rFonts w:eastAsia="Times New Roman" w:cs="Times New Roman"/>
          <w:szCs w:val="28"/>
          <w:lang w:val="en-US"/>
        </w:rPr>
        <w:t xml:space="preserve"> </w:t>
      </w:r>
      <w:proofErr w:type="spellStart"/>
      <w:r w:rsidR="00F910A0">
        <w:rPr>
          <w:rFonts w:eastAsia="Times New Roman" w:cs="Times New Roman"/>
          <w:szCs w:val="28"/>
          <w:lang w:val="en-US"/>
        </w:rPr>
        <w:t>công</w:t>
      </w:r>
      <w:proofErr w:type="spellEnd"/>
      <w:r w:rsidR="00F910A0">
        <w:rPr>
          <w:rFonts w:eastAsia="Times New Roman" w:cs="Times New Roman"/>
          <w:szCs w:val="28"/>
          <w:lang w:val="en-US"/>
        </w:rPr>
        <w:t xml:space="preserve"> </w:t>
      </w:r>
      <w:proofErr w:type="spellStart"/>
      <w:r w:rsidR="00F910A0">
        <w:rPr>
          <w:rFonts w:eastAsia="Times New Roman" w:cs="Times New Roman"/>
          <w:szCs w:val="28"/>
          <w:lang w:val="en-US"/>
        </w:rPr>
        <w:t>việc</w:t>
      </w:r>
      <w:proofErr w:type="spellEnd"/>
      <w:r w:rsidR="00F910A0">
        <w:rPr>
          <w:rFonts w:eastAsia="Times New Roman" w:cs="Times New Roman"/>
          <w:szCs w:val="28"/>
          <w:lang w:val="en-US"/>
        </w:rPr>
        <w:t xml:space="preserve"> </w:t>
      </w:r>
      <w:proofErr w:type="spellStart"/>
      <w:r w:rsidR="00F910A0">
        <w:rPr>
          <w:rFonts w:eastAsia="Times New Roman" w:cs="Times New Roman"/>
          <w:szCs w:val="28"/>
          <w:lang w:val="en-US"/>
        </w:rPr>
        <w:t>được</w:t>
      </w:r>
      <w:proofErr w:type="spellEnd"/>
      <w:r w:rsidR="00F910A0">
        <w:rPr>
          <w:rFonts w:eastAsia="Times New Roman" w:cs="Times New Roman"/>
          <w:szCs w:val="28"/>
          <w:lang w:val="en-US"/>
        </w:rPr>
        <w:t xml:space="preserve"> </w:t>
      </w:r>
      <w:proofErr w:type="spellStart"/>
      <w:r w:rsidR="00F910A0">
        <w:rPr>
          <w:rFonts w:eastAsia="Times New Roman" w:cs="Times New Roman"/>
          <w:szCs w:val="28"/>
          <w:lang w:val="en-US"/>
        </w:rPr>
        <w:t>thể</w:t>
      </w:r>
      <w:proofErr w:type="spellEnd"/>
      <w:r w:rsidR="00F910A0">
        <w:rPr>
          <w:rFonts w:eastAsia="Times New Roman" w:cs="Times New Roman"/>
          <w:szCs w:val="28"/>
          <w:lang w:val="en-US"/>
        </w:rPr>
        <w:t xml:space="preserve"> </w:t>
      </w:r>
      <w:proofErr w:type="spellStart"/>
      <w:r w:rsidR="00F910A0">
        <w:rPr>
          <w:rFonts w:eastAsia="Times New Roman" w:cs="Times New Roman"/>
          <w:szCs w:val="28"/>
          <w:lang w:val="en-US"/>
        </w:rPr>
        <w:t>hiện</w:t>
      </w:r>
      <w:proofErr w:type="spellEnd"/>
      <w:r w:rsidR="00F910A0">
        <w:rPr>
          <w:rFonts w:eastAsia="Times New Roman" w:cs="Times New Roman"/>
          <w:szCs w:val="28"/>
          <w:lang w:val="en-US"/>
        </w:rPr>
        <w:t xml:space="preserve"> </w:t>
      </w:r>
      <w:proofErr w:type="spellStart"/>
      <w:r w:rsidR="00F910A0">
        <w:rPr>
          <w:rFonts w:eastAsia="Times New Roman" w:cs="Times New Roman"/>
          <w:szCs w:val="28"/>
          <w:lang w:val="en-US"/>
        </w:rPr>
        <w:t>trong</w:t>
      </w:r>
      <w:proofErr w:type="spellEnd"/>
      <w:r w:rsidR="00F910A0">
        <w:rPr>
          <w:rFonts w:eastAsia="Times New Roman" w:cs="Times New Roman"/>
          <w:szCs w:val="28"/>
          <w:lang w:val="en-US"/>
        </w:rPr>
        <w:t xml:space="preserve"> </w:t>
      </w:r>
      <w:r w:rsidR="00F910A0">
        <w:rPr>
          <w:rFonts w:eastAsia="Times New Roman" w:cs="Times New Roman"/>
          <w:szCs w:val="28"/>
          <w:lang w:val="en-US"/>
        </w:rPr>
        <w:fldChar w:fldCharType="begin"/>
      </w:r>
      <w:r w:rsidR="00F910A0">
        <w:rPr>
          <w:rFonts w:eastAsia="Times New Roman" w:cs="Times New Roman"/>
          <w:szCs w:val="28"/>
          <w:lang w:val="en-US"/>
        </w:rPr>
        <w:instrText xml:space="preserve"> REF _Ref118850419 \h </w:instrText>
      </w:r>
      <w:r w:rsidR="00F910A0">
        <w:rPr>
          <w:rFonts w:eastAsia="Times New Roman" w:cs="Times New Roman"/>
          <w:szCs w:val="28"/>
          <w:lang w:val="en-US"/>
        </w:rPr>
      </w:r>
      <w:r w:rsidR="00F910A0">
        <w:rPr>
          <w:rFonts w:eastAsia="Times New Roman" w:cs="Times New Roman"/>
          <w:szCs w:val="28"/>
          <w:lang w:val="en-US"/>
        </w:rPr>
        <w:fldChar w:fldCharType="separate"/>
      </w:r>
      <w:r w:rsidR="00A97CFA">
        <w:t xml:space="preserve">Hình </w:t>
      </w:r>
      <w:r w:rsidR="00A97CFA">
        <w:rPr>
          <w:noProof/>
        </w:rPr>
        <w:t>2</w:t>
      </w:r>
      <w:r w:rsidR="00A97CFA">
        <w:t>.</w:t>
      </w:r>
      <w:r w:rsidR="00A97CFA">
        <w:rPr>
          <w:noProof/>
        </w:rPr>
        <w:t>4</w:t>
      </w:r>
      <w:r w:rsidR="00F910A0">
        <w:rPr>
          <w:rFonts w:eastAsia="Times New Roman" w:cs="Times New Roman"/>
          <w:szCs w:val="28"/>
          <w:lang w:val="en-US"/>
        </w:rPr>
        <w:fldChar w:fldCharType="end"/>
      </w:r>
      <w:r w:rsidRPr="008008BA">
        <w:rPr>
          <w:rFonts w:eastAsia="Times New Roman" w:cs="Times New Roman"/>
          <w:szCs w:val="28"/>
        </w:rPr>
        <w:t>, quản trị viên có thể thực hiện quyền quản trị của mình đối với hệ thống như: quản lý tài khoản các thanh viên khác trong hệ thống, giải đáp thắc mắc, tiếp nhận các đánh giá, bảo trì hệ thống.</w:t>
      </w:r>
    </w:p>
    <w:p w14:paraId="15FB6C2A" w14:textId="56A0A9A1" w:rsidR="00013F0D" w:rsidRPr="008008BA" w:rsidRDefault="00E952C3">
      <w:pPr>
        <w:numPr>
          <w:ilvl w:val="0"/>
          <w:numId w:val="64"/>
        </w:numPr>
        <w:spacing w:before="240"/>
        <w:jc w:val="both"/>
        <w:rPr>
          <w:rFonts w:eastAsia="Times New Roman" w:cs="Times New Roman"/>
          <w:szCs w:val="28"/>
        </w:rPr>
      </w:pPr>
      <w:r w:rsidRPr="00711E0D">
        <w:rPr>
          <w:rFonts w:eastAsia="Times New Roman" w:cs="Times New Roman"/>
          <w:b/>
          <w:bCs/>
          <w:szCs w:val="28"/>
          <w:rPrChange w:id="99" w:author="Tiến Dương Lâm" w:date="2022-11-15T20:28:00Z">
            <w:rPr>
              <w:rFonts w:eastAsia="Times New Roman" w:cs="Times New Roman"/>
              <w:szCs w:val="28"/>
            </w:rPr>
          </w:rPrChange>
        </w:rPr>
        <w:t>Quản lý tài khoản</w:t>
      </w:r>
      <w:r w:rsidRPr="008008BA">
        <w:rPr>
          <w:rFonts w:eastAsia="Times New Roman" w:cs="Times New Roman"/>
          <w:szCs w:val="28"/>
        </w:rPr>
        <w:t>: có thể truy cập, thêm, xóa, cập nhật thông tin tài khoản của các actor khác trong hệ thống.</w:t>
      </w:r>
      <w:ins w:id="100" w:author="Tiến Dương Lâm" w:date="2022-11-15T20:28:00Z">
        <w:r w:rsidR="00711E0D">
          <w:rPr>
            <w:rFonts w:eastAsia="Times New Roman" w:cs="Times New Roman"/>
            <w:szCs w:val="28"/>
            <w:lang w:val="en-US"/>
          </w:rPr>
          <w:t xml:space="preserve"> Use case </w:t>
        </w:r>
        <w:proofErr w:type="spellStart"/>
        <w:r w:rsidR="00711E0D">
          <w:rPr>
            <w:rFonts w:eastAsia="Times New Roman" w:cs="Times New Roman"/>
            <w:szCs w:val="28"/>
            <w:lang w:val="en-US"/>
          </w:rPr>
          <w:t>này</w:t>
        </w:r>
        <w:proofErr w:type="spellEnd"/>
        <w:r w:rsidR="00711E0D">
          <w:rPr>
            <w:rFonts w:eastAsia="Times New Roman" w:cs="Times New Roman"/>
            <w:szCs w:val="28"/>
            <w:lang w:val="en-US"/>
          </w:rPr>
          <w:t xml:space="preserve"> </w:t>
        </w:r>
        <w:proofErr w:type="spellStart"/>
        <w:r w:rsidR="00711E0D">
          <w:rPr>
            <w:rFonts w:eastAsia="Times New Roman" w:cs="Times New Roman"/>
            <w:szCs w:val="28"/>
            <w:lang w:val="en-US"/>
          </w:rPr>
          <w:t>được</w:t>
        </w:r>
        <w:proofErr w:type="spellEnd"/>
        <w:r w:rsidR="00711E0D">
          <w:rPr>
            <w:rFonts w:eastAsia="Times New Roman" w:cs="Times New Roman"/>
            <w:szCs w:val="28"/>
            <w:lang w:val="en-US"/>
          </w:rPr>
          <w:t xml:space="preserve"> </w:t>
        </w:r>
        <w:proofErr w:type="spellStart"/>
        <w:r w:rsidR="00711E0D">
          <w:rPr>
            <w:rFonts w:eastAsia="Times New Roman" w:cs="Times New Roman"/>
            <w:szCs w:val="28"/>
            <w:lang w:val="en-US"/>
          </w:rPr>
          <w:t>mô</w:t>
        </w:r>
        <w:proofErr w:type="spellEnd"/>
        <w:r w:rsidR="00711E0D">
          <w:rPr>
            <w:rFonts w:eastAsia="Times New Roman" w:cs="Times New Roman"/>
            <w:szCs w:val="28"/>
            <w:lang w:val="en-US"/>
          </w:rPr>
          <w:t xml:space="preserve"> </w:t>
        </w:r>
        <w:proofErr w:type="spellStart"/>
        <w:r w:rsidR="00711E0D">
          <w:rPr>
            <w:rFonts w:eastAsia="Times New Roman" w:cs="Times New Roman"/>
            <w:szCs w:val="28"/>
            <w:lang w:val="en-US"/>
          </w:rPr>
          <w:t>tả</w:t>
        </w:r>
        <w:proofErr w:type="spellEnd"/>
        <w:r w:rsidR="00711E0D">
          <w:rPr>
            <w:rFonts w:eastAsia="Times New Roman" w:cs="Times New Roman"/>
            <w:szCs w:val="28"/>
            <w:lang w:val="en-US"/>
          </w:rPr>
          <w:t xml:space="preserve"> ở </w:t>
        </w:r>
      </w:ins>
      <w:ins w:id="101" w:author="Tiến Dương Lâm" w:date="2022-11-15T20:29:00Z">
        <w:r w:rsidR="00711E0D">
          <w:rPr>
            <w:rFonts w:eastAsia="Times New Roman" w:cs="Times New Roman"/>
            <w:szCs w:val="28"/>
            <w:lang w:val="en-US"/>
          </w:rPr>
          <w:fldChar w:fldCharType="begin"/>
        </w:r>
        <w:r w:rsidR="00711E0D">
          <w:rPr>
            <w:rFonts w:eastAsia="Times New Roman" w:cs="Times New Roman"/>
            <w:szCs w:val="28"/>
            <w:lang w:val="en-US"/>
          </w:rPr>
          <w:instrText xml:space="preserve"> REF _Ref118852745 \h </w:instrText>
        </w:r>
        <w:r w:rsidR="00711E0D">
          <w:rPr>
            <w:rFonts w:eastAsia="Times New Roman" w:cs="Times New Roman"/>
            <w:szCs w:val="28"/>
            <w:lang w:val="en-US"/>
          </w:rPr>
        </w:r>
      </w:ins>
      <w:r w:rsidR="00711E0D">
        <w:rPr>
          <w:rFonts w:eastAsia="Times New Roman" w:cs="Times New Roman"/>
          <w:szCs w:val="28"/>
          <w:lang w:val="en-US"/>
        </w:rPr>
        <w:fldChar w:fldCharType="separate"/>
      </w:r>
      <w:ins w:id="102" w:author="Tiến Dương Lâm" w:date="2022-11-15T20:29:00Z">
        <w:r w:rsidR="00711E0D">
          <w:t xml:space="preserve">Bảng </w:t>
        </w:r>
        <w:r w:rsidR="00711E0D">
          <w:rPr>
            <w:noProof/>
          </w:rPr>
          <w:t>2</w:t>
        </w:r>
        <w:r w:rsidR="00711E0D">
          <w:t>.</w:t>
        </w:r>
        <w:r w:rsidR="00711E0D">
          <w:rPr>
            <w:noProof/>
          </w:rPr>
          <w:t>6</w:t>
        </w:r>
        <w:r w:rsidR="00711E0D">
          <w:rPr>
            <w:rFonts w:eastAsia="Times New Roman" w:cs="Times New Roman"/>
            <w:szCs w:val="28"/>
            <w:lang w:val="en-US"/>
          </w:rPr>
          <w:fldChar w:fldCharType="end"/>
        </w:r>
        <w:r w:rsidR="00711E0D">
          <w:rPr>
            <w:rFonts w:eastAsia="Times New Roman" w:cs="Times New Roman"/>
            <w:szCs w:val="28"/>
            <w:lang w:val="en-US"/>
          </w:rPr>
          <w:t>.</w:t>
        </w:r>
      </w:ins>
      <w:ins w:id="103" w:author="Tiến Dương Lâm" w:date="2022-11-15T20:33:00Z">
        <w:r w:rsidR="00A87FCF">
          <w:rPr>
            <w:rFonts w:eastAsia="Times New Roman" w:cs="Times New Roman"/>
            <w:szCs w:val="28"/>
            <w:lang w:val="en-US"/>
          </w:rPr>
          <w:t xml:space="preserve"> </w:t>
        </w:r>
        <w:proofErr w:type="spellStart"/>
        <w:r w:rsidR="00A87FCF">
          <w:rPr>
            <w:rFonts w:eastAsia="Times New Roman" w:cs="Times New Roman"/>
            <w:szCs w:val="28"/>
            <w:lang w:val="en-US"/>
          </w:rPr>
          <w:t>Sơ</w:t>
        </w:r>
        <w:proofErr w:type="spellEnd"/>
        <w:r w:rsidR="00A87FCF">
          <w:rPr>
            <w:rFonts w:eastAsia="Times New Roman" w:cs="Times New Roman"/>
            <w:szCs w:val="28"/>
            <w:lang w:val="en-US"/>
          </w:rPr>
          <w:t xml:space="preserve"> </w:t>
        </w:r>
        <w:proofErr w:type="spellStart"/>
        <w:r w:rsidR="00A87FCF">
          <w:rPr>
            <w:rFonts w:eastAsia="Times New Roman" w:cs="Times New Roman"/>
            <w:szCs w:val="28"/>
            <w:lang w:val="en-US"/>
          </w:rPr>
          <w:t>đồ</w:t>
        </w:r>
        <w:proofErr w:type="spellEnd"/>
        <w:r w:rsidR="00A87FCF">
          <w:rPr>
            <w:rFonts w:eastAsia="Times New Roman" w:cs="Times New Roman"/>
            <w:szCs w:val="28"/>
            <w:lang w:val="en-US"/>
          </w:rPr>
          <w:t xml:space="preserve"> </w:t>
        </w:r>
        <w:proofErr w:type="spellStart"/>
        <w:r w:rsidR="00A87FCF">
          <w:rPr>
            <w:rFonts w:eastAsia="Times New Roman" w:cs="Times New Roman"/>
            <w:szCs w:val="28"/>
            <w:lang w:val="en-US"/>
          </w:rPr>
          <w:t>tuần</w:t>
        </w:r>
        <w:proofErr w:type="spellEnd"/>
        <w:r w:rsidR="00A87FCF">
          <w:rPr>
            <w:rFonts w:eastAsia="Times New Roman" w:cs="Times New Roman"/>
            <w:szCs w:val="28"/>
            <w:lang w:val="en-US"/>
          </w:rPr>
          <w:t xml:space="preserve"> </w:t>
        </w:r>
        <w:proofErr w:type="spellStart"/>
        <w:r w:rsidR="00A87FCF">
          <w:rPr>
            <w:rFonts w:eastAsia="Times New Roman" w:cs="Times New Roman"/>
            <w:szCs w:val="28"/>
            <w:lang w:val="en-US"/>
          </w:rPr>
          <w:t>tự</w:t>
        </w:r>
        <w:proofErr w:type="spellEnd"/>
        <w:r w:rsidR="00A87FCF">
          <w:rPr>
            <w:rFonts w:eastAsia="Times New Roman" w:cs="Times New Roman"/>
            <w:szCs w:val="28"/>
            <w:lang w:val="en-US"/>
          </w:rPr>
          <w:t xml:space="preserve"> </w:t>
        </w:r>
        <w:proofErr w:type="spellStart"/>
        <w:r w:rsidR="00A87FCF">
          <w:rPr>
            <w:rFonts w:eastAsia="Times New Roman" w:cs="Times New Roman"/>
            <w:szCs w:val="28"/>
            <w:lang w:val="en-US"/>
          </w:rPr>
          <w:t>cho</w:t>
        </w:r>
        <w:proofErr w:type="spellEnd"/>
        <w:r w:rsidR="00A87FCF">
          <w:rPr>
            <w:rFonts w:eastAsia="Times New Roman" w:cs="Times New Roman"/>
            <w:szCs w:val="28"/>
            <w:lang w:val="en-US"/>
          </w:rPr>
          <w:t xml:space="preserve"> </w:t>
        </w:r>
        <w:proofErr w:type="spellStart"/>
        <w:r w:rsidR="00A87FCF">
          <w:rPr>
            <w:rFonts w:eastAsia="Times New Roman" w:cs="Times New Roman"/>
            <w:szCs w:val="28"/>
            <w:lang w:val="en-US"/>
          </w:rPr>
          <w:t>chức</w:t>
        </w:r>
        <w:proofErr w:type="spellEnd"/>
        <w:r w:rsidR="00A87FCF">
          <w:rPr>
            <w:rFonts w:eastAsia="Times New Roman" w:cs="Times New Roman"/>
            <w:szCs w:val="28"/>
            <w:lang w:val="en-US"/>
          </w:rPr>
          <w:t xml:space="preserve"> </w:t>
        </w:r>
        <w:proofErr w:type="spellStart"/>
        <w:r w:rsidR="00A87FCF">
          <w:rPr>
            <w:rFonts w:eastAsia="Times New Roman" w:cs="Times New Roman"/>
            <w:szCs w:val="28"/>
            <w:lang w:val="en-US"/>
          </w:rPr>
          <w:t>năng</w:t>
        </w:r>
        <w:proofErr w:type="spellEnd"/>
        <w:r w:rsidR="00A87FCF">
          <w:rPr>
            <w:rFonts w:eastAsia="Times New Roman" w:cs="Times New Roman"/>
            <w:szCs w:val="28"/>
            <w:lang w:val="en-US"/>
          </w:rPr>
          <w:t xml:space="preserve"> </w:t>
        </w:r>
        <w:proofErr w:type="spellStart"/>
        <w:r w:rsidR="00A87FCF">
          <w:rPr>
            <w:rFonts w:eastAsia="Times New Roman" w:cs="Times New Roman"/>
            <w:szCs w:val="28"/>
            <w:lang w:val="en-US"/>
          </w:rPr>
          <w:t>này</w:t>
        </w:r>
        <w:proofErr w:type="spellEnd"/>
        <w:r w:rsidR="00A87FCF">
          <w:rPr>
            <w:rFonts w:eastAsia="Times New Roman" w:cs="Times New Roman"/>
            <w:szCs w:val="28"/>
            <w:lang w:val="en-US"/>
          </w:rPr>
          <w:t xml:space="preserve"> </w:t>
        </w:r>
        <w:proofErr w:type="spellStart"/>
        <w:r w:rsidR="00A87FCF">
          <w:rPr>
            <w:rFonts w:eastAsia="Times New Roman" w:cs="Times New Roman"/>
            <w:szCs w:val="28"/>
            <w:lang w:val="en-US"/>
          </w:rPr>
          <w:t>được</w:t>
        </w:r>
        <w:proofErr w:type="spellEnd"/>
        <w:r w:rsidR="00A87FCF">
          <w:rPr>
            <w:rFonts w:eastAsia="Times New Roman" w:cs="Times New Roman"/>
            <w:szCs w:val="28"/>
            <w:lang w:val="en-US"/>
          </w:rPr>
          <w:t xml:space="preserve"> </w:t>
        </w:r>
        <w:proofErr w:type="spellStart"/>
        <w:r w:rsidR="00A87FCF">
          <w:rPr>
            <w:rFonts w:eastAsia="Times New Roman" w:cs="Times New Roman"/>
            <w:szCs w:val="28"/>
            <w:lang w:val="en-US"/>
          </w:rPr>
          <w:t>thể</w:t>
        </w:r>
        <w:proofErr w:type="spellEnd"/>
        <w:r w:rsidR="00A87FCF">
          <w:rPr>
            <w:rFonts w:eastAsia="Times New Roman" w:cs="Times New Roman"/>
            <w:szCs w:val="28"/>
            <w:lang w:val="en-US"/>
          </w:rPr>
          <w:t xml:space="preserve"> </w:t>
        </w:r>
        <w:proofErr w:type="spellStart"/>
        <w:r w:rsidR="00A87FCF">
          <w:rPr>
            <w:rFonts w:eastAsia="Times New Roman" w:cs="Times New Roman"/>
            <w:szCs w:val="28"/>
            <w:lang w:val="en-US"/>
          </w:rPr>
          <w:t>hiện</w:t>
        </w:r>
        <w:proofErr w:type="spellEnd"/>
        <w:r w:rsidR="00A87FCF">
          <w:rPr>
            <w:rFonts w:eastAsia="Times New Roman" w:cs="Times New Roman"/>
            <w:szCs w:val="28"/>
            <w:lang w:val="en-US"/>
          </w:rPr>
          <w:t xml:space="preserve"> ở</w:t>
        </w:r>
      </w:ins>
      <w:r w:rsidR="00A87FCF">
        <w:rPr>
          <w:rFonts w:eastAsia="Times New Roman" w:cs="Times New Roman"/>
          <w:szCs w:val="28"/>
          <w:lang w:val="en-US"/>
        </w:rPr>
        <w:t xml:space="preserve"> </w:t>
      </w:r>
      <w:ins w:id="104" w:author="Tiến Dương Lâm" w:date="2022-11-15T20:37:00Z">
        <w:r w:rsidR="00A87FCF">
          <w:rPr>
            <w:rFonts w:eastAsia="Times New Roman" w:cs="Times New Roman"/>
            <w:szCs w:val="28"/>
            <w:lang w:val="en-US"/>
          </w:rPr>
          <w:fldChar w:fldCharType="begin"/>
        </w:r>
        <w:r w:rsidR="00A87FCF">
          <w:rPr>
            <w:rFonts w:eastAsia="Times New Roman" w:cs="Times New Roman"/>
            <w:szCs w:val="28"/>
            <w:lang w:val="en-US"/>
          </w:rPr>
          <w:instrText xml:space="preserve"> REF _Ref118858003 \h </w:instrText>
        </w:r>
        <w:r w:rsidR="00A87FCF">
          <w:rPr>
            <w:rFonts w:eastAsia="Times New Roman" w:cs="Times New Roman"/>
            <w:szCs w:val="28"/>
            <w:lang w:val="en-US"/>
          </w:rPr>
        </w:r>
      </w:ins>
      <w:r w:rsidR="00A87FCF">
        <w:rPr>
          <w:rFonts w:eastAsia="Times New Roman" w:cs="Times New Roman"/>
          <w:szCs w:val="28"/>
          <w:lang w:val="en-US"/>
        </w:rPr>
        <w:fldChar w:fldCharType="separate"/>
      </w:r>
      <w:ins w:id="105" w:author="Tiến Dương Lâm" w:date="2022-11-15T20:37:00Z">
        <w:r w:rsidR="00A87FCF">
          <w:t xml:space="preserve">Hình </w:t>
        </w:r>
        <w:r w:rsidR="00A87FCF">
          <w:rPr>
            <w:noProof/>
          </w:rPr>
          <w:t>4</w:t>
        </w:r>
        <w:r w:rsidR="00A87FCF">
          <w:t>.</w:t>
        </w:r>
        <w:r w:rsidR="00A87FCF">
          <w:rPr>
            <w:noProof/>
          </w:rPr>
          <w:t>2</w:t>
        </w:r>
        <w:r w:rsidR="00A87FCF">
          <w:rPr>
            <w:rFonts w:eastAsia="Times New Roman" w:cs="Times New Roman"/>
            <w:szCs w:val="28"/>
            <w:lang w:val="en-US"/>
          </w:rPr>
          <w:fldChar w:fldCharType="end"/>
        </w:r>
        <w:r w:rsidR="00A87FCF">
          <w:rPr>
            <w:rFonts w:eastAsia="Times New Roman" w:cs="Times New Roman"/>
            <w:szCs w:val="28"/>
            <w:lang w:val="en-US"/>
          </w:rPr>
          <w:t xml:space="preserve">. </w:t>
        </w:r>
        <w:proofErr w:type="spellStart"/>
        <w:r w:rsidR="00A87FCF">
          <w:rPr>
            <w:rFonts w:eastAsia="Times New Roman" w:cs="Times New Roman"/>
            <w:szCs w:val="28"/>
            <w:lang w:val="en-US"/>
          </w:rPr>
          <w:t>Sơ</w:t>
        </w:r>
        <w:proofErr w:type="spellEnd"/>
        <w:r w:rsidR="00A87FCF">
          <w:rPr>
            <w:rFonts w:eastAsia="Times New Roman" w:cs="Times New Roman"/>
            <w:szCs w:val="28"/>
            <w:lang w:val="en-US"/>
          </w:rPr>
          <w:t xml:space="preserve"> </w:t>
        </w:r>
        <w:proofErr w:type="spellStart"/>
        <w:r w:rsidR="00A87FCF">
          <w:rPr>
            <w:rFonts w:eastAsia="Times New Roman" w:cs="Times New Roman"/>
            <w:szCs w:val="28"/>
            <w:lang w:val="en-US"/>
          </w:rPr>
          <w:t>đồ</w:t>
        </w:r>
        <w:proofErr w:type="spellEnd"/>
        <w:r w:rsidR="00A87FCF">
          <w:rPr>
            <w:rFonts w:eastAsia="Times New Roman" w:cs="Times New Roman"/>
            <w:szCs w:val="28"/>
            <w:lang w:val="en-US"/>
          </w:rPr>
          <w:t xml:space="preserve"> </w:t>
        </w:r>
        <w:proofErr w:type="spellStart"/>
        <w:r w:rsidR="00A87FCF">
          <w:rPr>
            <w:rFonts w:eastAsia="Times New Roman" w:cs="Times New Roman"/>
            <w:szCs w:val="28"/>
            <w:lang w:val="en-US"/>
          </w:rPr>
          <w:t>hoạt</w:t>
        </w:r>
        <w:proofErr w:type="spellEnd"/>
        <w:r w:rsidR="00A87FCF">
          <w:rPr>
            <w:rFonts w:eastAsia="Times New Roman" w:cs="Times New Roman"/>
            <w:szCs w:val="28"/>
            <w:lang w:val="en-US"/>
          </w:rPr>
          <w:t xml:space="preserve"> </w:t>
        </w:r>
        <w:proofErr w:type="spellStart"/>
        <w:r w:rsidR="00A87FCF">
          <w:rPr>
            <w:rFonts w:eastAsia="Times New Roman" w:cs="Times New Roman"/>
            <w:szCs w:val="28"/>
            <w:lang w:val="en-US"/>
          </w:rPr>
          <w:t>động</w:t>
        </w:r>
        <w:proofErr w:type="spellEnd"/>
        <w:r w:rsidR="00A87FCF">
          <w:rPr>
            <w:rFonts w:eastAsia="Times New Roman" w:cs="Times New Roman"/>
            <w:szCs w:val="28"/>
            <w:lang w:val="en-US"/>
          </w:rPr>
          <w:t xml:space="preserve"> </w:t>
        </w:r>
        <w:proofErr w:type="spellStart"/>
        <w:r w:rsidR="00A87FCF">
          <w:rPr>
            <w:rFonts w:eastAsia="Times New Roman" w:cs="Times New Roman"/>
            <w:szCs w:val="28"/>
            <w:lang w:val="en-US"/>
          </w:rPr>
          <w:t>cho</w:t>
        </w:r>
        <w:proofErr w:type="spellEnd"/>
        <w:r w:rsidR="00A87FCF">
          <w:rPr>
            <w:rFonts w:eastAsia="Times New Roman" w:cs="Times New Roman"/>
            <w:szCs w:val="28"/>
            <w:lang w:val="en-US"/>
          </w:rPr>
          <w:t xml:space="preserve"> </w:t>
        </w:r>
        <w:proofErr w:type="spellStart"/>
        <w:r w:rsidR="00A87FCF">
          <w:rPr>
            <w:rFonts w:eastAsia="Times New Roman" w:cs="Times New Roman"/>
            <w:szCs w:val="28"/>
            <w:lang w:val="en-US"/>
          </w:rPr>
          <w:t>chức</w:t>
        </w:r>
        <w:proofErr w:type="spellEnd"/>
        <w:r w:rsidR="00A87FCF">
          <w:rPr>
            <w:rFonts w:eastAsia="Times New Roman" w:cs="Times New Roman"/>
            <w:szCs w:val="28"/>
            <w:lang w:val="en-US"/>
          </w:rPr>
          <w:t xml:space="preserve"> </w:t>
        </w:r>
        <w:proofErr w:type="spellStart"/>
        <w:r w:rsidR="00A87FCF">
          <w:rPr>
            <w:rFonts w:eastAsia="Times New Roman" w:cs="Times New Roman"/>
            <w:szCs w:val="28"/>
            <w:lang w:val="en-US"/>
          </w:rPr>
          <w:t>năng</w:t>
        </w:r>
        <w:proofErr w:type="spellEnd"/>
        <w:r w:rsidR="00A87FCF">
          <w:rPr>
            <w:rFonts w:eastAsia="Times New Roman" w:cs="Times New Roman"/>
            <w:szCs w:val="28"/>
            <w:lang w:val="en-US"/>
          </w:rPr>
          <w:t xml:space="preserve"> </w:t>
        </w:r>
        <w:proofErr w:type="spellStart"/>
        <w:r w:rsidR="00A87FCF">
          <w:rPr>
            <w:rFonts w:eastAsia="Times New Roman" w:cs="Times New Roman"/>
            <w:szCs w:val="28"/>
            <w:lang w:val="en-US"/>
          </w:rPr>
          <w:t>này</w:t>
        </w:r>
        <w:proofErr w:type="spellEnd"/>
        <w:r w:rsidR="00A87FCF">
          <w:rPr>
            <w:rFonts w:eastAsia="Times New Roman" w:cs="Times New Roman"/>
            <w:szCs w:val="28"/>
            <w:lang w:val="en-US"/>
          </w:rPr>
          <w:t xml:space="preserve"> </w:t>
        </w:r>
        <w:proofErr w:type="spellStart"/>
        <w:r w:rsidR="00A87FCF">
          <w:rPr>
            <w:rFonts w:eastAsia="Times New Roman" w:cs="Times New Roman"/>
            <w:szCs w:val="28"/>
            <w:lang w:val="en-US"/>
          </w:rPr>
          <w:t>được</w:t>
        </w:r>
        <w:proofErr w:type="spellEnd"/>
        <w:r w:rsidR="00A87FCF">
          <w:rPr>
            <w:rFonts w:eastAsia="Times New Roman" w:cs="Times New Roman"/>
            <w:szCs w:val="28"/>
            <w:lang w:val="en-US"/>
          </w:rPr>
          <w:t xml:space="preserve"> </w:t>
        </w:r>
        <w:proofErr w:type="spellStart"/>
        <w:r w:rsidR="00A87FCF">
          <w:rPr>
            <w:rFonts w:eastAsia="Times New Roman" w:cs="Times New Roman"/>
            <w:szCs w:val="28"/>
            <w:lang w:val="en-US"/>
          </w:rPr>
          <w:t>mô</w:t>
        </w:r>
        <w:proofErr w:type="spellEnd"/>
        <w:r w:rsidR="00A87FCF">
          <w:rPr>
            <w:rFonts w:eastAsia="Times New Roman" w:cs="Times New Roman"/>
            <w:szCs w:val="28"/>
            <w:lang w:val="en-US"/>
          </w:rPr>
          <w:t xml:space="preserve"> </w:t>
        </w:r>
        <w:proofErr w:type="spellStart"/>
        <w:r w:rsidR="00A87FCF">
          <w:rPr>
            <w:rFonts w:eastAsia="Times New Roman" w:cs="Times New Roman"/>
            <w:szCs w:val="28"/>
            <w:lang w:val="en-US"/>
          </w:rPr>
          <w:t>tả</w:t>
        </w:r>
        <w:proofErr w:type="spellEnd"/>
        <w:r w:rsidR="00A87FCF">
          <w:rPr>
            <w:rFonts w:eastAsia="Times New Roman" w:cs="Times New Roman"/>
            <w:szCs w:val="28"/>
            <w:lang w:val="en-US"/>
          </w:rPr>
          <w:t xml:space="preserve"> ở </w:t>
        </w:r>
      </w:ins>
      <w:ins w:id="106" w:author="Tiến Dương Lâm" w:date="2022-11-15T20:38:00Z">
        <w:r w:rsidR="00A87FCF">
          <w:rPr>
            <w:rFonts w:eastAsia="Times New Roman" w:cs="Times New Roman"/>
            <w:szCs w:val="28"/>
            <w:lang w:val="en-US"/>
          </w:rPr>
          <w:fldChar w:fldCharType="begin"/>
        </w:r>
        <w:r w:rsidR="00A87FCF">
          <w:rPr>
            <w:rFonts w:eastAsia="Times New Roman" w:cs="Times New Roman"/>
            <w:szCs w:val="28"/>
            <w:lang w:val="en-US"/>
          </w:rPr>
          <w:instrText xml:space="preserve"> REF _Ref118859719 \h </w:instrText>
        </w:r>
        <w:r w:rsidR="00A87FCF">
          <w:rPr>
            <w:rFonts w:eastAsia="Times New Roman" w:cs="Times New Roman"/>
            <w:szCs w:val="28"/>
            <w:lang w:val="en-US"/>
          </w:rPr>
        </w:r>
      </w:ins>
      <w:r w:rsidR="00A87FCF">
        <w:rPr>
          <w:rFonts w:eastAsia="Times New Roman" w:cs="Times New Roman"/>
          <w:szCs w:val="28"/>
          <w:lang w:val="en-US"/>
        </w:rPr>
        <w:fldChar w:fldCharType="separate"/>
      </w:r>
      <w:ins w:id="107" w:author="Tiến Dương Lâm" w:date="2022-11-15T20:38:00Z">
        <w:r w:rsidR="00A87FCF">
          <w:t xml:space="preserve">Hình </w:t>
        </w:r>
        <w:r w:rsidR="00A87FCF">
          <w:rPr>
            <w:noProof/>
          </w:rPr>
          <w:t>5</w:t>
        </w:r>
        <w:r w:rsidR="00A87FCF">
          <w:t>.</w:t>
        </w:r>
        <w:r w:rsidR="00A87FCF">
          <w:rPr>
            <w:noProof/>
          </w:rPr>
          <w:t>3</w:t>
        </w:r>
        <w:r w:rsidR="00A87FCF">
          <w:rPr>
            <w:rFonts w:eastAsia="Times New Roman" w:cs="Times New Roman"/>
            <w:szCs w:val="28"/>
            <w:lang w:val="en-US"/>
          </w:rPr>
          <w:fldChar w:fldCharType="end"/>
        </w:r>
        <w:r w:rsidR="00A87FCF">
          <w:rPr>
            <w:rFonts w:eastAsia="Times New Roman" w:cs="Times New Roman"/>
            <w:szCs w:val="28"/>
            <w:lang w:val="en-US"/>
          </w:rPr>
          <w:t>.</w:t>
        </w:r>
      </w:ins>
      <w:ins w:id="108" w:author="Tiến Dương Lâm" w:date="2022-11-15T20:33:00Z">
        <w:r w:rsidR="00A87FCF">
          <w:rPr>
            <w:rFonts w:eastAsia="Times New Roman" w:cs="Times New Roman"/>
            <w:szCs w:val="28"/>
            <w:lang w:val="en-US"/>
          </w:rPr>
          <w:t xml:space="preserve"> </w:t>
        </w:r>
      </w:ins>
    </w:p>
    <w:p w14:paraId="69715196" w14:textId="6BE57A21" w:rsidR="00013F0D" w:rsidRPr="008008BA" w:rsidRDefault="00E952C3">
      <w:pPr>
        <w:numPr>
          <w:ilvl w:val="0"/>
          <w:numId w:val="64"/>
        </w:numPr>
        <w:jc w:val="both"/>
        <w:rPr>
          <w:rFonts w:eastAsia="Times New Roman" w:cs="Times New Roman"/>
          <w:szCs w:val="28"/>
        </w:rPr>
      </w:pPr>
      <w:r w:rsidRPr="00711E0D">
        <w:rPr>
          <w:rFonts w:eastAsia="Times New Roman" w:cs="Times New Roman"/>
          <w:b/>
          <w:bCs/>
          <w:szCs w:val="28"/>
          <w:rPrChange w:id="109" w:author="Tiến Dương Lâm" w:date="2022-11-15T20:28:00Z">
            <w:rPr>
              <w:rFonts w:eastAsia="Times New Roman" w:cs="Times New Roman"/>
              <w:szCs w:val="28"/>
            </w:rPr>
          </w:rPrChange>
        </w:rPr>
        <w:t>Quản lý hỏi đáp</w:t>
      </w:r>
      <w:r w:rsidRPr="008008BA">
        <w:rPr>
          <w:rFonts w:eastAsia="Times New Roman" w:cs="Times New Roman"/>
          <w:szCs w:val="28"/>
        </w:rPr>
        <w:t>: nhận thông báo và kịp thời giải đáp thắc mắc của học sinh, phụ huynh,</w:t>
      </w:r>
      <w:r w:rsidR="002475E6">
        <w:rPr>
          <w:rFonts w:eastAsia="Times New Roman" w:cs="Times New Roman"/>
          <w:szCs w:val="28"/>
        </w:rPr>
        <w:t>…</w:t>
      </w:r>
      <w:ins w:id="110" w:author="Tiến Dương Lâm" w:date="2022-11-15T20:29:00Z">
        <w:r w:rsidR="00711E0D">
          <w:rPr>
            <w:rFonts w:eastAsia="Times New Roman" w:cs="Times New Roman"/>
            <w:szCs w:val="28"/>
            <w:lang w:val="en-US"/>
          </w:rPr>
          <w:t xml:space="preserve"> Use case </w:t>
        </w:r>
        <w:proofErr w:type="spellStart"/>
        <w:r w:rsidR="00711E0D">
          <w:rPr>
            <w:rFonts w:eastAsia="Times New Roman" w:cs="Times New Roman"/>
            <w:szCs w:val="28"/>
            <w:lang w:val="en-US"/>
          </w:rPr>
          <w:t>này</w:t>
        </w:r>
        <w:proofErr w:type="spellEnd"/>
        <w:r w:rsidR="00711E0D">
          <w:rPr>
            <w:rFonts w:eastAsia="Times New Roman" w:cs="Times New Roman"/>
            <w:szCs w:val="28"/>
            <w:lang w:val="en-US"/>
          </w:rPr>
          <w:t xml:space="preserve"> </w:t>
        </w:r>
        <w:proofErr w:type="spellStart"/>
        <w:r w:rsidR="00711E0D">
          <w:rPr>
            <w:rFonts w:eastAsia="Times New Roman" w:cs="Times New Roman"/>
            <w:szCs w:val="28"/>
            <w:lang w:val="en-US"/>
          </w:rPr>
          <w:t>được</w:t>
        </w:r>
        <w:proofErr w:type="spellEnd"/>
        <w:r w:rsidR="00711E0D">
          <w:rPr>
            <w:rFonts w:eastAsia="Times New Roman" w:cs="Times New Roman"/>
            <w:szCs w:val="28"/>
            <w:lang w:val="en-US"/>
          </w:rPr>
          <w:t xml:space="preserve"> </w:t>
        </w:r>
        <w:proofErr w:type="spellStart"/>
        <w:r w:rsidR="00711E0D">
          <w:rPr>
            <w:rFonts w:eastAsia="Times New Roman" w:cs="Times New Roman"/>
            <w:szCs w:val="28"/>
            <w:lang w:val="en-US"/>
          </w:rPr>
          <w:t>mô</w:t>
        </w:r>
        <w:proofErr w:type="spellEnd"/>
        <w:r w:rsidR="00711E0D">
          <w:rPr>
            <w:rFonts w:eastAsia="Times New Roman" w:cs="Times New Roman"/>
            <w:szCs w:val="28"/>
            <w:lang w:val="en-US"/>
          </w:rPr>
          <w:t xml:space="preserve"> </w:t>
        </w:r>
        <w:proofErr w:type="spellStart"/>
        <w:r w:rsidR="00711E0D">
          <w:rPr>
            <w:rFonts w:eastAsia="Times New Roman" w:cs="Times New Roman"/>
            <w:szCs w:val="28"/>
            <w:lang w:val="en-US"/>
          </w:rPr>
          <w:t>tả</w:t>
        </w:r>
        <w:proofErr w:type="spellEnd"/>
        <w:r w:rsidR="00711E0D">
          <w:rPr>
            <w:rFonts w:eastAsia="Times New Roman" w:cs="Times New Roman"/>
            <w:szCs w:val="28"/>
            <w:lang w:val="en-US"/>
          </w:rPr>
          <w:t xml:space="preserve"> ở </w:t>
        </w:r>
        <w:r w:rsidR="00711E0D">
          <w:rPr>
            <w:rFonts w:eastAsia="Times New Roman" w:cs="Times New Roman"/>
            <w:szCs w:val="28"/>
            <w:lang w:val="en-US"/>
          </w:rPr>
          <w:fldChar w:fldCharType="begin"/>
        </w:r>
        <w:r w:rsidR="00711E0D">
          <w:rPr>
            <w:rFonts w:eastAsia="Times New Roman" w:cs="Times New Roman"/>
            <w:szCs w:val="28"/>
            <w:lang w:val="en-US"/>
          </w:rPr>
          <w:instrText xml:space="preserve"> REF _Ref118853084 \h </w:instrText>
        </w:r>
        <w:r w:rsidR="00711E0D">
          <w:rPr>
            <w:rFonts w:eastAsia="Times New Roman" w:cs="Times New Roman"/>
            <w:szCs w:val="28"/>
            <w:lang w:val="en-US"/>
          </w:rPr>
        </w:r>
      </w:ins>
      <w:r w:rsidR="00711E0D">
        <w:rPr>
          <w:rFonts w:eastAsia="Times New Roman" w:cs="Times New Roman"/>
          <w:szCs w:val="28"/>
          <w:lang w:val="en-US"/>
        </w:rPr>
        <w:fldChar w:fldCharType="separate"/>
      </w:r>
      <w:ins w:id="111" w:author="Tiến Dương Lâm" w:date="2022-11-15T20:29:00Z">
        <w:r w:rsidR="00711E0D">
          <w:t xml:space="preserve">Bảng </w:t>
        </w:r>
        <w:r w:rsidR="00711E0D">
          <w:rPr>
            <w:noProof/>
          </w:rPr>
          <w:t>2</w:t>
        </w:r>
        <w:r w:rsidR="00711E0D">
          <w:t>.</w:t>
        </w:r>
        <w:r w:rsidR="00711E0D">
          <w:rPr>
            <w:noProof/>
          </w:rPr>
          <w:t>7</w:t>
        </w:r>
        <w:r w:rsidR="00711E0D">
          <w:rPr>
            <w:rFonts w:eastAsia="Times New Roman" w:cs="Times New Roman"/>
            <w:szCs w:val="28"/>
            <w:lang w:val="en-US"/>
          </w:rPr>
          <w:fldChar w:fldCharType="end"/>
        </w:r>
        <w:r w:rsidR="00711E0D">
          <w:rPr>
            <w:rFonts w:eastAsia="Times New Roman" w:cs="Times New Roman"/>
            <w:szCs w:val="28"/>
            <w:lang w:val="en-US"/>
          </w:rPr>
          <w:t>.</w:t>
        </w:r>
      </w:ins>
    </w:p>
    <w:p w14:paraId="3B53C886" w14:textId="11022FE9" w:rsidR="00013F0D" w:rsidRPr="008008BA" w:rsidRDefault="00E952C3">
      <w:pPr>
        <w:numPr>
          <w:ilvl w:val="0"/>
          <w:numId w:val="64"/>
        </w:numPr>
        <w:jc w:val="both"/>
        <w:rPr>
          <w:rFonts w:eastAsia="Times New Roman" w:cs="Times New Roman"/>
          <w:szCs w:val="28"/>
        </w:rPr>
      </w:pPr>
      <w:r w:rsidRPr="00711E0D">
        <w:rPr>
          <w:rFonts w:eastAsia="Times New Roman" w:cs="Times New Roman"/>
          <w:b/>
          <w:bCs/>
          <w:szCs w:val="28"/>
          <w:rPrChange w:id="112" w:author="Tiến Dương Lâm" w:date="2022-11-15T20:28:00Z">
            <w:rPr>
              <w:rFonts w:eastAsia="Times New Roman" w:cs="Times New Roman"/>
              <w:szCs w:val="28"/>
            </w:rPr>
          </w:rPrChange>
        </w:rPr>
        <w:lastRenderedPageBreak/>
        <w:t>Tiếp nhận thư góp ý</w:t>
      </w:r>
      <w:r w:rsidRPr="008008BA">
        <w:rPr>
          <w:rFonts w:eastAsia="Times New Roman" w:cs="Times New Roman"/>
          <w:szCs w:val="28"/>
        </w:rPr>
        <w:t>: tiếp nhận thư góp ý của người dung về hệ thống và nhà trường.</w:t>
      </w:r>
      <w:ins w:id="113" w:author="Tiến Dương Lâm" w:date="2022-11-15T20:29:00Z">
        <w:r w:rsidR="00711E0D">
          <w:rPr>
            <w:rFonts w:eastAsia="Times New Roman" w:cs="Times New Roman"/>
            <w:szCs w:val="28"/>
            <w:lang w:val="en-US"/>
          </w:rPr>
          <w:t xml:space="preserve"> Use case </w:t>
        </w:r>
        <w:proofErr w:type="spellStart"/>
        <w:r w:rsidR="00711E0D">
          <w:rPr>
            <w:rFonts w:eastAsia="Times New Roman" w:cs="Times New Roman"/>
            <w:szCs w:val="28"/>
            <w:lang w:val="en-US"/>
          </w:rPr>
          <w:t>này</w:t>
        </w:r>
        <w:proofErr w:type="spellEnd"/>
        <w:r w:rsidR="00711E0D">
          <w:rPr>
            <w:rFonts w:eastAsia="Times New Roman" w:cs="Times New Roman"/>
            <w:szCs w:val="28"/>
            <w:lang w:val="en-US"/>
          </w:rPr>
          <w:t xml:space="preserve"> </w:t>
        </w:r>
        <w:proofErr w:type="spellStart"/>
        <w:r w:rsidR="00711E0D">
          <w:rPr>
            <w:rFonts w:eastAsia="Times New Roman" w:cs="Times New Roman"/>
            <w:szCs w:val="28"/>
            <w:lang w:val="en-US"/>
          </w:rPr>
          <w:t>được</w:t>
        </w:r>
        <w:proofErr w:type="spellEnd"/>
        <w:r w:rsidR="00711E0D">
          <w:rPr>
            <w:rFonts w:eastAsia="Times New Roman" w:cs="Times New Roman"/>
            <w:szCs w:val="28"/>
            <w:lang w:val="en-US"/>
          </w:rPr>
          <w:t xml:space="preserve"> </w:t>
        </w:r>
        <w:proofErr w:type="spellStart"/>
        <w:r w:rsidR="00711E0D">
          <w:rPr>
            <w:rFonts w:eastAsia="Times New Roman" w:cs="Times New Roman"/>
            <w:szCs w:val="28"/>
            <w:lang w:val="en-US"/>
          </w:rPr>
          <w:t>mô</w:t>
        </w:r>
        <w:proofErr w:type="spellEnd"/>
        <w:r w:rsidR="00711E0D">
          <w:rPr>
            <w:rFonts w:eastAsia="Times New Roman" w:cs="Times New Roman"/>
            <w:szCs w:val="28"/>
            <w:lang w:val="en-US"/>
          </w:rPr>
          <w:t xml:space="preserve"> </w:t>
        </w:r>
        <w:proofErr w:type="spellStart"/>
        <w:r w:rsidR="00711E0D">
          <w:rPr>
            <w:rFonts w:eastAsia="Times New Roman" w:cs="Times New Roman"/>
            <w:szCs w:val="28"/>
            <w:lang w:val="en-US"/>
          </w:rPr>
          <w:t>tả</w:t>
        </w:r>
        <w:proofErr w:type="spellEnd"/>
        <w:r w:rsidR="00711E0D">
          <w:rPr>
            <w:rFonts w:eastAsia="Times New Roman" w:cs="Times New Roman"/>
            <w:szCs w:val="28"/>
            <w:lang w:val="en-US"/>
          </w:rPr>
          <w:t xml:space="preserve"> ở </w:t>
        </w:r>
      </w:ins>
      <w:ins w:id="114" w:author="Tiến Dương Lâm" w:date="2022-11-15T20:30:00Z">
        <w:r w:rsidR="00711E0D">
          <w:rPr>
            <w:rFonts w:eastAsia="Times New Roman" w:cs="Times New Roman"/>
            <w:szCs w:val="28"/>
            <w:lang w:val="en-US"/>
          </w:rPr>
          <w:fldChar w:fldCharType="begin"/>
        </w:r>
        <w:r w:rsidR="00711E0D">
          <w:rPr>
            <w:rFonts w:eastAsia="Times New Roman" w:cs="Times New Roman"/>
            <w:szCs w:val="28"/>
            <w:lang w:val="en-US"/>
          </w:rPr>
          <w:instrText xml:space="preserve"> REF _Ref118855665 \h </w:instrText>
        </w:r>
        <w:r w:rsidR="00711E0D">
          <w:rPr>
            <w:rFonts w:eastAsia="Times New Roman" w:cs="Times New Roman"/>
            <w:szCs w:val="28"/>
            <w:lang w:val="en-US"/>
          </w:rPr>
        </w:r>
      </w:ins>
      <w:r w:rsidR="00711E0D">
        <w:rPr>
          <w:rFonts w:eastAsia="Times New Roman" w:cs="Times New Roman"/>
          <w:szCs w:val="28"/>
          <w:lang w:val="en-US"/>
        </w:rPr>
        <w:fldChar w:fldCharType="separate"/>
      </w:r>
      <w:ins w:id="115" w:author="Tiến Dương Lâm" w:date="2022-11-15T20:30:00Z">
        <w:r w:rsidR="00711E0D">
          <w:t xml:space="preserve">Bảng </w:t>
        </w:r>
        <w:r w:rsidR="00711E0D">
          <w:rPr>
            <w:noProof/>
          </w:rPr>
          <w:t>2</w:t>
        </w:r>
        <w:r w:rsidR="00711E0D">
          <w:t>.</w:t>
        </w:r>
        <w:r w:rsidR="00711E0D">
          <w:rPr>
            <w:noProof/>
          </w:rPr>
          <w:t>13</w:t>
        </w:r>
        <w:r w:rsidR="00711E0D">
          <w:rPr>
            <w:rFonts w:eastAsia="Times New Roman" w:cs="Times New Roman"/>
            <w:szCs w:val="28"/>
            <w:lang w:val="en-US"/>
          </w:rPr>
          <w:fldChar w:fldCharType="end"/>
        </w:r>
        <w:r w:rsidR="00711E0D">
          <w:rPr>
            <w:rFonts w:eastAsia="Times New Roman" w:cs="Times New Roman"/>
            <w:szCs w:val="28"/>
            <w:lang w:val="en-US"/>
          </w:rPr>
          <w:t>.</w:t>
        </w:r>
      </w:ins>
    </w:p>
    <w:p w14:paraId="7F877DB9" w14:textId="6D5CE9C3" w:rsidR="00013F0D" w:rsidRPr="002475E6" w:rsidRDefault="00A87FCF">
      <w:pPr>
        <w:numPr>
          <w:ilvl w:val="0"/>
          <w:numId w:val="64"/>
        </w:numPr>
        <w:spacing w:after="240"/>
        <w:jc w:val="both"/>
        <w:rPr>
          <w:rFonts w:eastAsia="Times New Roman" w:cs="Times New Roman"/>
          <w:szCs w:val="28"/>
        </w:rPr>
      </w:pPr>
      <w:proofErr w:type="spellStart"/>
      <w:r>
        <w:rPr>
          <w:rFonts w:eastAsia="Times New Roman" w:cs="Times New Roman"/>
          <w:b/>
          <w:bCs/>
          <w:szCs w:val="28"/>
          <w:lang w:val="en-US"/>
        </w:rPr>
        <w:t>Quản</w:t>
      </w:r>
      <w:proofErr w:type="spellEnd"/>
      <w:r>
        <w:rPr>
          <w:rFonts w:eastAsia="Times New Roman" w:cs="Times New Roman"/>
          <w:b/>
          <w:bCs/>
          <w:szCs w:val="28"/>
          <w:lang w:val="en-US"/>
        </w:rPr>
        <w:t xml:space="preserve"> </w:t>
      </w:r>
      <w:proofErr w:type="spellStart"/>
      <w:r>
        <w:rPr>
          <w:rFonts w:eastAsia="Times New Roman" w:cs="Times New Roman"/>
          <w:b/>
          <w:bCs/>
          <w:szCs w:val="28"/>
          <w:lang w:val="en-US"/>
        </w:rPr>
        <w:t>lý</w:t>
      </w:r>
      <w:proofErr w:type="spellEnd"/>
      <w:r w:rsidR="00E952C3" w:rsidRPr="00A87FCF">
        <w:rPr>
          <w:rFonts w:eastAsia="Times New Roman" w:cs="Times New Roman"/>
          <w:b/>
          <w:bCs/>
          <w:szCs w:val="28"/>
          <w:rPrChange w:id="116" w:author="Tiến Dương Lâm" w:date="2022-11-15T20:38:00Z">
            <w:rPr>
              <w:rFonts w:eastAsia="Times New Roman" w:cs="Times New Roman"/>
              <w:szCs w:val="28"/>
            </w:rPr>
          </w:rPrChange>
        </w:rPr>
        <w:t xml:space="preserve"> hệ thống</w:t>
      </w:r>
      <w:r w:rsidR="00E952C3" w:rsidRPr="008008BA">
        <w:rPr>
          <w:rFonts w:eastAsia="Times New Roman" w:cs="Times New Roman"/>
          <w:szCs w:val="28"/>
        </w:rPr>
        <w:t>: theo dõi hệ thống, kịp thời phát hiện và khắc phục các lỗi phát sinh trong quá trình vận hành và sử dụng hệ thống.</w:t>
      </w:r>
      <w:ins w:id="117" w:author="Tiến Dương Lâm" w:date="2022-11-15T20:38:00Z">
        <w:r>
          <w:rPr>
            <w:rFonts w:eastAsia="Times New Roman" w:cs="Times New Roman"/>
            <w:szCs w:val="28"/>
            <w:lang w:val="en-US"/>
          </w:rPr>
          <w:t xml:space="preserve"> Us</w:t>
        </w:r>
      </w:ins>
      <w:ins w:id="118" w:author="Tiến Dương Lâm" w:date="2022-11-15T20:39:00Z">
        <w:r>
          <w:rPr>
            <w:rFonts w:eastAsia="Times New Roman" w:cs="Times New Roman"/>
            <w:szCs w:val="28"/>
            <w:lang w:val="en-US"/>
          </w:rPr>
          <w:t xml:space="preserve">e case </w:t>
        </w:r>
        <w:proofErr w:type="spellStart"/>
        <w:r>
          <w:rPr>
            <w:rFonts w:eastAsia="Times New Roman" w:cs="Times New Roman"/>
            <w:szCs w:val="28"/>
            <w:lang w:val="en-US"/>
          </w:rPr>
          <w:t>này</w:t>
        </w:r>
        <w:proofErr w:type="spellEnd"/>
        <w:r>
          <w:rPr>
            <w:rFonts w:eastAsia="Times New Roman" w:cs="Times New Roman"/>
            <w:szCs w:val="28"/>
            <w:lang w:val="en-US"/>
          </w:rPr>
          <w:t xml:space="preserve"> </w:t>
        </w:r>
        <w:proofErr w:type="spellStart"/>
        <w:r>
          <w:rPr>
            <w:rFonts w:eastAsia="Times New Roman" w:cs="Times New Roman"/>
            <w:szCs w:val="28"/>
            <w:lang w:val="en-US"/>
          </w:rPr>
          <w:t>được</w:t>
        </w:r>
        <w:proofErr w:type="spellEnd"/>
        <w:r>
          <w:rPr>
            <w:rFonts w:eastAsia="Times New Roman" w:cs="Times New Roman"/>
            <w:szCs w:val="28"/>
            <w:lang w:val="en-US"/>
          </w:rPr>
          <w:t xml:space="preserve"> </w:t>
        </w:r>
        <w:proofErr w:type="spellStart"/>
        <w:r>
          <w:rPr>
            <w:rFonts w:eastAsia="Times New Roman" w:cs="Times New Roman"/>
            <w:szCs w:val="28"/>
            <w:lang w:val="en-US"/>
          </w:rPr>
          <w:t>mô</w:t>
        </w:r>
        <w:proofErr w:type="spellEnd"/>
        <w:r>
          <w:rPr>
            <w:rFonts w:eastAsia="Times New Roman" w:cs="Times New Roman"/>
            <w:szCs w:val="28"/>
            <w:lang w:val="en-US"/>
          </w:rPr>
          <w:t xml:space="preserve"> </w:t>
        </w:r>
        <w:proofErr w:type="spellStart"/>
        <w:r>
          <w:rPr>
            <w:rFonts w:eastAsia="Times New Roman" w:cs="Times New Roman"/>
            <w:szCs w:val="28"/>
            <w:lang w:val="en-US"/>
          </w:rPr>
          <w:t>tả</w:t>
        </w:r>
        <w:proofErr w:type="spellEnd"/>
        <w:r>
          <w:rPr>
            <w:rFonts w:eastAsia="Times New Roman" w:cs="Times New Roman"/>
            <w:szCs w:val="28"/>
            <w:lang w:val="en-US"/>
          </w:rPr>
          <w:t xml:space="preserve"> ở </w:t>
        </w:r>
      </w:ins>
      <w:ins w:id="119" w:author="Tiến Dương Lâm" w:date="2022-11-15T20:40:00Z">
        <w:r>
          <w:rPr>
            <w:rFonts w:eastAsia="Times New Roman" w:cs="Times New Roman"/>
            <w:szCs w:val="28"/>
            <w:lang w:val="en-US"/>
          </w:rPr>
          <w:fldChar w:fldCharType="begin"/>
        </w:r>
        <w:r>
          <w:rPr>
            <w:rFonts w:eastAsia="Times New Roman" w:cs="Times New Roman"/>
            <w:szCs w:val="28"/>
            <w:lang w:val="en-US"/>
          </w:rPr>
          <w:instrText xml:space="preserve"> REF _Ref118855708 \h </w:instrText>
        </w:r>
        <w:r>
          <w:rPr>
            <w:rFonts w:eastAsia="Times New Roman" w:cs="Times New Roman"/>
            <w:szCs w:val="28"/>
            <w:lang w:val="en-US"/>
          </w:rPr>
        </w:r>
      </w:ins>
      <w:r>
        <w:rPr>
          <w:rFonts w:eastAsia="Times New Roman" w:cs="Times New Roman"/>
          <w:szCs w:val="28"/>
          <w:lang w:val="en-US"/>
        </w:rPr>
        <w:fldChar w:fldCharType="separate"/>
      </w:r>
      <w:ins w:id="120" w:author="Tiến Dương Lâm" w:date="2022-11-15T20:40:00Z">
        <w:r>
          <w:t xml:space="preserve">Bảng </w:t>
        </w:r>
        <w:r>
          <w:rPr>
            <w:noProof/>
          </w:rPr>
          <w:t>2</w:t>
        </w:r>
        <w:r>
          <w:t>.</w:t>
        </w:r>
        <w:r>
          <w:rPr>
            <w:noProof/>
          </w:rPr>
          <w:t>14</w:t>
        </w:r>
        <w:r>
          <w:rPr>
            <w:rFonts w:eastAsia="Times New Roman" w:cs="Times New Roman"/>
            <w:szCs w:val="28"/>
            <w:lang w:val="en-US"/>
          </w:rPr>
          <w:fldChar w:fldCharType="end"/>
        </w:r>
        <w:r>
          <w:rPr>
            <w:rFonts w:eastAsia="Times New Roman" w:cs="Times New Roman"/>
            <w:szCs w:val="28"/>
            <w:lang w:val="en-US"/>
          </w:rPr>
          <w:t>.</w:t>
        </w:r>
      </w:ins>
    </w:p>
    <w:p w14:paraId="0BEF1B86" w14:textId="7D112949" w:rsidR="00013F0D" w:rsidRPr="001E57AD" w:rsidRDefault="00E952C3">
      <w:pPr>
        <w:pStyle w:val="Heading3"/>
      </w:pPr>
      <w:bookmarkStart w:id="121" w:name="_cdkdwkhp0ptm" w:colFirst="0" w:colLast="0"/>
      <w:bookmarkStart w:id="122" w:name="_Toc119444953"/>
      <w:bookmarkEnd w:id="121"/>
      <w:r w:rsidRPr="001E57AD">
        <w:t>Chức năng  của actor “Ban giám hiệu”</w:t>
      </w:r>
      <w:bookmarkEnd w:id="122"/>
    </w:p>
    <w:p w14:paraId="379B636B" w14:textId="77777777" w:rsidR="000F3DFD" w:rsidRDefault="00E952C3" w:rsidP="000F3DFD">
      <w:pPr>
        <w:keepNext/>
        <w:spacing w:before="240" w:after="240"/>
        <w:jc w:val="both"/>
      </w:pPr>
      <w:r w:rsidRPr="001E57AD">
        <w:rPr>
          <w:rFonts w:eastAsia="Times New Roman" w:cs="Times New Roman"/>
          <w:b/>
          <w:noProof/>
          <w:sz w:val="26"/>
          <w:szCs w:val="26"/>
          <w:lang w:val="en-US"/>
        </w:rPr>
        <w:drawing>
          <wp:inline distT="114300" distB="114300" distL="114300" distR="114300" wp14:anchorId="44BED76A" wp14:editId="685AC583">
            <wp:extent cx="6235065" cy="497840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26" name="image19.png"/>
                    <pic:cNvPicPr preferRelativeResize="0"/>
                  </pic:nvPicPr>
                  <pic:blipFill>
                    <a:blip r:embed="rId25"/>
                    <a:srcRect/>
                    <a:stretch>
                      <a:fillRect/>
                    </a:stretch>
                  </pic:blipFill>
                  <pic:spPr>
                    <a:xfrm>
                      <a:off x="0" y="0"/>
                      <a:ext cx="6235200" cy="4978400"/>
                    </a:xfrm>
                    <a:prstGeom prst="rect">
                      <a:avLst/>
                    </a:prstGeom>
                  </pic:spPr>
                </pic:pic>
              </a:graphicData>
            </a:graphic>
          </wp:inline>
        </w:drawing>
      </w:r>
    </w:p>
    <w:p w14:paraId="5C7980AB" w14:textId="1CB3ABF7" w:rsidR="00013F0D" w:rsidRPr="001E57AD" w:rsidRDefault="000F3DFD" w:rsidP="00BE4F8B">
      <w:pPr>
        <w:pStyle w:val="Caption"/>
        <w:rPr>
          <w:rFonts w:eastAsia="Times New Roman" w:cs="Times New Roman"/>
          <w:sz w:val="26"/>
          <w:szCs w:val="26"/>
        </w:rPr>
      </w:pPr>
      <w:bookmarkStart w:id="123" w:name="_Ref118855270"/>
      <w:bookmarkStart w:id="124" w:name="_Ref118850471"/>
      <w:bookmarkStart w:id="125" w:name="_Toc119445026"/>
      <w:proofErr w:type="spellStart"/>
      <w:r>
        <w:t>Hình</w:t>
      </w:r>
      <w:proofErr w:type="spellEnd"/>
      <w:r>
        <w:t xml:space="preserve"> </w:t>
      </w:r>
      <w:r w:rsidR="005018C1">
        <w:fldChar w:fldCharType="begin"/>
      </w:r>
      <w:r w:rsidR="005018C1">
        <w:instrText xml:space="preserve"> STYLEREF 1 \s </w:instrText>
      </w:r>
      <w:r w:rsidR="005018C1">
        <w:fldChar w:fldCharType="separate"/>
      </w:r>
      <w:r w:rsidR="00A97CFA">
        <w:rPr>
          <w:noProof/>
        </w:rPr>
        <w:t>2</w:t>
      </w:r>
      <w:r w:rsidR="005018C1">
        <w:rPr>
          <w:noProof/>
        </w:rPr>
        <w:fldChar w:fldCharType="end"/>
      </w:r>
      <w:r w:rsidR="00BE4F8B">
        <w:t>.</w:t>
      </w:r>
      <w:r w:rsidR="005018C1">
        <w:fldChar w:fldCharType="begin"/>
      </w:r>
      <w:r w:rsidR="005018C1">
        <w:instrText xml:space="preserve"> SEQ Hình \* ARABIC \s 1 </w:instrText>
      </w:r>
      <w:r w:rsidR="005018C1">
        <w:fldChar w:fldCharType="separate"/>
      </w:r>
      <w:r w:rsidR="00A97CFA">
        <w:rPr>
          <w:noProof/>
        </w:rPr>
        <w:t>5</w:t>
      </w:r>
      <w:r w:rsidR="005018C1">
        <w:rPr>
          <w:noProof/>
        </w:rPr>
        <w:fldChar w:fldCharType="end"/>
      </w:r>
      <w:bookmarkEnd w:id="124"/>
      <w:r w:rsidR="002475E6">
        <w:t xml:space="preserve">: </w:t>
      </w:r>
      <w:proofErr w:type="spellStart"/>
      <w:r w:rsidR="002475E6">
        <w:t>Chức</w:t>
      </w:r>
      <w:proofErr w:type="spellEnd"/>
      <w:r w:rsidR="002475E6">
        <w:t xml:space="preserve"> </w:t>
      </w:r>
      <w:proofErr w:type="spellStart"/>
      <w:r w:rsidR="002475E6">
        <w:t>năng</w:t>
      </w:r>
      <w:proofErr w:type="spellEnd"/>
      <w:r w:rsidR="002475E6">
        <w:t xml:space="preserve"> </w:t>
      </w:r>
      <w:proofErr w:type="spellStart"/>
      <w:r w:rsidR="002475E6">
        <w:t>của</w:t>
      </w:r>
      <w:proofErr w:type="spellEnd"/>
      <w:r w:rsidR="002475E6">
        <w:t xml:space="preserve"> actor “Ban </w:t>
      </w:r>
      <w:proofErr w:type="spellStart"/>
      <w:r w:rsidR="002475E6">
        <w:t>giám</w:t>
      </w:r>
      <w:proofErr w:type="spellEnd"/>
      <w:r w:rsidR="002475E6">
        <w:t xml:space="preserve"> </w:t>
      </w:r>
      <w:proofErr w:type="spellStart"/>
      <w:r w:rsidR="002475E6">
        <w:t>hiệu</w:t>
      </w:r>
      <w:proofErr w:type="spellEnd"/>
      <w:r w:rsidR="002475E6">
        <w:t>”</w:t>
      </w:r>
      <w:bookmarkEnd w:id="123"/>
      <w:bookmarkEnd w:id="125"/>
    </w:p>
    <w:p w14:paraId="3C4A196E" w14:textId="3C4CBF44" w:rsidR="00013F0D" w:rsidRPr="008008BA" w:rsidRDefault="00E952C3" w:rsidP="006A5B1D">
      <w:pPr>
        <w:spacing w:before="240" w:after="240"/>
        <w:ind w:firstLine="360"/>
        <w:jc w:val="both"/>
        <w:rPr>
          <w:rFonts w:eastAsia="Times New Roman" w:cs="Times New Roman"/>
          <w:szCs w:val="28"/>
          <w:lang w:val="en-US"/>
        </w:rPr>
      </w:pPr>
      <w:r w:rsidRPr="008008BA">
        <w:rPr>
          <w:rFonts w:eastAsia="Times New Roman" w:cs="Times New Roman"/>
          <w:szCs w:val="28"/>
        </w:rPr>
        <w:t>Ban giám hiệu: Đơn vị đại diện cho trường học, những người đã có tài khoản thành viên của hệ thống, sử dụng các dịch vụ mà hệ thống cung cấp. Sau khi đăng nhập thành công, ban giám hiệu có thể thực hiện các công việc của mình</w:t>
      </w:r>
      <w:r w:rsidR="00F910A0">
        <w:rPr>
          <w:rFonts w:eastAsia="Times New Roman" w:cs="Times New Roman"/>
          <w:szCs w:val="28"/>
          <w:lang w:val="en-US"/>
        </w:rPr>
        <w:t xml:space="preserve"> </w:t>
      </w:r>
      <w:proofErr w:type="spellStart"/>
      <w:r w:rsidR="00F910A0">
        <w:rPr>
          <w:rFonts w:eastAsia="Times New Roman" w:cs="Times New Roman"/>
          <w:szCs w:val="28"/>
          <w:lang w:val="en-US"/>
        </w:rPr>
        <w:t>được</w:t>
      </w:r>
      <w:proofErr w:type="spellEnd"/>
      <w:r w:rsidR="00F910A0">
        <w:rPr>
          <w:rFonts w:eastAsia="Times New Roman" w:cs="Times New Roman"/>
          <w:szCs w:val="28"/>
          <w:lang w:val="en-US"/>
        </w:rPr>
        <w:t xml:space="preserve"> </w:t>
      </w:r>
      <w:proofErr w:type="spellStart"/>
      <w:r w:rsidR="00F910A0">
        <w:rPr>
          <w:rFonts w:eastAsia="Times New Roman" w:cs="Times New Roman"/>
          <w:szCs w:val="28"/>
          <w:lang w:val="en-US"/>
        </w:rPr>
        <w:t>thể</w:t>
      </w:r>
      <w:proofErr w:type="spellEnd"/>
      <w:r w:rsidR="00F910A0">
        <w:rPr>
          <w:rFonts w:eastAsia="Times New Roman" w:cs="Times New Roman"/>
          <w:szCs w:val="28"/>
          <w:lang w:val="en-US"/>
        </w:rPr>
        <w:t xml:space="preserve"> </w:t>
      </w:r>
      <w:proofErr w:type="spellStart"/>
      <w:r w:rsidR="00F910A0">
        <w:rPr>
          <w:rFonts w:eastAsia="Times New Roman" w:cs="Times New Roman"/>
          <w:szCs w:val="28"/>
          <w:lang w:val="en-US"/>
        </w:rPr>
        <w:t>hiện</w:t>
      </w:r>
      <w:proofErr w:type="spellEnd"/>
      <w:r w:rsidR="00F910A0">
        <w:rPr>
          <w:rFonts w:eastAsia="Times New Roman" w:cs="Times New Roman"/>
          <w:szCs w:val="28"/>
          <w:lang w:val="en-US"/>
        </w:rPr>
        <w:t xml:space="preserve"> </w:t>
      </w:r>
      <w:proofErr w:type="spellStart"/>
      <w:r w:rsidR="00F910A0">
        <w:rPr>
          <w:rFonts w:eastAsia="Times New Roman" w:cs="Times New Roman"/>
          <w:szCs w:val="28"/>
          <w:lang w:val="en-US"/>
        </w:rPr>
        <w:t>trong</w:t>
      </w:r>
      <w:proofErr w:type="spellEnd"/>
      <w:r w:rsidR="00F910A0">
        <w:rPr>
          <w:rFonts w:eastAsia="Times New Roman" w:cs="Times New Roman"/>
          <w:szCs w:val="28"/>
          <w:lang w:val="en-US"/>
        </w:rPr>
        <w:t xml:space="preserve"> </w:t>
      </w:r>
      <w:r w:rsidR="00F910A0">
        <w:rPr>
          <w:rFonts w:eastAsia="Times New Roman" w:cs="Times New Roman"/>
          <w:szCs w:val="28"/>
          <w:lang w:val="en-US"/>
        </w:rPr>
        <w:fldChar w:fldCharType="begin"/>
      </w:r>
      <w:r w:rsidR="00F910A0">
        <w:rPr>
          <w:rFonts w:eastAsia="Times New Roman" w:cs="Times New Roman"/>
          <w:szCs w:val="28"/>
          <w:lang w:val="en-US"/>
        </w:rPr>
        <w:instrText xml:space="preserve"> REF _Ref118850471 \h </w:instrText>
      </w:r>
      <w:r w:rsidR="00F910A0">
        <w:rPr>
          <w:rFonts w:eastAsia="Times New Roman" w:cs="Times New Roman"/>
          <w:szCs w:val="28"/>
          <w:lang w:val="en-US"/>
        </w:rPr>
      </w:r>
      <w:r w:rsidR="00F910A0">
        <w:rPr>
          <w:rFonts w:eastAsia="Times New Roman" w:cs="Times New Roman"/>
          <w:szCs w:val="28"/>
          <w:lang w:val="en-US"/>
        </w:rPr>
        <w:fldChar w:fldCharType="separate"/>
      </w:r>
      <w:r w:rsidR="00A97CFA">
        <w:t xml:space="preserve">Hình </w:t>
      </w:r>
      <w:r w:rsidR="00A97CFA">
        <w:rPr>
          <w:noProof/>
        </w:rPr>
        <w:t>2</w:t>
      </w:r>
      <w:r w:rsidR="00A97CFA">
        <w:t>.</w:t>
      </w:r>
      <w:r w:rsidR="00A97CFA">
        <w:rPr>
          <w:noProof/>
        </w:rPr>
        <w:t>5</w:t>
      </w:r>
      <w:r w:rsidR="00F910A0">
        <w:rPr>
          <w:rFonts w:eastAsia="Times New Roman" w:cs="Times New Roman"/>
          <w:szCs w:val="28"/>
          <w:lang w:val="en-US"/>
        </w:rPr>
        <w:fldChar w:fldCharType="end"/>
      </w:r>
      <w:r w:rsidR="00F910A0">
        <w:rPr>
          <w:rFonts w:eastAsia="Times New Roman" w:cs="Times New Roman"/>
          <w:szCs w:val="28"/>
          <w:lang w:val="en-US"/>
        </w:rPr>
        <w:t xml:space="preserve"> </w:t>
      </w:r>
      <w:proofErr w:type="spellStart"/>
      <w:r w:rsidR="00F910A0">
        <w:rPr>
          <w:rFonts w:eastAsia="Times New Roman" w:cs="Times New Roman"/>
          <w:szCs w:val="28"/>
          <w:lang w:val="en-US"/>
        </w:rPr>
        <w:t>như</w:t>
      </w:r>
      <w:proofErr w:type="spellEnd"/>
      <w:r w:rsidR="00F910A0">
        <w:rPr>
          <w:rFonts w:eastAsia="Times New Roman" w:cs="Times New Roman"/>
          <w:szCs w:val="28"/>
          <w:lang w:val="en-US"/>
        </w:rPr>
        <w:t>:</w:t>
      </w:r>
      <w:r w:rsidRPr="008008BA">
        <w:rPr>
          <w:rFonts w:eastAsia="Times New Roman" w:cs="Times New Roman"/>
          <w:szCs w:val="28"/>
        </w:rPr>
        <w:t xml:space="preserve"> Phân chia giảng dạy, Quản lý nhân sự, Quản lý trang thiết bị,</w:t>
      </w:r>
      <w:r w:rsidR="008008BA" w:rsidRPr="008008BA">
        <w:rPr>
          <w:rFonts w:eastAsia="Times New Roman" w:cs="Times New Roman"/>
          <w:szCs w:val="28"/>
        </w:rPr>
        <w:t>…</w:t>
      </w:r>
    </w:p>
    <w:p w14:paraId="01BE6DBA" w14:textId="46B2CFA1" w:rsidR="00013F0D" w:rsidRPr="008008BA" w:rsidRDefault="00E952C3">
      <w:pPr>
        <w:numPr>
          <w:ilvl w:val="0"/>
          <w:numId w:val="65"/>
        </w:numPr>
        <w:spacing w:before="240"/>
        <w:jc w:val="both"/>
        <w:rPr>
          <w:rFonts w:eastAsia="Times New Roman" w:cs="Times New Roman"/>
          <w:szCs w:val="28"/>
        </w:rPr>
      </w:pPr>
      <w:r w:rsidRPr="00A87FCF">
        <w:rPr>
          <w:rFonts w:eastAsia="Times New Roman" w:cs="Times New Roman"/>
          <w:b/>
          <w:bCs/>
          <w:szCs w:val="28"/>
          <w:rPrChange w:id="126" w:author="Tiến Dương Lâm" w:date="2022-11-15T20:31:00Z">
            <w:rPr>
              <w:rFonts w:eastAsia="Times New Roman" w:cs="Times New Roman"/>
              <w:szCs w:val="28"/>
            </w:rPr>
          </w:rPrChange>
        </w:rPr>
        <w:t>Phân chia giảng dạy</w:t>
      </w:r>
      <w:r w:rsidRPr="008008BA">
        <w:rPr>
          <w:rFonts w:eastAsia="Times New Roman" w:cs="Times New Roman"/>
          <w:szCs w:val="28"/>
        </w:rPr>
        <w:t>: chức năng này giúp cho nhà trường phân chia lớp cho các giáo viên trong trường.</w:t>
      </w:r>
    </w:p>
    <w:p w14:paraId="0184271B" w14:textId="59AA1B10" w:rsidR="00013F0D" w:rsidRPr="008008BA" w:rsidRDefault="00E952C3">
      <w:pPr>
        <w:numPr>
          <w:ilvl w:val="0"/>
          <w:numId w:val="65"/>
        </w:numPr>
        <w:jc w:val="both"/>
        <w:rPr>
          <w:rFonts w:eastAsia="Times New Roman" w:cs="Times New Roman"/>
          <w:szCs w:val="28"/>
        </w:rPr>
      </w:pPr>
      <w:r w:rsidRPr="00A87FCF">
        <w:rPr>
          <w:rFonts w:eastAsia="Times New Roman" w:cs="Times New Roman"/>
          <w:b/>
          <w:bCs/>
          <w:szCs w:val="28"/>
          <w:rPrChange w:id="127" w:author="Tiến Dương Lâm" w:date="2022-11-15T20:31:00Z">
            <w:rPr>
              <w:rFonts w:eastAsia="Times New Roman" w:cs="Times New Roman"/>
              <w:szCs w:val="28"/>
            </w:rPr>
          </w:rPrChange>
        </w:rPr>
        <w:lastRenderedPageBreak/>
        <w:t>Quản lý nhân sự</w:t>
      </w:r>
      <w:r w:rsidRPr="008008BA">
        <w:rPr>
          <w:rFonts w:eastAsia="Times New Roman" w:cs="Times New Roman"/>
          <w:szCs w:val="28"/>
        </w:rPr>
        <w:t>: chức năng này giúp cho nhà trường có thể tuyển thêm, bớt hoặc thay đổi chức vụ của Nhân sự trong trường</w:t>
      </w:r>
      <w:ins w:id="128" w:author="Tiến Dương Lâm" w:date="2022-11-15T20:42:00Z">
        <w:r w:rsidR="00080AFF">
          <w:rPr>
            <w:rFonts w:eastAsia="Times New Roman" w:cs="Times New Roman"/>
            <w:szCs w:val="28"/>
            <w:lang w:val="en-US"/>
          </w:rPr>
          <w:t xml:space="preserve">. Use case </w:t>
        </w:r>
        <w:proofErr w:type="spellStart"/>
        <w:r w:rsidR="00080AFF">
          <w:rPr>
            <w:rFonts w:eastAsia="Times New Roman" w:cs="Times New Roman"/>
            <w:szCs w:val="28"/>
            <w:lang w:val="en-US"/>
          </w:rPr>
          <w:t>này</w:t>
        </w:r>
      </w:ins>
      <w:proofErr w:type="spellEnd"/>
      <w:ins w:id="129" w:author="Tiến Dương Lâm" w:date="2022-11-15T20:43:00Z">
        <w:r w:rsidR="00080AFF">
          <w:rPr>
            <w:rFonts w:eastAsia="Times New Roman" w:cs="Times New Roman"/>
            <w:szCs w:val="28"/>
            <w:lang w:val="en-US"/>
          </w:rPr>
          <w:t xml:space="preserve"> </w:t>
        </w:r>
        <w:proofErr w:type="spellStart"/>
        <w:r w:rsidR="00080AFF">
          <w:rPr>
            <w:rFonts w:eastAsia="Times New Roman" w:cs="Times New Roman"/>
            <w:szCs w:val="28"/>
            <w:lang w:val="en-US"/>
          </w:rPr>
          <w:t>được</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mô</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tả</w:t>
        </w:r>
        <w:proofErr w:type="spellEnd"/>
        <w:r w:rsidR="00080AFF">
          <w:rPr>
            <w:rFonts w:eastAsia="Times New Roman" w:cs="Times New Roman"/>
            <w:szCs w:val="28"/>
            <w:lang w:val="en-US"/>
          </w:rPr>
          <w:t xml:space="preserve"> ở </w:t>
        </w:r>
        <w:r w:rsidR="00080AFF">
          <w:rPr>
            <w:rFonts w:eastAsia="Times New Roman" w:cs="Times New Roman"/>
            <w:szCs w:val="28"/>
            <w:lang w:val="en-US"/>
          </w:rPr>
          <w:fldChar w:fldCharType="begin"/>
        </w:r>
        <w:r w:rsidR="00080AFF">
          <w:rPr>
            <w:rFonts w:eastAsia="Times New Roman" w:cs="Times New Roman"/>
            <w:szCs w:val="28"/>
            <w:lang w:val="en-US"/>
          </w:rPr>
          <w:instrText xml:space="preserve"> REF _Ref118856075 \h </w:instrText>
        </w:r>
        <w:r w:rsidR="00080AFF">
          <w:rPr>
            <w:rFonts w:eastAsia="Times New Roman" w:cs="Times New Roman"/>
            <w:szCs w:val="28"/>
            <w:lang w:val="en-US"/>
          </w:rPr>
        </w:r>
      </w:ins>
      <w:r w:rsidR="00080AFF">
        <w:rPr>
          <w:rFonts w:eastAsia="Times New Roman" w:cs="Times New Roman"/>
          <w:szCs w:val="28"/>
          <w:lang w:val="en-US"/>
        </w:rPr>
        <w:fldChar w:fldCharType="separate"/>
      </w:r>
      <w:ins w:id="130" w:author="Tiến Dương Lâm" w:date="2022-11-15T20:43:00Z">
        <w:r w:rsidR="00080AFF">
          <w:t xml:space="preserve">Bảng </w:t>
        </w:r>
        <w:r w:rsidR="00080AFF">
          <w:rPr>
            <w:noProof/>
          </w:rPr>
          <w:t>2</w:t>
        </w:r>
        <w:r w:rsidR="00080AFF">
          <w:t>.</w:t>
        </w:r>
        <w:r w:rsidR="00080AFF">
          <w:rPr>
            <w:noProof/>
          </w:rPr>
          <w:t>16</w:t>
        </w:r>
        <w:r w:rsidR="00080AFF">
          <w:rPr>
            <w:rFonts w:eastAsia="Times New Roman" w:cs="Times New Roman"/>
            <w:szCs w:val="28"/>
            <w:lang w:val="en-US"/>
          </w:rPr>
          <w:fldChar w:fldCharType="end"/>
        </w:r>
        <w:r w:rsidR="00080AFF">
          <w:rPr>
            <w:rFonts w:eastAsia="Times New Roman" w:cs="Times New Roman"/>
            <w:szCs w:val="28"/>
            <w:lang w:val="en-US"/>
          </w:rPr>
          <w:t xml:space="preserve">. </w:t>
        </w:r>
        <w:proofErr w:type="spellStart"/>
        <w:r w:rsidR="00080AFF">
          <w:rPr>
            <w:rFonts w:eastAsia="Times New Roman" w:cs="Times New Roman"/>
            <w:szCs w:val="28"/>
            <w:lang w:val="en-US"/>
          </w:rPr>
          <w:t>Sơ</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đồ</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tuần</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tự</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cho</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chức</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năng</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này</w:t>
        </w:r>
      </w:ins>
      <w:proofErr w:type="spellEnd"/>
      <w:ins w:id="131" w:author="Tiến Dương Lâm" w:date="2022-11-15T20:44:00Z">
        <w:r w:rsidR="00080AFF">
          <w:rPr>
            <w:rFonts w:eastAsia="Times New Roman" w:cs="Times New Roman"/>
            <w:szCs w:val="28"/>
            <w:lang w:val="en-US"/>
          </w:rPr>
          <w:t xml:space="preserve"> </w:t>
        </w:r>
        <w:proofErr w:type="spellStart"/>
        <w:r w:rsidR="00080AFF">
          <w:rPr>
            <w:rFonts w:eastAsia="Times New Roman" w:cs="Times New Roman"/>
            <w:szCs w:val="28"/>
            <w:lang w:val="en-US"/>
          </w:rPr>
          <w:t>được</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mô</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tả</w:t>
        </w:r>
        <w:proofErr w:type="spellEnd"/>
        <w:r w:rsidR="00080AFF">
          <w:rPr>
            <w:rFonts w:eastAsia="Times New Roman" w:cs="Times New Roman"/>
            <w:szCs w:val="28"/>
            <w:lang w:val="en-US"/>
          </w:rPr>
          <w:t xml:space="preserve"> ở </w:t>
        </w:r>
        <w:r w:rsidR="00080AFF">
          <w:rPr>
            <w:rFonts w:eastAsia="Times New Roman" w:cs="Times New Roman"/>
            <w:szCs w:val="28"/>
            <w:lang w:val="en-US"/>
          </w:rPr>
          <w:fldChar w:fldCharType="begin"/>
        </w:r>
        <w:r w:rsidR="00080AFF">
          <w:rPr>
            <w:rFonts w:eastAsia="Times New Roman" w:cs="Times New Roman"/>
            <w:szCs w:val="28"/>
            <w:lang w:val="en-US"/>
          </w:rPr>
          <w:instrText xml:space="preserve"> REF _Ref118857819 \h </w:instrText>
        </w:r>
        <w:r w:rsidR="00080AFF">
          <w:rPr>
            <w:rFonts w:eastAsia="Times New Roman" w:cs="Times New Roman"/>
            <w:szCs w:val="28"/>
            <w:lang w:val="en-US"/>
          </w:rPr>
        </w:r>
      </w:ins>
      <w:r w:rsidR="00080AFF">
        <w:rPr>
          <w:rFonts w:eastAsia="Times New Roman" w:cs="Times New Roman"/>
          <w:szCs w:val="28"/>
          <w:lang w:val="en-US"/>
        </w:rPr>
        <w:fldChar w:fldCharType="separate"/>
      </w:r>
      <w:ins w:id="132" w:author="Tiến Dương Lâm" w:date="2022-11-15T20:44:00Z">
        <w:r w:rsidR="00080AFF">
          <w:t xml:space="preserve">Hình </w:t>
        </w:r>
        <w:r w:rsidR="00080AFF">
          <w:rPr>
            <w:noProof/>
          </w:rPr>
          <w:t>4</w:t>
        </w:r>
        <w:r w:rsidR="00080AFF">
          <w:t>.</w:t>
        </w:r>
        <w:r w:rsidR="00080AFF">
          <w:rPr>
            <w:noProof/>
          </w:rPr>
          <w:t>1</w:t>
        </w:r>
        <w:r w:rsidR="00080AFF">
          <w:rPr>
            <w:rFonts w:eastAsia="Times New Roman" w:cs="Times New Roman"/>
            <w:szCs w:val="28"/>
            <w:lang w:val="en-US"/>
          </w:rPr>
          <w:fldChar w:fldCharType="end"/>
        </w:r>
        <w:r w:rsidR="00080AFF">
          <w:rPr>
            <w:rFonts w:eastAsia="Times New Roman" w:cs="Times New Roman"/>
            <w:szCs w:val="28"/>
            <w:lang w:val="en-US"/>
          </w:rPr>
          <w:t xml:space="preserve">. </w:t>
        </w:r>
        <w:proofErr w:type="spellStart"/>
        <w:r w:rsidR="00080AFF">
          <w:rPr>
            <w:rFonts w:eastAsia="Times New Roman" w:cs="Times New Roman"/>
            <w:szCs w:val="28"/>
            <w:lang w:val="en-US"/>
          </w:rPr>
          <w:t>Sơ</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đồ</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hoạt</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động</w:t>
        </w:r>
        <w:proofErr w:type="spellEnd"/>
        <w:r w:rsidR="00080AFF">
          <w:rPr>
            <w:rFonts w:eastAsia="Times New Roman" w:cs="Times New Roman"/>
            <w:szCs w:val="28"/>
            <w:lang w:val="en-US"/>
          </w:rPr>
          <w:t xml:space="preserve"> </w:t>
        </w:r>
      </w:ins>
      <w:proofErr w:type="spellStart"/>
      <w:ins w:id="133" w:author="Tiến Dương Lâm" w:date="2022-11-15T20:46:00Z">
        <w:r w:rsidR="00080AFF">
          <w:rPr>
            <w:rFonts w:eastAsia="Times New Roman" w:cs="Times New Roman"/>
            <w:szCs w:val="28"/>
            <w:lang w:val="en-US"/>
          </w:rPr>
          <w:t>cho</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chức</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năng</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này</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được</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mô</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tả</w:t>
        </w:r>
        <w:proofErr w:type="spellEnd"/>
        <w:r w:rsidR="00080AFF">
          <w:rPr>
            <w:rFonts w:eastAsia="Times New Roman" w:cs="Times New Roman"/>
            <w:szCs w:val="28"/>
            <w:lang w:val="en-US"/>
          </w:rPr>
          <w:t xml:space="preserve"> ở </w:t>
        </w:r>
        <w:r w:rsidR="00080AFF">
          <w:rPr>
            <w:rFonts w:eastAsia="Times New Roman" w:cs="Times New Roman"/>
            <w:szCs w:val="28"/>
            <w:lang w:val="en-US"/>
          </w:rPr>
          <w:fldChar w:fldCharType="begin"/>
        </w:r>
        <w:r w:rsidR="00080AFF">
          <w:rPr>
            <w:rFonts w:eastAsia="Times New Roman" w:cs="Times New Roman"/>
            <w:szCs w:val="28"/>
            <w:lang w:val="en-US"/>
          </w:rPr>
          <w:instrText xml:space="preserve"> REF _Ref118859548 \h </w:instrText>
        </w:r>
        <w:r w:rsidR="00080AFF">
          <w:rPr>
            <w:rFonts w:eastAsia="Times New Roman" w:cs="Times New Roman"/>
            <w:szCs w:val="28"/>
            <w:lang w:val="en-US"/>
          </w:rPr>
        </w:r>
      </w:ins>
      <w:r w:rsidR="00080AFF">
        <w:rPr>
          <w:rFonts w:eastAsia="Times New Roman" w:cs="Times New Roman"/>
          <w:szCs w:val="28"/>
          <w:lang w:val="en-US"/>
        </w:rPr>
        <w:fldChar w:fldCharType="separate"/>
      </w:r>
      <w:ins w:id="134" w:author="Tiến Dương Lâm" w:date="2022-11-15T20:46:00Z">
        <w:r w:rsidR="00080AFF">
          <w:t xml:space="preserve">Hình </w:t>
        </w:r>
        <w:r w:rsidR="00080AFF">
          <w:rPr>
            <w:noProof/>
          </w:rPr>
          <w:t>5</w:t>
        </w:r>
        <w:r w:rsidR="00080AFF">
          <w:t>.</w:t>
        </w:r>
        <w:r w:rsidR="00080AFF">
          <w:rPr>
            <w:noProof/>
          </w:rPr>
          <w:t>1</w:t>
        </w:r>
        <w:r w:rsidR="00080AFF">
          <w:rPr>
            <w:rFonts w:eastAsia="Times New Roman" w:cs="Times New Roman"/>
            <w:szCs w:val="28"/>
            <w:lang w:val="en-US"/>
          </w:rPr>
          <w:fldChar w:fldCharType="end"/>
        </w:r>
        <w:r w:rsidR="00080AFF">
          <w:rPr>
            <w:rFonts w:eastAsia="Times New Roman" w:cs="Times New Roman"/>
            <w:szCs w:val="28"/>
            <w:lang w:val="en-US"/>
          </w:rPr>
          <w:t>.</w:t>
        </w:r>
      </w:ins>
    </w:p>
    <w:p w14:paraId="45DCE292" w14:textId="26EC3E66" w:rsidR="00013F0D" w:rsidRPr="008008BA" w:rsidRDefault="00E952C3">
      <w:pPr>
        <w:numPr>
          <w:ilvl w:val="0"/>
          <w:numId w:val="65"/>
        </w:numPr>
        <w:jc w:val="both"/>
        <w:rPr>
          <w:rFonts w:eastAsia="Times New Roman" w:cs="Times New Roman"/>
          <w:szCs w:val="28"/>
        </w:rPr>
      </w:pPr>
      <w:r w:rsidRPr="00A87FCF">
        <w:rPr>
          <w:rFonts w:eastAsia="Times New Roman" w:cs="Times New Roman"/>
          <w:b/>
          <w:bCs/>
          <w:szCs w:val="28"/>
          <w:rPrChange w:id="135" w:author="Tiến Dương Lâm" w:date="2022-11-15T20:31:00Z">
            <w:rPr>
              <w:rFonts w:eastAsia="Times New Roman" w:cs="Times New Roman"/>
              <w:szCs w:val="28"/>
            </w:rPr>
          </w:rPrChange>
        </w:rPr>
        <w:t>Quản lý trang thiết bị</w:t>
      </w:r>
      <w:r w:rsidRPr="008008BA">
        <w:rPr>
          <w:rFonts w:eastAsia="Times New Roman" w:cs="Times New Roman"/>
          <w:szCs w:val="28"/>
        </w:rPr>
        <w:t xml:space="preserve">: giúp kiểm tra thống kế số lượng, chất lượng thiết bị như, máy tính, màn hình TV… </w:t>
      </w:r>
      <w:ins w:id="136" w:author="Tiến Dương Lâm" w:date="2022-11-15T20:46:00Z">
        <w:r w:rsidR="00080AFF">
          <w:rPr>
            <w:rFonts w:eastAsia="Times New Roman" w:cs="Times New Roman"/>
            <w:szCs w:val="28"/>
            <w:lang w:val="en-US"/>
          </w:rPr>
          <w:t xml:space="preserve">Use case </w:t>
        </w:r>
        <w:proofErr w:type="spellStart"/>
        <w:r w:rsidR="00080AFF">
          <w:rPr>
            <w:rFonts w:eastAsia="Times New Roman" w:cs="Times New Roman"/>
            <w:szCs w:val="28"/>
            <w:lang w:val="en-US"/>
          </w:rPr>
          <w:t>này</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được</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mô</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t</w:t>
        </w:r>
      </w:ins>
      <w:ins w:id="137" w:author="Tiến Dương Lâm" w:date="2022-11-15T20:47:00Z">
        <w:r w:rsidR="00080AFF">
          <w:rPr>
            <w:rFonts w:eastAsia="Times New Roman" w:cs="Times New Roman"/>
            <w:szCs w:val="28"/>
            <w:lang w:val="en-US"/>
          </w:rPr>
          <w:t>ả</w:t>
        </w:r>
        <w:proofErr w:type="spellEnd"/>
        <w:r w:rsidR="00080AFF">
          <w:rPr>
            <w:rFonts w:eastAsia="Times New Roman" w:cs="Times New Roman"/>
            <w:szCs w:val="28"/>
            <w:lang w:val="en-US"/>
          </w:rPr>
          <w:t xml:space="preserve"> ở </w:t>
        </w:r>
        <w:proofErr w:type="spellStart"/>
        <w:r w:rsidR="00080AFF">
          <w:rPr>
            <w:rFonts w:eastAsia="Times New Roman" w:cs="Times New Roman"/>
            <w:szCs w:val="28"/>
            <w:lang w:val="en-US"/>
          </w:rPr>
          <w:t>bảng</w:t>
        </w:r>
        <w:proofErr w:type="spellEnd"/>
        <w:r w:rsidR="00080AFF">
          <w:rPr>
            <w:rFonts w:eastAsia="Times New Roman" w:cs="Times New Roman"/>
            <w:szCs w:val="28"/>
            <w:lang w:val="en-US"/>
          </w:rPr>
          <w:t xml:space="preserve"> </w:t>
        </w:r>
        <w:r w:rsidR="00080AFF">
          <w:rPr>
            <w:rFonts w:eastAsia="Times New Roman" w:cs="Times New Roman"/>
            <w:szCs w:val="28"/>
            <w:lang w:val="en-US"/>
          </w:rPr>
          <w:fldChar w:fldCharType="begin"/>
        </w:r>
        <w:r w:rsidR="00080AFF">
          <w:rPr>
            <w:rFonts w:eastAsia="Times New Roman" w:cs="Times New Roman"/>
            <w:szCs w:val="28"/>
            <w:lang w:val="en-US"/>
          </w:rPr>
          <w:instrText xml:space="preserve"> REF _Ref118855469 \h </w:instrText>
        </w:r>
        <w:r w:rsidR="00080AFF">
          <w:rPr>
            <w:rFonts w:eastAsia="Times New Roman" w:cs="Times New Roman"/>
            <w:szCs w:val="28"/>
            <w:lang w:val="en-US"/>
          </w:rPr>
        </w:r>
      </w:ins>
      <w:r w:rsidR="00080AFF">
        <w:rPr>
          <w:rFonts w:eastAsia="Times New Roman" w:cs="Times New Roman"/>
          <w:szCs w:val="28"/>
          <w:lang w:val="en-US"/>
        </w:rPr>
        <w:fldChar w:fldCharType="separate"/>
      </w:r>
      <w:ins w:id="138" w:author="Tiến Dương Lâm" w:date="2022-11-15T20:47:00Z">
        <w:r w:rsidR="00080AFF">
          <w:t xml:space="preserve">Bảng </w:t>
        </w:r>
        <w:r w:rsidR="00080AFF">
          <w:rPr>
            <w:noProof/>
          </w:rPr>
          <w:t>2</w:t>
        </w:r>
        <w:r w:rsidR="00080AFF">
          <w:t>.</w:t>
        </w:r>
        <w:r w:rsidR="00080AFF">
          <w:rPr>
            <w:noProof/>
          </w:rPr>
          <w:t>10</w:t>
        </w:r>
        <w:r w:rsidR="00080AFF">
          <w:rPr>
            <w:rFonts w:eastAsia="Times New Roman" w:cs="Times New Roman"/>
            <w:szCs w:val="28"/>
            <w:lang w:val="en-US"/>
          </w:rPr>
          <w:fldChar w:fldCharType="end"/>
        </w:r>
        <w:r w:rsidR="00080AFF">
          <w:rPr>
            <w:rFonts w:eastAsia="Times New Roman" w:cs="Times New Roman"/>
            <w:szCs w:val="28"/>
            <w:lang w:val="en-US"/>
          </w:rPr>
          <w:t>.</w:t>
        </w:r>
      </w:ins>
    </w:p>
    <w:p w14:paraId="45ECC882" w14:textId="40875CE5" w:rsidR="00013F0D" w:rsidRPr="008008BA" w:rsidRDefault="00E952C3">
      <w:pPr>
        <w:numPr>
          <w:ilvl w:val="0"/>
          <w:numId w:val="65"/>
        </w:numPr>
        <w:jc w:val="both"/>
        <w:rPr>
          <w:rFonts w:eastAsia="Times New Roman" w:cs="Times New Roman"/>
          <w:szCs w:val="28"/>
        </w:rPr>
      </w:pPr>
      <w:r w:rsidRPr="00A87FCF">
        <w:rPr>
          <w:rFonts w:eastAsia="Times New Roman" w:cs="Times New Roman"/>
          <w:b/>
          <w:bCs/>
          <w:szCs w:val="28"/>
          <w:rPrChange w:id="139" w:author="Tiến Dương Lâm" w:date="2022-11-15T20:32:00Z">
            <w:rPr>
              <w:rFonts w:eastAsia="Times New Roman" w:cs="Times New Roman"/>
              <w:szCs w:val="28"/>
            </w:rPr>
          </w:rPrChange>
        </w:rPr>
        <w:t>Thông báo</w:t>
      </w:r>
      <w:r w:rsidRPr="008008BA">
        <w:rPr>
          <w:rFonts w:eastAsia="Times New Roman" w:cs="Times New Roman"/>
          <w:szCs w:val="28"/>
        </w:rPr>
        <w:t xml:space="preserve">: Giúp chuyển các thông báo mà nhà trường đưa ra đến với các bộ phận liên quan </w:t>
      </w:r>
      <w:ins w:id="140" w:author="Tiến Dương Lâm" w:date="2022-11-15T20:47:00Z">
        <w:r w:rsidR="00080AFF">
          <w:rPr>
            <w:rFonts w:eastAsia="Times New Roman" w:cs="Times New Roman"/>
            <w:szCs w:val="28"/>
            <w:lang w:val="en-US"/>
          </w:rPr>
          <w:t xml:space="preserve">. Use case </w:t>
        </w:r>
        <w:proofErr w:type="spellStart"/>
        <w:r w:rsidR="00080AFF">
          <w:rPr>
            <w:rFonts w:eastAsia="Times New Roman" w:cs="Times New Roman"/>
            <w:szCs w:val="28"/>
            <w:lang w:val="en-US"/>
          </w:rPr>
          <w:t>này</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được</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mô</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tả</w:t>
        </w:r>
        <w:proofErr w:type="spellEnd"/>
        <w:r w:rsidR="00080AFF">
          <w:rPr>
            <w:rFonts w:eastAsia="Times New Roman" w:cs="Times New Roman"/>
            <w:szCs w:val="28"/>
            <w:lang w:val="en-US"/>
          </w:rPr>
          <w:t xml:space="preserve"> ở </w:t>
        </w:r>
      </w:ins>
      <w:ins w:id="141" w:author="Tiến Dương Lâm" w:date="2022-11-15T20:48:00Z">
        <w:r w:rsidR="00080AFF">
          <w:rPr>
            <w:rFonts w:eastAsia="Times New Roman" w:cs="Times New Roman"/>
            <w:szCs w:val="28"/>
            <w:lang w:val="en-US"/>
          </w:rPr>
          <w:fldChar w:fldCharType="begin"/>
        </w:r>
        <w:r w:rsidR="00080AFF">
          <w:rPr>
            <w:rFonts w:eastAsia="Times New Roman" w:cs="Times New Roman"/>
            <w:szCs w:val="28"/>
            <w:lang w:val="en-US"/>
          </w:rPr>
          <w:instrText xml:space="preserve"> REF _Ref118855344 \h </w:instrText>
        </w:r>
        <w:r w:rsidR="00080AFF">
          <w:rPr>
            <w:rFonts w:eastAsia="Times New Roman" w:cs="Times New Roman"/>
            <w:szCs w:val="28"/>
            <w:lang w:val="en-US"/>
          </w:rPr>
        </w:r>
      </w:ins>
      <w:r w:rsidR="00080AFF">
        <w:rPr>
          <w:rFonts w:eastAsia="Times New Roman" w:cs="Times New Roman"/>
          <w:szCs w:val="28"/>
          <w:lang w:val="en-US"/>
        </w:rPr>
        <w:fldChar w:fldCharType="separate"/>
      </w:r>
      <w:ins w:id="142" w:author="Tiến Dương Lâm" w:date="2022-11-15T20:48:00Z">
        <w:r w:rsidR="00080AFF">
          <w:t xml:space="preserve">Bảng </w:t>
        </w:r>
        <w:r w:rsidR="00080AFF">
          <w:rPr>
            <w:noProof/>
          </w:rPr>
          <w:t>2</w:t>
        </w:r>
        <w:r w:rsidR="00080AFF">
          <w:t>.</w:t>
        </w:r>
        <w:r w:rsidR="00080AFF">
          <w:rPr>
            <w:noProof/>
          </w:rPr>
          <w:t>9</w:t>
        </w:r>
        <w:r w:rsidR="00080AFF">
          <w:rPr>
            <w:rFonts w:eastAsia="Times New Roman" w:cs="Times New Roman"/>
            <w:szCs w:val="28"/>
            <w:lang w:val="en-US"/>
          </w:rPr>
          <w:fldChar w:fldCharType="end"/>
        </w:r>
        <w:r w:rsidR="00080AFF">
          <w:rPr>
            <w:rFonts w:eastAsia="Times New Roman" w:cs="Times New Roman"/>
            <w:szCs w:val="28"/>
            <w:lang w:val="en-US"/>
          </w:rPr>
          <w:t xml:space="preserve">. </w:t>
        </w:r>
      </w:ins>
      <w:proofErr w:type="spellStart"/>
      <w:ins w:id="143" w:author="Tiến Dương Lâm" w:date="2022-11-15T21:03:00Z">
        <w:r w:rsidR="000B1927">
          <w:rPr>
            <w:rFonts w:eastAsia="Times New Roman" w:cs="Times New Roman"/>
            <w:szCs w:val="28"/>
            <w:lang w:val="en-US"/>
          </w:rPr>
          <w:t>Sơ</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đồ</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tuần</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tự</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cho</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chức</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năng</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này</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đ</w:t>
        </w:r>
      </w:ins>
      <w:ins w:id="144" w:author="Tiến Dương Lâm" w:date="2022-11-15T21:04:00Z">
        <w:r w:rsidR="000B1927">
          <w:rPr>
            <w:rFonts w:eastAsia="Times New Roman" w:cs="Times New Roman"/>
            <w:szCs w:val="28"/>
            <w:lang w:val="en-US"/>
          </w:rPr>
          <w:t>ược</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mô</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tả</w:t>
        </w:r>
        <w:proofErr w:type="spellEnd"/>
        <w:r w:rsidR="000B1927">
          <w:rPr>
            <w:rFonts w:eastAsia="Times New Roman" w:cs="Times New Roman"/>
            <w:szCs w:val="28"/>
            <w:lang w:val="en-US"/>
          </w:rPr>
          <w:t xml:space="preserve"> ở </w:t>
        </w:r>
      </w:ins>
      <w:ins w:id="145" w:author="Tiến Dương Lâm" w:date="2022-11-15T22:16:00Z">
        <w:r w:rsidR="006D5A55">
          <w:rPr>
            <w:rFonts w:eastAsia="Times New Roman" w:cs="Times New Roman"/>
            <w:szCs w:val="28"/>
            <w:lang w:val="en-US"/>
          </w:rPr>
          <w:fldChar w:fldCharType="begin"/>
        </w:r>
        <w:r w:rsidR="006D5A55">
          <w:rPr>
            <w:rFonts w:eastAsia="Times New Roman" w:cs="Times New Roman"/>
            <w:szCs w:val="28"/>
            <w:lang w:val="en-US"/>
          </w:rPr>
          <w:instrText xml:space="preserve"> REF _Ref119258919 \h </w:instrText>
        </w:r>
        <w:r w:rsidR="006D5A55">
          <w:rPr>
            <w:rFonts w:eastAsia="Times New Roman" w:cs="Times New Roman"/>
            <w:szCs w:val="28"/>
            <w:lang w:val="en-US"/>
          </w:rPr>
        </w:r>
      </w:ins>
      <w:r w:rsidR="006D5A55">
        <w:rPr>
          <w:rFonts w:eastAsia="Times New Roman" w:cs="Times New Roman"/>
          <w:szCs w:val="28"/>
          <w:lang w:val="en-US"/>
        </w:rPr>
        <w:fldChar w:fldCharType="separate"/>
      </w:r>
      <w:ins w:id="146" w:author="Tiến Dương Lâm" w:date="2022-11-15T22:16:00Z">
        <w:r w:rsidR="006D5A55">
          <w:t xml:space="preserve">Hình </w:t>
        </w:r>
        <w:r w:rsidR="006D5A55">
          <w:rPr>
            <w:noProof/>
          </w:rPr>
          <w:t>4</w:t>
        </w:r>
        <w:r w:rsidR="006D5A55">
          <w:t>.</w:t>
        </w:r>
        <w:r w:rsidR="006D5A55">
          <w:rPr>
            <w:noProof/>
          </w:rPr>
          <w:t>4</w:t>
        </w:r>
        <w:r w:rsidR="006D5A55">
          <w:rPr>
            <w:rFonts w:eastAsia="Times New Roman" w:cs="Times New Roman"/>
            <w:szCs w:val="28"/>
            <w:lang w:val="en-US"/>
          </w:rPr>
          <w:fldChar w:fldCharType="end"/>
        </w:r>
        <w:r w:rsidR="006D5A55">
          <w:rPr>
            <w:rFonts w:eastAsia="Times New Roman" w:cs="Times New Roman"/>
            <w:szCs w:val="28"/>
            <w:lang w:val="en-US"/>
          </w:rPr>
          <w:t xml:space="preserve">. </w:t>
        </w:r>
        <w:proofErr w:type="spellStart"/>
        <w:r w:rsidR="006D5A55">
          <w:rPr>
            <w:rFonts w:eastAsia="Times New Roman" w:cs="Times New Roman"/>
            <w:szCs w:val="28"/>
            <w:lang w:val="en-US"/>
          </w:rPr>
          <w:t>Sơ</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đồ</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hoạt</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động</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cho</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chức</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năng</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này</w:t>
        </w:r>
        <w:proofErr w:type="spellEnd"/>
        <w:r w:rsidR="006D5A55">
          <w:rPr>
            <w:rFonts w:eastAsia="Times New Roman" w:cs="Times New Roman"/>
            <w:szCs w:val="28"/>
            <w:lang w:val="en-US"/>
          </w:rPr>
          <w:t xml:space="preserve"> </w:t>
        </w:r>
      </w:ins>
      <w:proofErr w:type="spellStart"/>
      <w:ins w:id="147" w:author="Tiến Dương Lâm" w:date="2022-11-15T22:17:00Z">
        <w:r w:rsidR="006D5A55">
          <w:rPr>
            <w:rFonts w:eastAsia="Times New Roman" w:cs="Times New Roman"/>
            <w:szCs w:val="28"/>
            <w:lang w:val="en-US"/>
          </w:rPr>
          <w:t>được</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mô</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tả</w:t>
        </w:r>
        <w:proofErr w:type="spellEnd"/>
        <w:r w:rsidR="006D5A55">
          <w:rPr>
            <w:rFonts w:eastAsia="Times New Roman" w:cs="Times New Roman"/>
            <w:szCs w:val="28"/>
            <w:lang w:val="en-US"/>
          </w:rPr>
          <w:t xml:space="preserve"> ở </w:t>
        </w:r>
        <w:r w:rsidR="006D5A55">
          <w:rPr>
            <w:rFonts w:eastAsia="Times New Roman" w:cs="Times New Roman"/>
            <w:szCs w:val="28"/>
            <w:lang w:val="en-US"/>
          </w:rPr>
          <w:fldChar w:fldCharType="begin"/>
        </w:r>
        <w:r w:rsidR="006D5A55">
          <w:rPr>
            <w:rFonts w:eastAsia="Times New Roman" w:cs="Times New Roman"/>
            <w:szCs w:val="28"/>
            <w:lang w:val="en-US"/>
          </w:rPr>
          <w:instrText xml:space="preserve"> REF _Ref118859856 \h </w:instrText>
        </w:r>
        <w:r w:rsidR="006D5A55">
          <w:rPr>
            <w:rFonts w:eastAsia="Times New Roman" w:cs="Times New Roman"/>
            <w:szCs w:val="28"/>
            <w:lang w:val="en-US"/>
          </w:rPr>
        </w:r>
      </w:ins>
      <w:r w:rsidR="006D5A55">
        <w:rPr>
          <w:rFonts w:eastAsia="Times New Roman" w:cs="Times New Roman"/>
          <w:szCs w:val="28"/>
          <w:lang w:val="en-US"/>
        </w:rPr>
        <w:fldChar w:fldCharType="separate"/>
      </w:r>
      <w:ins w:id="148" w:author="Tiến Dương Lâm" w:date="2022-11-15T22:17:00Z">
        <w:r w:rsidR="006D5A55">
          <w:t xml:space="preserve">Hình </w:t>
        </w:r>
        <w:r w:rsidR="006D5A55">
          <w:rPr>
            <w:noProof/>
          </w:rPr>
          <w:t>5</w:t>
        </w:r>
        <w:r w:rsidR="006D5A55">
          <w:t>.</w:t>
        </w:r>
        <w:r w:rsidR="006D5A55">
          <w:rPr>
            <w:noProof/>
          </w:rPr>
          <w:t>4</w:t>
        </w:r>
        <w:r w:rsidR="006D5A55">
          <w:rPr>
            <w:rFonts w:eastAsia="Times New Roman" w:cs="Times New Roman"/>
            <w:szCs w:val="28"/>
            <w:lang w:val="en-US"/>
          </w:rPr>
          <w:fldChar w:fldCharType="end"/>
        </w:r>
        <w:r w:rsidR="006D5A55">
          <w:rPr>
            <w:rFonts w:eastAsia="Times New Roman" w:cs="Times New Roman"/>
            <w:szCs w:val="28"/>
            <w:lang w:val="en-US"/>
          </w:rPr>
          <w:t>.</w:t>
        </w:r>
      </w:ins>
    </w:p>
    <w:p w14:paraId="32D1D1C5" w14:textId="23B28414" w:rsidR="00013F0D" w:rsidRPr="004939F2" w:rsidRDefault="00E952C3">
      <w:pPr>
        <w:numPr>
          <w:ilvl w:val="0"/>
          <w:numId w:val="65"/>
        </w:numPr>
        <w:spacing w:after="240"/>
        <w:jc w:val="both"/>
        <w:rPr>
          <w:rFonts w:eastAsia="Times New Roman" w:cs="Times New Roman"/>
          <w:szCs w:val="28"/>
        </w:rPr>
      </w:pPr>
      <w:r w:rsidRPr="00A87FCF">
        <w:rPr>
          <w:rFonts w:eastAsia="Times New Roman" w:cs="Times New Roman"/>
          <w:b/>
          <w:bCs/>
          <w:szCs w:val="28"/>
          <w:rPrChange w:id="149" w:author="Tiến Dương Lâm" w:date="2022-11-15T20:32:00Z">
            <w:rPr>
              <w:rFonts w:eastAsia="Times New Roman" w:cs="Times New Roman"/>
              <w:szCs w:val="28"/>
            </w:rPr>
          </w:rPrChange>
        </w:rPr>
        <w:t>Đăng xuất</w:t>
      </w:r>
      <w:r w:rsidRPr="008008BA">
        <w:rPr>
          <w:rFonts w:eastAsia="Times New Roman" w:cs="Times New Roman"/>
          <w:szCs w:val="28"/>
        </w:rPr>
        <w:t>: sau khi sử dụng xong các chức năng hệ thống, người dùng có thể clip đăng xuất</w:t>
      </w:r>
      <w:ins w:id="150" w:author="Tiến Dương Lâm" w:date="2022-11-15T20:49:00Z">
        <w:r w:rsidR="00080AFF">
          <w:rPr>
            <w:rFonts w:eastAsia="Times New Roman" w:cs="Times New Roman"/>
            <w:szCs w:val="28"/>
            <w:lang w:val="en-US"/>
          </w:rPr>
          <w:t xml:space="preserve">. Use case </w:t>
        </w:r>
        <w:proofErr w:type="spellStart"/>
        <w:r w:rsidR="00080AFF">
          <w:rPr>
            <w:rFonts w:eastAsia="Times New Roman" w:cs="Times New Roman"/>
            <w:szCs w:val="28"/>
            <w:lang w:val="en-US"/>
          </w:rPr>
          <w:t>này</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được</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mô</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tả</w:t>
        </w:r>
        <w:proofErr w:type="spellEnd"/>
        <w:r w:rsidR="00080AFF">
          <w:rPr>
            <w:rFonts w:eastAsia="Times New Roman" w:cs="Times New Roman"/>
            <w:szCs w:val="28"/>
            <w:lang w:val="en-US"/>
          </w:rPr>
          <w:t xml:space="preserve"> ở </w:t>
        </w:r>
        <w:r w:rsidR="00080AFF">
          <w:rPr>
            <w:rFonts w:eastAsia="Times New Roman" w:cs="Times New Roman"/>
            <w:szCs w:val="28"/>
            <w:lang w:val="en-US"/>
          </w:rPr>
          <w:fldChar w:fldCharType="begin"/>
        </w:r>
        <w:r w:rsidR="00080AFF">
          <w:rPr>
            <w:rFonts w:eastAsia="Times New Roman" w:cs="Times New Roman"/>
            <w:szCs w:val="28"/>
            <w:lang w:val="en-US"/>
          </w:rPr>
          <w:instrText xml:space="preserve"> REF _Ref119436483 \h </w:instrText>
        </w:r>
        <w:r w:rsidR="00080AFF">
          <w:rPr>
            <w:rFonts w:eastAsia="Times New Roman" w:cs="Times New Roman"/>
            <w:szCs w:val="28"/>
            <w:lang w:val="en-US"/>
          </w:rPr>
        </w:r>
      </w:ins>
      <w:r w:rsidR="00080AFF">
        <w:rPr>
          <w:rFonts w:eastAsia="Times New Roman" w:cs="Times New Roman"/>
          <w:szCs w:val="28"/>
          <w:lang w:val="en-US"/>
        </w:rPr>
        <w:fldChar w:fldCharType="separate"/>
      </w:r>
      <w:ins w:id="151" w:author="Tiến Dương Lâm" w:date="2022-11-15T20:49:00Z">
        <w:r w:rsidR="00080AFF">
          <w:t xml:space="preserve">Bảng </w:t>
        </w:r>
        <w:r w:rsidR="00080AFF">
          <w:rPr>
            <w:noProof/>
          </w:rPr>
          <w:t>2</w:t>
        </w:r>
        <w:r w:rsidR="00080AFF">
          <w:t>.</w:t>
        </w:r>
        <w:r w:rsidR="00080AFF">
          <w:rPr>
            <w:noProof/>
          </w:rPr>
          <w:t>5</w:t>
        </w:r>
        <w:r w:rsidR="00080AFF">
          <w:rPr>
            <w:rFonts w:eastAsia="Times New Roman" w:cs="Times New Roman"/>
            <w:szCs w:val="28"/>
            <w:lang w:val="en-US"/>
          </w:rPr>
          <w:fldChar w:fldCharType="end"/>
        </w:r>
        <w:r w:rsidR="00080AFF">
          <w:rPr>
            <w:rFonts w:eastAsia="Times New Roman" w:cs="Times New Roman"/>
            <w:szCs w:val="28"/>
            <w:lang w:val="en-US"/>
          </w:rPr>
          <w:t>.</w:t>
        </w:r>
      </w:ins>
      <w:r w:rsidRPr="008008BA">
        <w:rPr>
          <w:rFonts w:eastAsia="Times New Roman" w:cs="Times New Roman"/>
          <w:szCs w:val="28"/>
        </w:rPr>
        <w:tab/>
      </w:r>
    </w:p>
    <w:p w14:paraId="7DA585FB" w14:textId="0C45AE1E" w:rsidR="00013F0D" w:rsidRPr="008008BA" w:rsidRDefault="00E952C3">
      <w:pPr>
        <w:pStyle w:val="Heading3"/>
      </w:pPr>
      <w:bookmarkStart w:id="152" w:name="_1wyr4ly373e4" w:colFirst="0" w:colLast="0"/>
      <w:bookmarkStart w:id="153" w:name="_Toc119444954"/>
      <w:bookmarkEnd w:id="152"/>
      <w:r w:rsidRPr="001E57AD">
        <w:t>Chức năng của actor “Giáo Viên”.</w:t>
      </w:r>
      <w:bookmarkEnd w:id="153"/>
    </w:p>
    <w:p w14:paraId="44ECF09B" w14:textId="77777777" w:rsidR="000F3DFD" w:rsidRDefault="00E952C3" w:rsidP="000F3DFD">
      <w:pPr>
        <w:keepNext/>
        <w:spacing w:before="240" w:after="240"/>
        <w:jc w:val="both"/>
      </w:pPr>
      <w:r w:rsidRPr="001E57AD">
        <w:rPr>
          <w:rFonts w:eastAsia="Times New Roman" w:cs="Times New Roman"/>
          <w:b/>
          <w:noProof/>
          <w:szCs w:val="28"/>
          <w:lang w:val="en-US"/>
        </w:rPr>
        <w:drawing>
          <wp:inline distT="114300" distB="114300" distL="114300" distR="114300" wp14:anchorId="7D5821C8" wp14:editId="130E326F">
            <wp:extent cx="6329238" cy="4150217"/>
            <wp:effectExtent l="0" t="0" r="0" b="3175"/>
            <wp:docPr id="15" name="image4.png"/>
            <wp:cNvGraphicFramePr/>
            <a:graphic xmlns:a="http://schemas.openxmlformats.org/drawingml/2006/main">
              <a:graphicData uri="http://schemas.openxmlformats.org/drawingml/2006/picture">
                <pic:pic xmlns:pic="http://schemas.openxmlformats.org/drawingml/2006/picture">
                  <pic:nvPicPr>
                    <pic:cNvPr id="15" name="image4.png"/>
                    <pic:cNvPicPr preferRelativeResize="0"/>
                  </pic:nvPicPr>
                  <pic:blipFill>
                    <a:blip r:embed="rId26"/>
                    <a:srcRect/>
                    <a:stretch>
                      <a:fillRect/>
                    </a:stretch>
                  </pic:blipFill>
                  <pic:spPr>
                    <a:xfrm>
                      <a:off x="0" y="0"/>
                      <a:ext cx="6354111" cy="4166527"/>
                    </a:xfrm>
                    <a:prstGeom prst="rect">
                      <a:avLst/>
                    </a:prstGeom>
                  </pic:spPr>
                </pic:pic>
              </a:graphicData>
            </a:graphic>
          </wp:inline>
        </w:drawing>
      </w:r>
    </w:p>
    <w:p w14:paraId="5211E1B9" w14:textId="32C1D639" w:rsidR="00013F0D" w:rsidRPr="001E57AD" w:rsidRDefault="000F3DFD" w:rsidP="00BE4F8B">
      <w:pPr>
        <w:pStyle w:val="Caption"/>
        <w:rPr>
          <w:rFonts w:eastAsia="Times New Roman" w:cs="Times New Roman"/>
          <w:szCs w:val="28"/>
        </w:rPr>
      </w:pPr>
      <w:bookmarkStart w:id="154" w:name="_Ref118850542"/>
      <w:bookmarkStart w:id="155" w:name="_Toc119445027"/>
      <w:proofErr w:type="spellStart"/>
      <w:r>
        <w:t>Hình</w:t>
      </w:r>
      <w:proofErr w:type="spellEnd"/>
      <w:r>
        <w:t xml:space="preserve"> </w:t>
      </w:r>
      <w:r w:rsidR="005018C1">
        <w:fldChar w:fldCharType="begin"/>
      </w:r>
      <w:r w:rsidR="005018C1">
        <w:instrText xml:space="preserve"> STYLEREF 1 \s </w:instrText>
      </w:r>
      <w:r w:rsidR="005018C1">
        <w:fldChar w:fldCharType="separate"/>
      </w:r>
      <w:r w:rsidR="00A97CFA">
        <w:rPr>
          <w:noProof/>
        </w:rPr>
        <w:t>2</w:t>
      </w:r>
      <w:r w:rsidR="005018C1">
        <w:rPr>
          <w:noProof/>
        </w:rPr>
        <w:fldChar w:fldCharType="end"/>
      </w:r>
      <w:r w:rsidR="00BE4F8B">
        <w:t>.</w:t>
      </w:r>
      <w:r w:rsidR="005018C1">
        <w:fldChar w:fldCharType="begin"/>
      </w:r>
      <w:r w:rsidR="005018C1">
        <w:instrText xml:space="preserve"> SEQ Hình \* ARABIC \s 1 </w:instrText>
      </w:r>
      <w:r w:rsidR="005018C1">
        <w:fldChar w:fldCharType="separate"/>
      </w:r>
      <w:r w:rsidR="00A97CFA">
        <w:rPr>
          <w:noProof/>
        </w:rPr>
        <w:t>6</w:t>
      </w:r>
      <w:r w:rsidR="005018C1">
        <w:rPr>
          <w:noProof/>
        </w:rPr>
        <w:fldChar w:fldCharType="end"/>
      </w:r>
      <w:bookmarkEnd w:id="154"/>
      <w:r w:rsidR="002475E6">
        <w:t xml:space="preserve">: </w:t>
      </w:r>
      <w:proofErr w:type="spellStart"/>
      <w:r w:rsidR="002475E6">
        <w:t>Chức</w:t>
      </w:r>
      <w:proofErr w:type="spellEnd"/>
      <w:r w:rsidR="002475E6">
        <w:t xml:space="preserve"> </w:t>
      </w:r>
      <w:proofErr w:type="spellStart"/>
      <w:r w:rsidR="002475E6">
        <w:t>năng</w:t>
      </w:r>
      <w:proofErr w:type="spellEnd"/>
      <w:r w:rsidR="002475E6">
        <w:t xml:space="preserve"> </w:t>
      </w:r>
      <w:proofErr w:type="spellStart"/>
      <w:r w:rsidR="002475E6">
        <w:t>của</w:t>
      </w:r>
      <w:proofErr w:type="spellEnd"/>
      <w:r w:rsidR="002475E6">
        <w:t xml:space="preserve"> actor “</w:t>
      </w:r>
      <w:proofErr w:type="spellStart"/>
      <w:r w:rsidR="002475E6">
        <w:t>Giáo</w:t>
      </w:r>
      <w:proofErr w:type="spellEnd"/>
      <w:r w:rsidR="002475E6">
        <w:t xml:space="preserve"> </w:t>
      </w:r>
      <w:proofErr w:type="spellStart"/>
      <w:r w:rsidR="002475E6">
        <w:t>viên</w:t>
      </w:r>
      <w:proofErr w:type="spellEnd"/>
      <w:r w:rsidR="002475E6">
        <w:t>”</w:t>
      </w:r>
      <w:bookmarkEnd w:id="155"/>
    </w:p>
    <w:p w14:paraId="130D53A5" w14:textId="42A645D7" w:rsidR="00013F0D" w:rsidRPr="008008BA" w:rsidRDefault="00E952C3" w:rsidP="006A5B1D">
      <w:pPr>
        <w:spacing w:before="240" w:after="240"/>
        <w:ind w:firstLine="360"/>
        <w:jc w:val="both"/>
        <w:rPr>
          <w:rFonts w:eastAsia="Times New Roman" w:cs="Times New Roman"/>
          <w:szCs w:val="28"/>
        </w:rPr>
      </w:pPr>
      <w:r w:rsidRPr="008008BA">
        <w:rPr>
          <w:rFonts w:eastAsia="Times New Roman" w:cs="Times New Roman"/>
          <w:szCs w:val="28"/>
        </w:rPr>
        <w:t xml:space="preserve">Giáo viên: là người phụ trách trực tiếp giảng dạy và quản lý các học sinh trong nhà trường. Khi truy cập vào hệ thống giáo viên có thể thực hiện một số công việc </w:t>
      </w:r>
      <w:proofErr w:type="spellStart"/>
      <w:r w:rsidR="00F910A0">
        <w:rPr>
          <w:rFonts w:eastAsia="Times New Roman" w:cs="Times New Roman"/>
          <w:szCs w:val="28"/>
          <w:lang w:val="en-US"/>
        </w:rPr>
        <w:t>được</w:t>
      </w:r>
      <w:proofErr w:type="spellEnd"/>
      <w:r w:rsidR="00F910A0">
        <w:rPr>
          <w:rFonts w:eastAsia="Times New Roman" w:cs="Times New Roman"/>
          <w:szCs w:val="28"/>
          <w:lang w:val="en-US"/>
        </w:rPr>
        <w:t xml:space="preserve"> </w:t>
      </w:r>
      <w:proofErr w:type="spellStart"/>
      <w:r w:rsidR="00F910A0">
        <w:rPr>
          <w:rFonts w:eastAsia="Times New Roman" w:cs="Times New Roman"/>
          <w:szCs w:val="28"/>
          <w:lang w:val="en-US"/>
        </w:rPr>
        <w:t>thể</w:t>
      </w:r>
      <w:proofErr w:type="spellEnd"/>
      <w:r w:rsidR="00F910A0">
        <w:rPr>
          <w:rFonts w:eastAsia="Times New Roman" w:cs="Times New Roman"/>
          <w:szCs w:val="28"/>
          <w:lang w:val="en-US"/>
        </w:rPr>
        <w:t xml:space="preserve"> </w:t>
      </w:r>
      <w:proofErr w:type="spellStart"/>
      <w:r w:rsidR="00F910A0">
        <w:rPr>
          <w:rFonts w:eastAsia="Times New Roman" w:cs="Times New Roman"/>
          <w:szCs w:val="28"/>
          <w:lang w:val="en-US"/>
        </w:rPr>
        <w:t>hiện</w:t>
      </w:r>
      <w:proofErr w:type="spellEnd"/>
      <w:r w:rsidR="00F910A0">
        <w:rPr>
          <w:rFonts w:eastAsia="Times New Roman" w:cs="Times New Roman"/>
          <w:szCs w:val="28"/>
          <w:lang w:val="en-US"/>
        </w:rPr>
        <w:t xml:space="preserve"> </w:t>
      </w:r>
      <w:proofErr w:type="spellStart"/>
      <w:r w:rsidR="00F910A0">
        <w:rPr>
          <w:rFonts w:eastAsia="Times New Roman" w:cs="Times New Roman"/>
          <w:szCs w:val="28"/>
          <w:lang w:val="en-US"/>
        </w:rPr>
        <w:t>trong</w:t>
      </w:r>
      <w:proofErr w:type="spellEnd"/>
      <w:r w:rsidR="00F910A0">
        <w:rPr>
          <w:rFonts w:eastAsia="Times New Roman" w:cs="Times New Roman"/>
          <w:szCs w:val="28"/>
          <w:lang w:val="en-US"/>
        </w:rPr>
        <w:t xml:space="preserve"> </w:t>
      </w:r>
      <w:r w:rsidR="00F910A0">
        <w:rPr>
          <w:rFonts w:eastAsia="Times New Roman" w:cs="Times New Roman"/>
          <w:szCs w:val="28"/>
          <w:lang w:val="en-US"/>
        </w:rPr>
        <w:fldChar w:fldCharType="begin"/>
      </w:r>
      <w:r w:rsidR="00F910A0">
        <w:rPr>
          <w:rFonts w:eastAsia="Times New Roman" w:cs="Times New Roman"/>
          <w:szCs w:val="28"/>
          <w:lang w:val="en-US"/>
        </w:rPr>
        <w:instrText xml:space="preserve"> REF _Ref118850542 \h </w:instrText>
      </w:r>
      <w:r w:rsidR="00F910A0">
        <w:rPr>
          <w:rFonts w:eastAsia="Times New Roman" w:cs="Times New Roman"/>
          <w:szCs w:val="28"/>
          <w:lang w:val="en-US"/>
        </w:rPr>
      </w:r>
      <w:r w:rsidR="00F910A0">
        <w:rPr>
          <w:rFonts w:eastAsia="Times New Roman" w:cs="Times New Roman"/>
          <w:szCs w:val="28"/>
          <w:lang w:val="en-US"/>
        </w:rPr>
        <w:fldChar w:fldCharType="separate"/>
      </w:r>
      <w:r w:rsidR="00A97CFA">
        <w:t xml:space="preserve">Hình </w:t>
      </w:r>
      <w:r w:rsidR="00A97CFA">
        <w:rPr>
          <w:noProof/>
        </w:rPr>
        <w:t>2</w:t>
      </w:r>
      <w:r w:rsidR="00A97CFA">
        <w:t>.</w:t>
      </w:r>
      <w:r w:rsidR="00A97CFA">
        <w:rPr>
          <w:noProof/>
        </w:rPr>
        <w:t>6</w:t>
      </w:r>
      <w:r w:rsidR="00F910A0">
        <w:rPr>
          <w:rFonts w:eastAsia="Times New Roman" w:cs="Times New Roman"/>
          <w:szCs w:val="28"/>
          <w:lang w:val="en-US"/>
        </w:rPr>
        <w:fldChar w:fldCharType="end"/>
      </w:r>
      <w:r w:rsidR="00F910A0">
        <w:rPr>
          <w:rFonts w:eastAsia="Times New Roman" w:cs="Times New Roman"/>
          <w:szCs w:val="28"/>
          <w:lang w:val="en-US"/>
        </w:rPr>
        <w:t xml:space="preserve"> </w:t>
      </w:r>
      <w:proofErr w:type="spellStart"/>
      <w:r w:rsidR="00F910A0">
        <w:rPr>
          <w:rFonts w:eastAsia="Times New Roman" w:cs="Times New Roman"/>
          <w:szCs w:val="28"/>
          <w:lang w:val="en-US"/>
        </w:rPr>
        <w:t>như</w:t>
      </w:r>
      <w:proofErr w:type="spellEnd"/>
      <w:r w:rsidRPr="008008BA">
        <w:rPr>
          <w:rFonts w:eastAsia="Times New Roman" w:cs="Times New Roman"/>
          <w:szCs w:val="28"/>
        </w:rPr>
        <w:t xml:space="preserve">: đăng nhập, quản lý  </w:t>
      </w:r>
      <w:r w:rsidR="00F910A0">
        <w:rPr>
          <w:rFonts w:eastAsia="Times New Roman" w:cs="Times New Roman"/>
          <w:szCs w:val="28"/>
          <w:lang w:val="en-US"/>
        </w:rPr>
        <w:t>l</w:t>
      </w:r>
      <w:r w:rsidRPr="008008BA">
        <w:rPr>
          <w:rFonts w:eastAsia="Times New Roman" w:cs="Times New Roman"/>
          <w:szCs w:val="28"/>
        </w:rPr>
        <w:t>ớp học, thống kê, xem lịch giảng dạy…</w:t>
      </w:r>
    </w:p>
    <w:p w14:paraId="014EA7D4" w14:textId="2AE96FE9" w:rsidR="00013F0D" w:rsidRPr="008008BA" w:rsidRDefault="00E952C3">
      <w:pPr>
        <w:numPr>
          <w:ilvl w:val="0"/>
          <w:numId w:val="66"/>
        </w:numPr>
        <w:spacing w:before="240"/>
        <w:jc w:val="both"/>
        <w:rPr>
          <w:rFonts w:eastAsia="Times New Roman" w:cs="Times New Roman"/>
          <w:szCs w:val="28"/>
        </w:rPr>
      </w:pPr>
      <w:r w:rsidRPr="00080AFF">
        <w:rPr>
          <w:rFonts w:eastAsia="Times New Roman" w:cs="Times New Roman"/>
          <w:b/>
          <w:bCs/>
          <w:szCs w:val="28"/>
          <w:rPrChange w:id="156" w:author="Tiến Dương Lâm" w:date="2022-11-15T20:50:00Z">
            <w:rPr>
              <w:rFonts w:eastAsia="Times New Roman" w:cs="Times New Roman"/>
              <w:szCs w:val="28"/>
            </w:rPr>
          </w:rPrChange>
        </w:rPr>
        <w:lastRenderedPageBreak/>
        <w:t>Về chức năng quản lý lớp học</w:t>
      </w:r>
      <w:r w:rsidRPr="008008BA">
        <w:rPr>
          <w:rFonts w:eastAsia="Times New Roman" w:cs="Times New Roman"/>
          <w:szCs w:val="28"/>
        </w:rPr>
        <w:t>: Chức năng này giúp giáo viên nắm được danh sách các học sinh, giúp giáo viên có thể thêm, sửa, xóa thông tin hoặc thành tích của học sinh.</w:t>
      </w:r>
      <w:ins w:id="157" w:author="Tiến Dương Lâm" w:date="2022-11-15T20:50:00Z">
        <w:r w:rsidR="00080AFF">
          <w:rPr>
            <w:rFonts w:eastAsia="Times New Roman" w:cs="Times New Roman"/>
            <w:szCs w:val="28"/>
            <w:lang w:val="en-US"/>
          </w:rPr>
          <w:t xml:space="preserve"> Use case </w:t>
        </w:r>
        <w:proofErr w:type="spellStart"/>
        <w:r w:rsidR="00080AFF">
          <w:rPr>
            <w:rFonts w:eastAsia="Times New Roman" w:cs="Times New Roman"/>
            <w:szCs w:val="28"/>
            <w:lang w:val="en-US"/>
          </w:rPr>
          <w:t>này</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được</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mô</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tả</w:t>
        </w:r>
        <w:proofErr w:type="spellEnd"/>
        <w:r w:rsidR="00080AFF">
          <w:rPr>
            <w:rFonts w:eastAsia="Times New Roman" w:cs="Times New Roman"/>
            <w:szCs w:val="28"/>
            <w:lang w:val="en-US"/>
          </w:rPr>
          <w:t xml:space="preserve"> ở </w:t>
        </w:r>
        <w:r w:rsidR="00080AFF">
          <w:rPr>
            <w:rFonts w:eastAsia="Times New Roman" w:cs="Times New Roman"/>
            <w:szCs w:val="28"/>
            <w:lang w:val="en-US"/>
          </w:rPr>
          <w:fldChar w:fldCharType="begin"/>
        </w:r>
        <w:r w:rsidR="00080AFF">
          <w:rPr>
            <w:rFonts w:eastAsia="Times New Roman" w:cs="Times New Roman"/>
            <w:szCs w:val="28"/>
            <w:lang w:val="en-US"/>
          </w:rPr>
          <w:instrText xml:space="preserve"> REF _Ref118855595 \h </w:instrText>
        </w:r>
        <w:r w:rsidR="00080AFF">
          <w:rPr>
            <w:rFonts w:eastAsia="Times New Roman" w:cs="Times New Roman"/>
            <w:szCs w:val="28"/>
            <w:lang w:val="en-US"/>
          </w:rPr>
        </w:r>
      </w:ins>
      <w:r w:rsidR="00080AFF">
        <w:rPr>
          <w:rFonts w:eastAsia="Times New Roman" w:cs="Times New Roman"/>
          <w:szCs w:val="28"/>
          <w:lang w:val="en-US"/>
        </w:rPr>
        <w:fldChar w:fldCharType="separate"/>
      </w:r>
      <w:ins w:id="158" w:author="Tiến Dương Lâm" w:date="2022-11-15T20:50:00Z">
        <w:r w:rsidR="00080AFF">
          <w:t xml:space="preserve">Bảng </w:t>
        </w:r>
        <w:r w:rsidR="00080AFF">
          <w:rPr>
            <w:noProof/>
          </w:rPr>
          <w:t>2</w:t>
        </w:r>
        <w:r w:rsidR="00080AFF">
          <w:t>.</w:t>
        </w:r>
        <w:r w:rsidR="00080AFF">
          <w:rPr>
            <w:noProof/>
          </w:rPr>
          <w:t>12</w:t>
        </w:r>
        <w:r w:rsidR="00080AFF">
          <w:rPr>
            <w:rFonts w:eastAsia="Times New Roman" w:cs="Times New Roman"/>
            <w:szCs w:val="28"/>
            <w:lang w:val="en-US"/>
          </w:rPr>
          <w:fldChar w:fldCharType="end"/>
        </w:r>
        <w:r w:rsidR="00080AFF">
          <w:rPr>
            <w:rFonts w:eastAsia="Times New Roman" w:cs="Times New Roman"/>
            <w:szCs w:val="28"/>
            <w:lang w:val="en-US"/>
          </w:rPr>
          <w:t>.</w:t>
        </w:r>
      </w:ins>
    </w:p>
    <w:p w14:paraId="41891D0C" w14:textId="03213320" w:rsidR="00013F0D" w:rsidRPr="008008BA" w:rsidRDefault="00E952C3">
      <w:pPr>
        <w:numPr>
          <w:ilvl w:val="0"/>
          <w:numId w:val="66"/>
        </w:numPr>
        <w:jc w:val="both"/>
        <w:rPr>
          <w:rFonts w:eastAsia="Times New Roman" w:cs="Times New Roman"/>
          <w:szCs w:val="28"/>
        </w:rPr>
      </w:pPr>
      <w:r w:rsidRPr="00080AFF">
        <w:rPr>
          <w:rFonts w:eastAsia="Times New Roman" w:cs="Times New Roman"/>
          <w:b/>
          <w:bCs/>
          <w:szCs w:val="28"/>
          <w:rPrChange w:id="159" w:author="Tiến Dương Lâm" w:date="2022-11-15T20:50:00Z">
            <w:rPr>
              <w:rFonts w:eastAsia="Times New Roman" w:cs="Times New Roman"/>
              <w:szCs w:val="28"/>
            </w:rPr>
          </w:rPrChange>
        </w:rPr>
        <w:t>Về chức năng thống kê</w:t>
      </w:r>
      <w:r w:rsidRPr="008008BA">
        <w:rPr>
          <w:rFonts w:eastAsia="Times New Roman" w:cs="Times New Roman"/>
          <w:szCs w:val="28"/>
        </w:rPr>
        <w:t>: chức năng này giúp giáo viên có thể thống kê và in ra các thông tin về học phí cũng như điểm số của học sinh.</w:t>
      </w:r>
      <w:ins w:id="160" w:author="Tiến Dương Lâm" w:date="2022-11-15T20:51:00Z">
        <w:r w:rsidR="00080AFF">
          <w:rPr>
            <w:rFonts w:eastAsia="Times New Roman" w:cs="Times New Roman"/>
            <w:szCs w:val="28"/>
            <w:lang w:val="en-US"/>
          </w:rPr>
          <w:t xml:space="preserve"> Use case </w:t>
        </w:r>
        <w:proofErr w:type="spellStart"/>
        <w:r w:rsidR="00080AFF">
          <w:rPr>
            <w:rFonts w:eastAsia="Times New Roman" w:cs="Times New Roman"/>
            <w:szCs w:val="28"/>
            <w:lang w:val="en-US"/>
          </w:rPr>
          <w:t>này</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được</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mô</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tả</w:t>
        </w:r>
        <w:proofErr w:type="spellEnd"/>
        <w:r w:rsidR="00080AFF">
          <w:rPr>
            <w:rFonts w:eastAsia="Times New Roman" w:cs="Times New Roman"/>
            <w:szCs w:val="28"/>
            <w:lang w:val="en-US"/>
          </w:rPr>
          <w:t xml:space="preserve"> ở </w:t>
        </w:r>
        <w:r w:rsidR="00080AFF">
          <w:rPr>
            <w:rFonts w:eastAsia="Times New Roman" w:cs="Times New Roman"/>
            <w:szCs w:val="28"/>
            <w:lang w:val="en-US"/>
          </w:rPr>
          <w:fldChar w:fldCharType="begin"/>
        </w:r>
        <w:r w:rsidR="00080AFF">
          <w:rPr>
            <w:rFonts w:eastAsia="Times New Roman" w:cs="Times New Roman"/>
            <w:szCs w:val="28"/>
            <w:lang w:val="en-US"/>
          </w:rPr>
          <w:instrText xml:space="preserve"> REF _Ref118855971 \h </w:instrText>
        </w:r>
        <w:r w:rsidR="00080AFF">
          <w:rPr>
            <w:rFonts w:eastAsia="Times New Roman" w:cs="Times New Roman"/>
            <w:szCs w:val="28"/>
            <w:lang w:val="en-US"/>
          </w:rPr>
        </w:r>
      </w:ins>
      <w:r w:rsidR="00080AFF">
        <w:rPr>
          <w:rFonts w:eastAsia="Times New Roman" w:cs="Times New Roman"/>
          <w:szCs w:val="28"/>
          <w:lang w:val="en-US"/>
        </w:rPr>
        <w:fldChar w:fldCharType="separate"/>
      </w:r>
      <w:ins w:id="161" w:author="Tiến Dương Lâm" w:date="2022-11-15T20:51:00Z">
        <w:r w:rsidR="00080AFF">
          <w:t xml:space="preserve">Bảng </w:t>
        </w:r>
        <w:r w:rsidR="00080AFF">
          <w:rPr>
            <w:noProof/>
          </w:rPr>
          <w:t>2</w:t>
        </w:r>
        <w:r w:rsidR="00080AFF">
          <w:t>.</w:t>
        </w:r>
        <w:r w:rsidR="00080AFF">
          <w:rPr>
            <w:noProof/>
          </w:rPr>
          <w:t>15</w:t>
        </w:r>
        <w:r w:rsidR="00080AFF">
          <w:rPr>
            <w:rFonts w:eastAsia="Times New Roman" w:cs="Times New Roman"/>
            <w:szCs w:val="28"/>
            <w:lang w:val="en-US"/>
          </w:rPr>
          <w:fldChar w:fldCharType="end"/>
        </w:r>
        <w:r w:rsidR="00080AFF">
          <w:rPr>
            <w:rFonts w:eastAsia="Times New Roman" w:cs="Times New Roman"/>
            <w:szCs w:val="28"/>
            <w:lang w:val="en-US"/>
          </w:rPr>
          <w:t>.</w:t>
        </w:r>
      </w:ins>
    </w:p>
    <w:p w14:paraId="442C3592" w14:textId="2AA1EA72" w:rsidR="00013F0D" w:rsidRPr="008008BA" w:rsidRDefault="00E952C3">
      <w:pPr>
        <w:numPr>
          <w:ilvl w:val="0"/>
          <w:numId w:val="66"/>
        </w:numPr>
        <w:spacing w:after="240"/>
        <w:jc w:val="both"/>
        <w:rPr>
          <w:rFonts w:eastAsia="Times New Roman" w:cs="Times New Roman"/>
          <w:szCs w:val="28"/>
        </w:rPr>
      </w:pPr>
      <w:r w:rsidRPr="00080AFF">
        <w:rPr>
          <w:rFonts w:eastAsia="Times New Roman" w:cs="Times New Roman"/>
          <w:b/>
          <w:bCs/>
          <w:szCs w:val="28"/>
          <w:rPrChange w:id="162" w:author="Tiến Dương Lâm" w:date="2022-11-15T20:50:00Z">
            <w:rPr>
              <w:rFonts w:eastAsia="Times New Roman" w:cs="Times New Roman"/>
              <w:szCs w:val="28"/>
            </w:rPr>
          </w:rPrChange>
        </w:rPr>
        <w:t>Về chức năng xem lịch giảng dạy</w:t>
      </w:r>
      <w:r w:rsidRPr="008008BA">
        <w:rPr>
          <w:rFonts w:eastAsia="Times New Roman" w:cs="Times New Roman"/>
          <w:szCs w:val="28"/>
        </w:rPr>
        <w:t>: cho phép giáo viên có thêm xem lịch giảng dạy các môn được phụ trách.</w:t>
      </w:r>
      <w:ins w:id="163" w:author="Tiến Dương Lâm" w:date="2022-11-15T20:51:00Z">
        <w:r w:rsidR="00080AFF">
          <w:rPr>
            <w:rFonts w:eastAsia="Times New Roman" w:cs="Times New Roman"/>
            <w:szCs w:val="28"/>
            <w:lang w:val="en-US"/>
          </w:rPr>
          <w:t xml:space="preserve"> Use case </w:t>
        </w:r>
        <w:proofErr w:type="spellStart"/>
        <w:r w:rsidR="00080AFF">
          <w:rPr>
            <w:rFonts w:eastAsia="Times New Roman" w:cs="Times New Roman"/>
            <w:szCs w:val="28"/>
            <w:lang w:val="en-US"/>
          </w:rPr>
          <w:t>này</w:t>
        </w:r>
      </w:ins>
      <w:proofErr w:type="spellEnd"/>
      <w:ins w:id="164" w:author="Tiến Dương Lâm" w:date="2022-11-15T20:52:00Z">
        <w:r w:rsidR="00080AFF">
          <w:rPr>
            <w:rFonts w:eastAsia="Times New Roman" w:cs="Times New Roman"/>
            <w:szCs w:val="28"/>
            <w:lang w:val="en-US"/>
          </w:rPr>
          <w:t xml:space="preserve"> </w:t>
        </w:r>
        <w:proofErr w:type="spellStart"/>
        <w:r w:rsidR="00080AFF">
          <w:rPr>
            <w:rFonts w:eastAsia="Times New Roman" w:cs="Times New Roman"/>
            <w:szCs w:val="28"/>
            <w:lang w:val="en-US"/>
          </w:rPr>
          <w:t>được</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mô</w:t>
        </w:r>
        <w:proofErr w:type="spellEnd"/>
        <w:r w:rsidR="00080AFF">
          <w:rPr>
            <w:rFonts w:eastAsia="Times New Roman" w:cs="Times New Roman"/>
            <w:szCs w:val="28"/>
            <w:lang w:val="en-US"/>
          </w:rPr>
          <w:t xml:space="preserve"> </w:t>
        </w:r>
        <w:proofErr w:type="spellStart"/>
        <w:r w:rsidR="00080AFF">
          <w:rPr>
            <w:rFonts w:eastAsia="Times New Roman" w:cs="Times New Roman"/>
            <w:szCs w:val="28"/>
            <w:lang w:val="en-US"/>
          </w:rPr>
          <w:t>tả</w:t>
        </w:r>
        <w:proofErr w:type="spellEnd"/>
        <w:r w:rsidR="00080AFF">
          <w:rPr>
            <w:rFonts w:eastAsia="Times New Roman" w:cs="Times New Roman"/>
            <w:szCs w:val="28"/>
            <w:lang w:val="en-US"/>
          </w:rPr>
          <w:t xml:space="preserve"> </w:t>
        </w:r>
      </w:ins>
      <w:ins w:id="165" w:author="Tiến Dương Lâm" w:date="2022-11-15T22:17:00Z">
        <w:r w:rsidR="006D5A55">
          <w:rPr>
            <w:rFonts w:eastAsia="Times New Roman" w:cs="Times New Roman"/>
            <w:szCs w:val="28"/>
            <w:lang w:val="en-US"/>
          </w:rPr>
          <w:t xml:space="preserve">ở </w:t>
        </w:r>
      </w:ins>
      <w:ins w:id="166" w:author="Tiến Dương Lâm" w:date="2022-11-15T22:18:00Z">
        <w:r w:rsidR="006D5A55">
          <w:rPr>
            <w:rFonts w:eastAsia="Times New Roman" w:cs="Times New Roman"/>
            <w:szCs w:val="28"/>
            <w:lang w:val="en-US"/>
          </w:rPr>
          <w:fldChar w:fldCharType="begin"/>
        </w:r>
        <w:r w:rsidR="006D5A55">
          <w:rPr>
            <w:rFonts w:eastAsia="Times New Roman" w:cs="Times New Roman"/>
            <w:szCs w:val="28"/>
            <w:lang w:val="en-US"/>
          </w:rPr>
          <w:instrText xml:space="preserve"> REF _Ref118855222 \h </w:instrText>
        </w:r>
        <w:r w:rsidR="006D5A55">
          <w:rPr>
            <w:rFonts w:eastAsia="Times New Roman" w:cs="Times New Roman"/>
            <w:szCs w:val="28"/>
            <w:lang w:val="en-US"/>
          </w:rPr>
        </w:r>
      </w:ins>
      <w:r w:rsidR="006D5A55">
        <w:rPr>
          <w:rFonts w:eastAsia="Times New Roman" w:cs="Times New Roman"/>
          <w:szCs w:val="28"/>
          <w:lang w:val="en-US"/>
        </w:rPr>
        <w:fldChar w:fldCharType="separate"/>
      </w:r>
      <w:ins w:id="167" w:author="Tiến Dương Lâm" w:date="2022-11-15T22:18:00Z">
        <w:r w:rsidR="006D5A55">
          <w:t xml:space="preserve">Bảng </w:t>
        </w:r>
        <w:r w:rsidR="006D5A55">
          <w:rPr>
            <w:noProof/>
          </w:rPr>
          <w:t>2</w:t>
        </w:r>
        <w:r w:rsidR="006D5A55">
          <w:t>.</w:t>
        </w:r>
        <w:r w:rsidR="006D5A55">
          <w:rPr>
            <w:noProof/>
          </w:rPr>
          <w:t>8</w:t>
        </w:r>
        <w:r w:rsidR="006D5A55">
          <w:rPr>
            <w:rFonts w:eastAsia="Times New Roman" w:cs="Times New Roman"/>
            <w:szCs w:val="28"/>
            <w:lang w:val="en-US"/>
          </w:rPr>
          <w:fldChar w:fldCharType="end"/>
        </w:r>
        <w:r w:rsidR="006D5A55">
          <w:rPr>
            <w:rFonts w:eastAsia="Times New Roman" w:cs="Times New Roman"/>
            <w:szCs w:val="28"/>
            <w:lang w:val="en-US"/>
          </w:rPr>
          <w:t>.</w:t>
        </w:r>
      </w:ins>
    </w:p>
    <w:p w14:paraId="6F0FE9AB" w14:textId="3CEB2361" w:rsidR="00013F0D" w:rsidRPr="001E57AD" w:rsidRDefault="00E952C3">
      <w:pPr>
        <w:pStyle w:val="Heading3"/>
      </w:pPr>
      <w:bookmarkStart w:id="168" w:name="_z3riiykczghq" w:colFirst="0" w:colLast="0"/>
      <w:bookmarkStart w:id="169" w:name="_Toc119444955"/>
      <w:bookmarkEnd w:id="168"/>
      <w:r w:rsidRPr="001E57AD">
        <w:t>Chức năng của actor “Phụ huynh”</w:t>
      </w:r>
      <w:bookmarkEnd w:id="169"/>
    </w:p>
    <w:p w14:paraId="4DBF67AD" w14:textId="77777777" w:rsidR="000F3DFD" w:rsidRDefault="00E952C3" w:rsidP="000F3DFD">
      <w:pPr>
        <w:keepNext/>
        <w:spacing w:before="240" w:after="240"/>
        <w:jc w:val="both"/>
      </w:pPr>
      <w:r w:rsidRPr="001E57AD">
        <w:rPr>
          <w:rFonts w:eastAsia="Times New Roman" w:cs="Times New Roman"/>
          <w:b/>
          <w:noProof/>
          <w:sz w:val="26"/>
          <w:szCs w:val="26"/>
          <w:lang w:val="en-US"/>
        </w:rPr>
        <w:drawing>
          <wp:inline distT="114300" distB="114300" distL="114300" distR="114300" wp14:anchorId="71996827" wp14:editId="44083E08">
            <wp:extent cx="6235065" cy="5403850"/>
            <wp:effectExtent l="0" t="0" r="0" b="6350"/>
            <wp:docPr id="7" name="image8.png"/>
            <wp:cNvGraphicFramePr/>
            <a:graphic xmlns:a="http://schemas.openxmlformats.org/drawingml/2006/main">
              <a:graphicData uri="http://schemas.openxmlformats.org/drawingml/2006/picture">
                <pic:pic xmlns:pic="http://schemas.openxmlformats.org/drawingml/2006/picture">
                  <pic:nvPicPr>
                    <pic:cNvPr id="7" name="image8.png"/>
                    <pic:cNvPicPr preferRelativeResize="0"/>
                  </pic:nvPicPr>
                  <pic:blipFill>
                    <a:blip r:embed="rId27"/>
                    <a:srcRect/>
                    <a:stretch>
                      <a:fillRect/>
                    </a:stretch>
                  </pic:blipFill>
                  <pic:spPr>
                    <a:xfrm>
                      <a:off x="0" y="0"/>
                      <a:ext cx="6235203" cy="5403970"/>
                    </a:xfrm>
                    <a:prstGeom prst="rect">
                      <a:avLst/>
                    </a:prstGeom>
                  </pic:spPr>
                </pic:pic>
              </a:graphicData>
            </a:graphic>
          </wp:inline>
        </w:drawing>
      </w:r>
    </w:p>
    <w:p w14:paraId="508437D6" w14:textId="19336BE3" w:rsidR="00013F0D" w:rsidRPr="001E57AD" w:rsidRDefault="000F3DFD" w:rsidP="00BE4F8B">
      <w:pPr>
        <w:pStyle w:val="Caption"/>
        <w:rPr>
          <w:rFonts w:eastAsia="Times New Roman" w:cs="Times New Roman"/>
          <w:sz w:val="26"/>
          <w:szCs w:val="26"/>
        </w:rPr>
      </w:pPr>
      <w:bookmarkStart w:id="170" w:name="_Ref118850600"/>
      <w:bookmarkStart w:id="171" w:name="_Toc119445028"/>
      <w:proofErr w:type="spellStart"/>
      <w:r>
        <w:t>Hình</w:t>
      </w:r>
      <w:proofErr w:type="spellEnd"/>
      <w:r>
        <w:t xml:space="preserve"> </w:t>
      </w:r>
      <w:r w:rsidR="005018C1">
        <w:fldChar w:fldCharType="begin"/>
      </w:r>
      <w:r w:rsidR="005018C1">
        <w:instrText xml:space="preserve"> STYLEREF 1 \s </w:instrText>
      </w:r>
      <w:r w:rsidR="005018C1">
        <w:fldChar w:fldCharType="separate"/>
      </w:r>
      <w:r w:rsidR="00A97CFA">
        <w:rPr>
          <w:noProof/>
        </w:rPr>
        <w:t>2</w:t>
      </w:r>
      <w:r w:rsidR="005018C1">
        <w:rPr>
          <w:noProof/>
        </w:rPr>
        <w:fldChar w:fldCharType="end"/>
      </w:r>
      <w:r w:rsidR="00BE4F8B">
        <w:t>.</w:t>
      </w:r>
      <w:r w:rsidR="005018C1">
        <w:fldChar w:fldCharType="begin"/>
      </w:r>
      <w:r w:rsidR="005018C1">
        <w:instrText xml:space="preserve"> SEQ Hình \* ARABIC \s 1 </w:instrText>
      </w:r>
      <w:r w:rsidR="005018C1">
        <w:fldChar w:fldCharType="separate"/>
      </w:r>
      <w:r w:rsidR="00A97CFA">
        <w:rPr>
          <w:noProof/>
        </w:rPr>
        <w:t>7</w:t>
      </w:r>
      <w:r w:rsidR="005018C1">
        <w:rPr>
          <w:noProof/>
        </w:rPr>
        <w:fldChar w:fldCharType="end"/>
      </w:r>
      <w:bookmarkEnd w:id="170"/>
      <w:r w:rsidR="002475E6">
        <w:t xml:space="preserve">: </w:t>
      </w:r>
      <w:proofErr w:type="spellStart"/>
      <w:r w:rsidR="002475E6">
        <w:t>Chức</w:t>
      </w:r>
      <w:proofErr w:type="spellEnd"/>
      <w:r w:rsidR="002475E6">
        <w:t xml:space="preserve"> </w:t>
      </w:r>
      <w:proofErr w:type="spellStart"/>
      <w:r w:rsidR="002475E6">
        <w:t>năng</w:t>
      </w:r>
      <w:proofErr w:type="spellEnd"/>
      <w:r w:rsidR="002475E6">
        <w:t xml:space="preserve"> </w:t>
      </w:r>
      <w:proofErr w:type="spellStart"/>
      <w:r w:rsidR="002475E6">
        <w:t>của</w:t>
      </w:r>
      <w:proofErr w:type="spellEnd"/>
      <w:r w:rsidR="002475E6">
        <w:t xml:space="preserve"> actor “</w:t>
      </w:r>
      <w:proofErr w:type="spellStart"/>
      <w:r w:rsidR="002475E6">
        <w:t>Phụ</w:t>
      </w:r>
      <w:proofErr w:type="spellEnd"/>
      <w:r w:rsidR="002475E6">
        <w:t xml:space="preserve"> </w:t>
      </w:r>
      <w:proofErr w:type="spellStart"/>
      <w:r w:rsidR="002475E6">
        <w:t>huynh</w:t>
      </w:r>
      <w:proofErr w:type="spellEnd"/>
      <w:r w:rsidR="002475E6">
        <w:t>”</w:t>
      </w:r>
      <w:bookmarkEnd w:id="171"/>
    </w:p>
    <w:p w14:paraId="7B5EEA2D" w14:textId="76890042" w:rsidR="00013F0D" w:rsidRPr="008008BA" w:rsidRDefault="00E952C3" w:rsidP="006A5B1D">
      <w:pPr>
        <w:spacing w:before="240" w:after="240"/>
        <w:ind w:firstLine="720"/>
        <w:jc w:val="both"/>
        <w:rPr>
          <w:rFonts w:eastAsia="Times New Roman" w:cs="Times New Roman"/>
          <w:szCs w:val="28"/>
        </w:rPr>
      </w:pPr>
      <w:r w:rsidRPr="008008BA">
        <w:rPr>
          <w:rFonts w:eastAsia="Times New Roman" w:cs="Times New Roman"/>
          <w:szCs w:val="28"/>
        </w:rPr>
        <w:t>Phụ huynh là người có con em đi học ở trường. Khi đăng nhập vào hệ thống phụ huynh có thể thực hiện được một số công việc</w:t>
      </w:r>
      <w:r w:rsidR="00F910A0">
        <w:rPr>
          <w:rFonts w:eastAsia="Times New Roman" w:cs="Times New Roman"/>
          <w:szCs w:val="28"/>
          <w:lang w:val="en-US"/>
        </w:rPr>
        <w:t xml:space="preserve"> </w:t>
      </w:r>
      <w:proofErr w:type="spellStart"/>
      <w:r w:rsidR="00F910A0">
        <w:rPr>
          <w:rFonts w:eastAsia="Times New Roman" w:cs="Times New Roman"/>
          <w:szCs w:val="28"/>
          <w:lang w:val="en-US"/>
        </w:rPr>
        <w:t>được</w:t>
      </w:r>
      <w:proofErr w:type="spellEnd"/>
      <w:r w:rsidR="00F910A0">
        <w:rPr>
          <w:rFonts w:eastAsia="Times New Roman" w:cs="Times New Roman"/>
          <w:szCs w:val="28"/>
          <w:lang w:val="en-US"/>
        </w:rPr>
        <w:t xml:space="preserve"> </w:t>
      </w:r>
      <w:proofErr w:type="spellStart"/>
      <w:r w:rsidR="00F910A0">
        <w:rPr>
          <w:rFonts w:eastAsia="Times New Roman" w:cs="Times New Roman"/>
          <w:szCs w:val="28"/>
          <w:lang w:val="en-US"/>
        </w:rPr>
        <w:t>thể</w:t>
      </w:r>
      <w:proofErr w:type="spellEnd"/>
      <w:r w:rsidR="00F910A0">
        <w:rPr>
          <w:rFonts w:eastAsia="Times New Roman" w:cs="Times New Roman"/>
          <w:szCs w:val="28"/>
          <w:lang w:val="en-US"/>
        </w:rPr>
        <w:t xml:space="preserve"> </w:t>
      </w:r>
      <w:proofErr w:type="spellStart"/>
      <w:r w:rsidR="00F910A0">
        <w:rPr>
          <w:rFonts w:eastAsia="Times New Roman" w:cs="Times New Roman"/>
          <w:szCs w:val="28"/>
          <w:lang w:val="en-US"/>
        </w:rPr>
        <w:t>hiện</w:t>
      </w:r>
      <w:proofErr w:type="spellEnd"/>
      <w:r w:rsidR="00F910A0">
        <w:rPr>
          <w:rFonts w:eastAsia="Times New Roman" w:cs="Times New Roman"/>
          <w:szCs w:val="28"/>
          <w:lang w:val="en-US"/>
        </w:rPr>
        <w:t xml:space="preserve"> </w:t>
      </w:r>
      <w:proofErr w:type="spellStart"/>
      <w:r w:rsidR="00F910A0">
        <w:rPr>
          <w:rFonts w:eastAsia="Times New Roman" w:cs="Times New Roman"/>
          <w:szCs w:val="28"/>
          <w:lang w:val="en-US"/>
        </w:rPr>
        <w:t>trong</w:t>
      </w:r>
      <w:proofErr w:type="spellEnd"/>
      <w:r w:rsidR="00F910A0">
        <w:rPr>
          <w:rFonts w:eastAsia="Times New Roman" w:cs="Times New Roman"/>
          <w:szCs w:val="28"/>
          <w:lang w:val="en-US"/>
        </w:rPr>
        <w:t xml:space="preserve"> </w:t>
      </w:r>
      <w:r w:rsidR="00F910A0">
        <w:rPr>
          <w:rFonts w:eastAsia="Times New Roman" w:cs="Times New Roman"/>
          <w:szCs w:val="28"/>
          <w:lang w:val="en-US"/>
        </w:rPr>
        <w:fldChar w:fldCharType="begin"/>
      </w:r>
      <w:r w:rsidR="00F910A0">
        <w:rPr>
          <w:rFonts w:eastAsia="Times New Roman" w:cs="Times New Roman"/>
          <w:szCs w:val="28"/>
          <w:lang w:val="en-US"/>
        </w:rPr>
        <w:instrText xml:space="preserve"> REF _Ref118850600 \h </w:instrText>
      </w:r>
      <w:r w:rsidR="00F910A0">
        <w:rPr>
          <w:rFonts w:eastAsia="Times New Roman" w:cs="Times New Roman"/>
          <w:szCs w:val="28"/>
          <w:lang w:val="en-US"/>
        </w:rPr>
      </w:r>
      <w:r w:rsidR="00F910A0">
        <w:rPr>
          <w:rFonts w:eastAsia="Times New Roman" w:cs="Times New Roman"/>
          <w:szCs w:val="28"/>
          <w:lang w:val="en-US"/>
        </w:rPr>
        <w:fldChar w:fldCharType="separate"/>
      </w:r>
      <w:r w:rsidR="00A97CFA">
        <w:t xml:space="preserve">Hình </w:t>
      </w:r>
      <w:r w:rsidR="00A97CFA">
        <w:rPr>
          <w:noProof/>
        </w:rPr>
        <w:t>2</w:t>
      </w:r>
      <w:r w:rsidR="00A97CFA">
        <w:t>.</w:t>
      </w:r>
      <w:r w:rsidR="00A97CFA">
        <w:rPr>
          <w:noProof/>
        </w:rPr>
        <w:t>7</w:t>
      </w:r>
      <w:r w:rsidR="00F910A0">
        <w:rPr>
          <w:rFonts w:eastAsia="Times New Roman" w:cs="Times New Roman"/>
          <w:szCs w:val="28"/>
          <w:lang w:val="en-US"/>
        </w:rPr>
        <w:fldChar w:fldCharType="end"/>
      </w:r>
      <w:r w:rsidRPr="008008BA">
        <w:rPr>
          <w:rFonts w:eastAsia="Times New Roman" w:cs="Times New Roman"/>
          <w:szCs w:val="28"/>
        </w:rPr>
        <w:t xml:space="preserve"> </w:t>
      </w:r>
      <w:proofErr w:type="spellStart"/>
      <w:r w:rsidR="00F910A0">
        <w:rPr>
          <w:rFonts w:eastAsia="Times New Roman" w:cs="Times New Roman"/>
          <w:szCs w:val="28"/>
          <w:lang w:val="en-US"/>
        </w:rPr>
        <w:t>như</w:t>
      </w:r>
      <w:proofErr w:type="spellEnd"/>
      <w:r w:rsidRPr="008008BA">
        <w:rPr>
          <w:rFonts w:eastAsia="Times New Roman" w:cs="Times New Roman"/>
          <w:szCs w:val="28"/>
        </w:rPr>
        <w:t>:</w:t>
      </w:r>
      <w:r w:rsidRPr="008008BA">
        <w:rPr>
          <w:rFonts w:eastAsia="Times New Roman" w:cs="Times New Roman"/>
          <w:b/>
          <w:szCs w:val="28"/>
        </w:rPr>
        <w:t xml:space="preserve"> </w:t>
      </w:r>
      <w:r w:rsidRPr="008008BA">
        <w:rPr>
          <w:rFonts w:eastAsia="Times New Roman" w:cs="Times New Roman"/>
          <w:szCs w:val="28"/>
        </w:rPr>
        <w:t xml:space="preserve">Đăng </w:t>
      </w:r>
      <w:r w:rsidRPr="008008BA">
        <w:rPr>
          <w:rFonts w:eastAsia="Times New Roman" w:cs="Times New Roman"/>
          <w:szCs w:val="28"/>
        </w:rPr>
        <w:lastRenderedPageBreak/>
        <w:t xml:space="preserve">nhập bằng tài khoản được cấp, có quyền xem thời khóa biểu, xem kết quả học tập, gửi thư góp ý …. </w:t>
      </w:r>
    </w:p>
    <w:p w14:paraId="034AAD99" w14:textId="469CA457" w:rsidR="00013F0D" w:rsidRPr="008008BA" w:rsidRDefault="00E952C3">
      <w:pPr>
        <w:pStyle w:val="ListParagraph"/>
        <w:numPr>
          <w:ilvl w:val="0"/>
          <w:numId w:val="67"/>
        </w:numPr>
        <w:spacing w:before="240"/>
        <w:jc w:val="both"/>
        <w:rPr>
          <w:rFonts w:eastAsia="Times New Roman" w:cs="Times New Roman"/>
          <w:szCs w:val="28"/>
        </w:rPr>
      </w:pPr>
      <w:r w:rsidRPr="000B1927">
        <w:rPr>
          <w:rFonts w:eastAsia="Times New Roman" w:cs="Times New Roman"/>
          <w:b/>
          <w:bCs/>
          <w:szCs w:val="28"/>
          <w:rPrChange w:id="172" w:author="Tiến Dương Lâm" w:date="2022-11-15T20:55:00Z">
            <w:rPr>
              <w:rFonts w:eastAsia="Times New Roman" w:cs="Times New Roman"/>
              <w:szCs w:val="28"/>
            </w:rPr>
          </w:rPrChange>
        </w:rPr>
        <w:t>Sổ liên lạc điện tử</w:t>
      </w:r>
      <w:r w:rsidRPr="008008BA">
        <w:rPr>
          <w:rFonts w:eastAsia="Times New Roman" w:cs="Times New Roman"/>
          <w:szCs w:val="28"/>
        </w:rPr>
        <w:t>: chức năng này phụ huynh có thể xem các thông tin như là thời khóa biểu của học sinh để tiện theo dõi lịch học và kết quả học tập của con em qua từng học kì hoặc niên khóa.</w:t>
      </w:r>
      <w:ins w:id="173" w:author="Tiến Dương Lâm" w:date="2022-11-15T20:55:00Z">
        <w:r w:rsidR="000B1927">
          <w:rPr>
            <w:rFonts w:eastAsia="Times New Roman" w:cs="Times New Roman"/>
            <w:szCs w:val="28"/>
            <w:lang w:val="en-US"/>
          </w:rPr>
          <w:t xml:space="preserve"> Use case </w:t>
        </w:r>
        <w:proofErr w:type="spellStart"/>
        <w:r w:rsidR="000B1927">
          <w:rPr>
            <w:rFonts w:eastAsia="Times New Roman" w:cs="Times New Roman"/>
            <w:szCs w:val="28"/>
            <w:lang w:val="en-US"/>
          </w:rPr>
          <w:t>này</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được</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mô</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tả</w:t>
        </w:r>
        <w:proofErr w:type="spellEnd"/>
        <w:r w:rsidR="000B1927">
          <w:rPr>
            <w:rFonts w:eastAsia="Times New Roman" w:cs="Times New Roman"/>
            <w:szCs w:val="28"/>
            <w:lang w:val="en-US"/>
          </w:rPr>
          <w:t xml:space="preserve"> ở </w:t>
        </w:r>
      </w:ins>
      <w:ins w:id="174" w:author="Tiến Dương Lâm" w:date="2022-11-15T20:56:00Z">
        <w:r w:rsidR="000B1927">
          <w:rPr>
            <w:rFonts w:eastAsia="Times New Roman" w:cs="Times New Roman"/>
            <w:szCs w:val="28"/>
            <w:lang w:val="en-US"/>
          </w:rPr>
          <w:fldChar w:fldCharType="begin"/>
        </w:r>
        <w:r w:rsidR="000B1927">
          <w:rPr>
            <w:rFonts w:eastAsia="Times New Roman" w:cs="Times New Roman"/>
            <w:szCs w:val="28"/>
            <w:lang w:val="en-US"/>
          </w:rPr>
          <w:instrText xml:space="preserve"> REF _Ref118856139 \h </w:instrText>
        </w:r>
        <w:r w:rsidR="000B1927">
          <w:rPr>
            <w:rFonts w:eastAsia="Times New Roman" w:cs="Times New Roman"/>
            <w:szCs w:val="28"/>
            <w:lang w:val="en-US"/>
          </w:rPr>
        </w:r>
      </w:ins>
      <w:r w:rsidR="000B1927">
        <w:rPr>
          <w:rFonts w:eastAsia="Times New Roman" w:cs="Times New Roman"/>
          <w:szCs w:val="28"/>
          <w:lang w:val="en-US"/>
        </w:rPr>
        <w:fldChar w:fldCharType="separate"/>
      </w:r>
      <w:ins w:id="175" w:author="Tiến Dương Lâm" w:date="2022-11-15T20:56:00Z">
        <w:r w:rsidR="000B1927">
          <w:t xml:space="preserve">Bảng </w:t>
        </w:r>
        <w:r w:rsidR="000B1927">
          <w:rPr>
            <w:noProof/>
          </w:rPr>
          <w:t>2</w:t>
        </w:r>
        <w:r w:rsidR="000B1927">
          <w:t>.</w:t>
        </w:r>
        <w:r w:rsidR="000B1927">
          <w:rPr>
            <w:noProof/>
          </w:rPr>
          <w:t>17</w:t>
        </w:r>
        <w:r w:rsidR="000B1927">
          <w:rPr>
            <w:rFonts w:eastAsia="Times New Roman" w:cs="Times New Roman"/>
            <w:szCs w:val="28"/>
            <w:lang w:val="en-US"/>
          </w:rPr>
          <w:fldChar w:fldCharType="end"/>
        </w:r>
        <w:r w:rsidR="000B1927">
          <w:rPr>
            <w:rFonts w:eastAsia="Times New Roman" w:cs="Times New Roman"/>
            <w:szCs w:val="28"/>
            <w:lang w:val="en-US"/>
          </w:rPr>
          <w:t>.</w:t>
        </w:r>
      </w:ins>
    </w:p>
    <w:p w14:paraId="0A4FEDFE" w14:textId="1E209F17" w:rsidR="00013F0D" w:rsidRPr="008008BA" w:rsidRDefault="00E952C3">
      <w:pPr>
        <w:pStyle w:val="ListParagraph"/>
        <w:numPr>
          <w:ilvl w:val="0"/>
          <w:numId w:val="67"/>
        </w:numPr>
        <w:jc w:val="both"/>
        <w:rPr>
          <w:rFonts w:eastAsia="Times New Roman" w:cs="Times New Roman"/>
          <w:szCs w:val="28"/>
        </w:rPr>
      </w:pPr>
      <w:r w:rsidRPr="000B1927">
        <w:rPr>
          <w:rFonts w:eastAsia="Times New Roman" w:cs="Times New Roman"/>
          <w:b/>
          <w:bCs/>
          <w:szCs w:val="28"/>
          <w:rPrChange w:id="176" w:author="Tiến Dương Lâm" w:date="2022-11-15T20:55:00Z">
            <w:rPr>
              <w:rFonts w:eastAsia="Times New Roman" w:cs="Times New Roman"/>
              <w:szCs w:val="28"/>
            </w:rPr>
          </w:rPrChange>
        </w:rPr>
        <w:t>Thanh toán học phí</w:t>
      </w:r>
      <w:r w:rsidRPr="008008BA">
        <w:rPr>
          <w:rFonts w:eastAsia="Times New Roman" w:cs="Times New Roman"/>
          <w:szCs w:val="28"/>
        </w:rPr>
        <w:t>: giúp phụ huynh xem thông tin học phí , và chọn phương thức thanh toán để phụ huynh tiện hơn trong việc thanh toán học phí.</w:t>
      </w:r>
      <w:ins w:id="177" w:author="Tiến Dương Lâm" w:date="2022-11-15T20:56:00Z">
        <w:r w:rsidR="000B1927">
          <w:rPr>
            <w:rFonts w:eastAsia="Times New Roman" w:cs="Times New Roman"/>
            <w:szCs w:val="28"/>
            <w:lang w:val="en-US"/>
          </w:rPr>
          <w:t xml:space="preserve"> Use case </w:t>
        </w:r>
        <w:proofErr w:type="spellStart"/>
        <w:r w:rsidR="000B1927">
          <w:rPr>
            <w:rFonts w:eastAsia="Times New Roman" w:cs="Times New Roman"/>
            <w:szCs w:val="28"/>
            <w:lang w:val="en-US"/>
          </w:rPr>
          <w:t>này</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được</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mô</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tả</w:t>
        </w:r>
        <w:proofErr w:type="spellEnd"/>
        <w:r w:rsidR="000B1927">
          <w:rPr>
            <w:rFonts w:eastAsia="Times New Roman" w:cs="Times New Roman"/>
            <w:szCs w:val="28"/>
            <w:lang w:val="en-US"/>
          </w:rPr>
          <w:t xml:space="preserve"> ở </w:t>
        </w:r>
        <w:r w:rsidR="000B1927">
          <w:rPr>
            <w:rFonts w:eastAsia="Times New Roman" w:cs="Times New Roman"/>
            <w:szCs w:val="28"/>
            <w:lang w:val="en-US"/>
          </w:rPr>
          <w:fldChar w:fldCharType="begin"/>
        </w:r>
        <w:r w:rsidR="000B1927">
          <w:rPr>
            <w:rFonts w:eastAsia="Times New Roman" w:cs="Times New Roman"/>
            <w:szCs w:val="28"/>
            <w:lang w:val="en-US"/>
          </w:rPr>
          <w:instrText xml:space="preserve"> REF _Ref119438202 \h </w:instrText>
        </w:r>
        <w:r w:rsidR="000B1927">
          <w:rPr>
            <w:rFonts w:eastAsia="Times New Roman" w:cs="Times New Roman"/>
            <w:szCs w:val="28"/>
            <w:lang w:val="en-US"/>
          </w:rPr>
        </w:r>
      </w:ins>
      <w:r w:rsidR="000B1927">
        <w:rPr>
          <w:rFonts w:eastAsia="Times New Roman" w:cs="Times New Roman"/>
          <w:szCs w:val="28"/>
          <w:lang w:val="en-US"/>
        </w:rPr>
        <w:fldChar w:fldCharType="separate"/>
      </w:r>
      <w:ins w:id="178" w:author="Tiến Dương Lâm" w:date="2022-11-15T20:56:00Z">
        <w:r w:rsidR="000B1927">
          <w:t xml:space="preserve">Bảng </w:t>
        </w:r>
        <w:r w:rsidR="000B1927">
          <w:rPr>
            <w:noProof/>
          </w:rPr>
          <w:t>2</w:t>
        </w:r>
        <w:r w:rsidR="000B1927">
          <w:t>.</w:t>
        </w:r>
        <w:r w:rsidR="000B1927">
          <w:rPr>
            <w:noProof/>
          </w:rPr>
          <w:t>11</w:t>
        </w:r>
        <w:r w:rsidR="000B1927">
          <w:rPr>
            <w:rFonts w:eastAsia="Times New Roman" w:cs="Times New Roman"/>
            <w:szCs w:val="28"/>
            <w:lang w:val="en-US"/>
          </w:rPr>
          <w:fldChar w:fldCharType="end"/>
        </w:r>
        <w:r w:rsidR="000B1927">
          <w:rPr>
            <w:rFonts w:eastAsia="Times New Roman" w:cs="Times New Roman"/>
            <w:szCs w:val="28"/>
            <w:lang w:val="en-US"/>
          </w:rPr>
          <w:t xml:space="preserve">. </w:t>
        </w:r>
        <w:proofErr w:type="spellStart"/>
        <w:r w:rsidR="000B1927">
          <w:rPr>
            <w:rFonts w:eastAsia="Times New Roman" w:cs="Times New Roman"/>
            <w:szCs w:val="28"/>
            <w:lang w:val="en-US"/>
          </w:rPr>
          <w:t>Sơ</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đồ</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tuần</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tự</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cho</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chức</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năng</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này</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được</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mô</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tả</w:t>
        </w:r>
        <w:proofErr w:type="spellEnd"/>
        <w:r w:rsidR="000B1927">
          <w:rPr>
            <w:rFonts w:eastAsia="Times New Roman" w:cs="Times New Roman"/>
            <w:szCs w:val="28"/>
            <w:lang w:val="en-US"/>
          </w:rPr>
          <w:t xml:space="preserve"> ở </w:t>
        </w:r>
      </w:ins>
      <w:ins w:id="179" w:author="Tiến Dương Lâm" w:date="2022-11-15T20:57:00Z">
        <w:r w:rsidR="000B1927">
          <w:rPr>
            <w:rFonts w:eastAsia="Times New Roman" w:cs="Times New Roman"/>
            <w:szCs w:val="28"/>
            <w:lang w:val="en-US"/>
          </w:rPr>
          <w:fldChar w:fldCharType="begin"/>
        </w:r>
        <w:r w:rsidR="000B1927">
          <w:rPr>
            <w:rFonts w:eastAsia="Times New Roman" w:cs="Times New Roman"/>
            <w:szCs w:val="28"/>
            <w:lang w:val="en-US"/>
          </w:rPr>
          <w:instrText xml:space="preserve"> REF _Ref118858161 \h </w:instrText>
        </w:r>
        <w:r w:rsidR="000B1927">
          <w:rPr>
            <w:rFonts w:eastAsia="Times New Roman" w:cs="Times New Roman"/>
            <w:szCs w:val="28"/>
            <w:lang w:val="en-US"/>
          </w:rPr>
        </w:r>
      </w:ins>
      <w:r w:rsidR="000B1927">
        <w:rPr>
          <w:rFonts w:eastAsia="Times New Roman" w:cs="Times New Roman"/>
          <w:szCs w:val="28"/>
          <w:lang w:val="en-US"/>
        </w:rPr>
        <w:fldChar w:fldCharType="separate"/>
      </w:r>
      <w:ins w:id="180" w:author="Tiến Dương Lâm" w:date="2022-11-15T20:57:00Z">
        <w:r w:rsidR="000B1927">
          <w:t xml:space="preserve">Hình </w:t>
        </w:r>
        <w:r w:rsidR="000B1927">
          <w:rPr>
            <w:noProof/>
          </w:rPr>
          <w:t>4</w:t>
        </w:r>
        <w:r w:rsidR="000B1927">
          <w:t>.</w:t>
        </w:r>
        <w:r w:rsidR="000B1927">
          <w:rPr>
            <w:noProof/>
          </w:rPr>
          <w:t>3</w:t>
        </w:r>
        <w:r w:rsidR="000B1927">
          <w:rPr>
            <w:rFonts w:eastAsia="Times New Roman" w:cs="Times New Roman"/>
            <w:szCs w:val="28"/>
            <w:lang w:val="en-US"/>
          </w:rPr>
          <w:fldChar w:fldCharType="end"/>
        </w:r>
        <w:r w:rsidR="000B1927">
          <w:rPr>
            <w:rFonts w:eastAsia="Times New Roman" w:cs="Times New Roman"/>
            <w:szCs w:val="28"/>
            <w:lang w:val="en-US"/>
          </w:rPr>
          <w:t xml:space="preserve">. </w:t>
        </w:r>
        <w:proofErr w:type="spellStart"/>
        <w:r w:rsidR="000B1927">
          <w:rPr>
            <w:rFonts w:eastAsia="Times New Roman" w:cs="Times New Roman"/>
            <w:szCs w:val="28"/>
            <w:lang w:val="en-US"/>
          </w:rPr>
          <w:t>Sơ</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đồ</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hoạt</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động</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cho</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chức</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năng</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này</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được</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mô</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tả</w:t>
        </w:r>
        <w:proofErr w:type="spellEnd"/>
        <w:r w:rsidR="000B1927">
          <w:rPr>
            <w:rFonts w:eastAsia="Times New Roman" w:cs="Times New Roman"/>
            <w:szCs w:val="28"/>
            <w:lang w:val="en-US"/>
          </w:rPr>
          <w:t xml:space="preserve"> ở </w:t>
        </w:r>
        <w:r w:rsidR="000B1927">
          <w:rPr>
            <w:rFonts w:eastAsia="Times New Roman" w:cs="Times New Roman"/>
            <w:szCs w:val="28"/>
            <w:lang w:val="en-US"/>
          </w:rPr>
          <w:fldChar w:fldCharType="begin"/>
        </w:r>
        <w:r w:rsidR="000B1927">
          <w:rPr>
            <w:rFonts w:eastAsia="Times New Roman" w:cs="Times New Roman"/>
            <w:szCs w:val="28"/>
            <w:lang w:val="en-US"/>
          </w:rPr>
          <w:instrText xml:space="preserve"> REF _Ref118860916 \h </w:instrText>
        </w:r>
        <w:r w:rsidR="000B1927">
          <w:rPr>
            <w:rFonts w:eastAsia="Times New Roman" w:cs="Times New Roman"/>
            <w:szCs w:val="28"/>
            <w:lang w:val="en-US"/>
          </w:rPr>
        </w:r>
      </w:ins>
      <w:r w:rsidR="000B1927">
        <w:rPr>
          <w:rFonts w:eastAsia="Times New Roman" w:cs="Times New Roman"/>
          <w:szCs w:val="28"/>
          <w:lang w:val="en-US"/>
        </w:rPr>
        <w:fldChar w:fldCharType="separate"/>
      </w:r>
      <w:ins w:id="181" w:author="Tiến Dương Lâm" w:date="2022-11-15T20:57:00Z">
        <w:r w:rsidR="000B1927">
          <w:t xml:space="preserve">Hình </w:t>
        </w:r>
        <w:r w:rsidR="000B1927">
          <w:rPr>
            <w:noProof/>
          </w:rPr>
          <w:t>5</w:t>
        </w:r>
        <w:r w:rsidR="000B1927">
          <w:t>.</w:t>
        </w:r>
        <w:r w:rsidR="000B1927">
          <w:rPr>
            <w:noProof/>
          </w:rPr>
          <w:t>2</w:t>
        </w:r>
        <w:r w:rsidR="000B1927">
          <w:rPr>
            <w:rFonts w:eastAsia="Times New Roman" w:cs="Times New Roman"/>
            <w:szCs w:val="28"/>
            <w:lang w:val="en-US"/>
          </w:rPr>
          <w:fldChar w:fldCharType="end"/>
        </w:r>
        <w:r w:rsidR="000B1927">
          <w:rPr>
            <w:rFonts w:eastAsia="Times New Roman" w:cs="Times New Roman"/>
            <w:szCs w:val="28"/>
            <w:lang w:val="en-US"/>
          </w:rPr>
          <w:t>.</w:t>
        </w:r>
      </w:ins>
    </w:p>
    <w:p w14:paraId="03E8BB35" w14:textId="6B10419A" w:rsidR="00906040" w:rsidRPr="002475E6" w:rsidRDefault="00E952C3">
      <w:pPr>
        <w:pStyle w:val="ListParagraph"/>
        <w:numPr>
          <w:ilvl w:val="0"/>
          <w:numId w:val="67"/>
        </w:numPr>
        <w:spacing w:after="240"/>
        <w:jc w:val="both"/>
        <w:rPr>
          <w:rFonts w:eastAsia="Times New Roman" w:cs="Times New Roman"/>
          <w:szCs w:val="28"/>
        </w:rPr>
      </w:pPr>
      <w:r w:rsidRPr="000B1927">
        <w:rPr>
          <w:rFonts w:eastAsia="Times New Roman" w:cs="Times New Roman"/>
          <w:b/>
          <w:bCs/>
          <w:szCs w:val="28"/>
          <w:rPrChange w:id="182" w:author="Tiến Dương Lâm" w:date="2022-11-15T20:55:00Z">
            <w:rPr>
              <w:rFonts w:eastAsia="Times New Roman" w:cs="Times New Roman"/>
              <w:szCs w:val="28"/>
            </w:rPr>
          </w:rPrChange>
        </w:rPr>
        <w:t>Hộp thư</w:t>
      </w:r>
      <w:r w:rsidRPr="008008BA">
        <w:rPr>
          <w:rFonts w:eastAsia="Times New Roman" w:cs="Times New Roman"/>
          <w:szCs w:val="28"/>
        </w:rPr>
        <w:t>: giúp phụ huynh có thể xem thông báo từ phía nhà trường và gửi tin nhắn phản hồi kiến nghị, hoặc trao đổi thông tin cần thiết.</w:t>
      </w:r>
      <w:ins w:id="183" w:author="Tiến Dương Lâm" w:date="2022-11-15T20:57:00Z">
        <w:r w:rsidR="000B1927">
          <w:rPr>
            <w:rFonts w:eastAsia="Times New Roman" w:cs="Times New Roman"/>
            <w:szCs w:val="28"/>
            <w:lang w:val="en-US"/>
          </w:rPr>
          <w:t xml:space="preserve"> Use case </w:t>
        </w:r>
        <w:proofErr w:type="spellStart"/>
        <w:r w:rsidR="000B1927">
          <w:rPr>
            <w:rFonts w:eastAsia="Times New Roman" w:cs="Times New Roman"/>
            <w:szCs w:val="28"/>
            <w:lang w:val="en-US"/>
          </w:rPr>
          <w:t>được</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mô</w:t>
        </w:r>
        <w:proofErr w:type="spellEnd"/>
        <w:r w:rsidR="000B1927">
          <w:rPr>
            <w:rFonts w:eastAsia="Times New Roman" w:cs="Times New Roman"/>
            <w:szCs w:val="28"/>
            <w:lang w:val="en-US"/>
          </w:rPr>
          <w:t xml:space="preserve"> </w:t>
        </w:r>
        <w:proofErr w:type="spellStart"/>
        <w:r w:rsidR="000B1927">
          <w:rPr>
            <w:rFonts w:eastAsia="Times New Roman" w:cs="Times New Roman"/>
            <w:szCs w:val="28"/>
            <w:lang w:val="en-US"/>
          </w:rPr>
          <w:t>tả</w:t>
        </w:r>
        <w:proofErr w:type="spellEnd"/>
        <w:r w:rsidR="000B1927">
          <w:rPr>
            <w:rFonts w:eastAsia="Times New Roman" w:cs="Times New Roman"/>
            <w:szCs w:val="28"/>
            <w:lang w:val="en-US"/>
          </w:rPr>
          <w:t xml:space="preserve"> ở </w:t>
        </w:r>
      </w:ins>
      <w:ins w:id="184" w:author="Tiến Dương Lâm" w:date="2022-11-15T20:58:00Z">
        <w:r w:rsidR="000B1927">
          <w:rPr>
            <w:rFonts w:eastAsia="Times New Roman" w:cs="Times New Roman"/>
            <w:szCs w:val="28"/>
            <w:lang w:val="en-US"/>
          </w:rPr>
          <w:fldChar w:fldCharType="begin"/>
        </w:r>
        <w:r w:rsidR="000B1927">
          <w:rPr>
            <w:rFonts w:eastAsia="Times New Roman" w:cs="Times New Roman"/>
            <w:szCs w:val="28"/>
            <w:lang w:val="en-US"/>
          </w:rPr>
          <w:instrText xml:space="preserve"> REF _Ref118856212 \h </w:instrText>
        </w:r>
        <w:r w:rsidR="000B1927">
          <w:rPr>
            <w:rFonts w:eastAsia="Times New Roman" w:cs="Times New Roman"/>
            <w:szCs w:val="28"/>
            <w:lang w:val="en-US"/>
          </w:rPr>
        </w:r>
      </w:ins>
      <w:r w:rsidR="000B1927">
        <w:rPr>
          <w:rFonts w:eastAsia="Times New Roman" w:cs="Times New Roman"/>
          <w:szCs w:val="28"/>
          <w:lang w:val="en-US"/>
        </w:rPr>
        <w:fldChar w:fldCharType="separate"/>
      </w:r>
      <w:ins w:id="185" w:author="Tiến Dương Lâm" w:date="2022-11-15T20:58:00Z">
        <w:r w:rsidR="000B1927">
          <w:t xml:space="preserve">Bảng </w:t>
        </w:r>
        <w:r w:rsidR="000B1927">
          <w:rPr>
            <w:noProof/>
          </w:rPr>
          <w:t>2</w:t>
        </w:r>
        <w:r w:rsidR="000B1927">
          <w:t>.</w:t>
        </w:r>
        <w:r w:rsidR="000B1927">
          <w:rPr>
            <w:noProof/>
          </w:rPr>
          <w:t>18</w:t>
        </w:r>
        <w:r w:rsidR="000B1927">
          <w:rPr>
            <w:rFonts w:eastAsia="Times New Roman" w:cs="Times New Roman"/>
            <w:szCs w:val="28"/>
            <w:lang w:val="en-US"/>
          </w:rPr>
          <w:fldChar w:fldCharType="end"/>
        </w:r>
        <w:r w:rsidR="000B1927">
          <w:rPr>
            <w:rFonts w:eastAsia="Times New Roman" w:cs="Times New Roman"/>
            <w:szCs w:val="28"/>
            <w:lang w:val="en-US"/>
          </w:rPr>
          <w:t>.</w:t>
        </w:r>
      </w:ins>
    </w:p>
    <w:p w14:paraId="710A7D28" w14:textId="1CDDAEDB" w:rsidR="00013F0D" w:rsidRDefault="00E952C3">
      <w:pPr>
        <w:pStyle w:val="Heading2"/>
      </w:pPr>
      <w:bookmarkStart w:id="186" w:name="_1ulu5hs7zt9" w:colFirst="0" w:colLast="0"/>
      <w:bookmarkStart w:id="187" w:name="_Toc119444956"/>
      <w:bookmarkEnd w:id="186"/>
      <w:r w:rsidRPr="001E57AD">
        <w:t>MÔ TẢ MỘT SỐ USE CASE TRONG HỆ THỐNG</w:t>
      </w:r>
      <w:bookmarkEnd w:id="187"/>
    </w:p>
    <w:p w14:paraId="3EF55173" w14:textId="608D6D58" w:rsidR="000C299A" w:rsidRPr="000C299A" w:rsidRDefault="000C299A" w:rsidP="000C299A">
      <w:pPr>
        <w:ind w:firstLine="576"/>
        <w:rPr>
          <w:lang w:val="en-US"/>
        </w:rPr>
      </w:pP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tả</w:t>
      </w:r>
      <w:proofErr w:type="spellEnd"/>
      <w:r>
        <w:rPr>
          <w:lang w:val="en-US"/>
        </w:rPr>
        <w:t xml:space="preserve"> Use case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phiên</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là</w:t>
      </w:r>
      <w:proofErr w:type="spellEnd"/>
      <w:r>
        <w:rPr>
          <w:lang w:val="en-US"/>
        </w:rPr>
        <w:t xml:space="preserve"> </w:t>
      </w:r>
      <w:r w:rsidRPr="000C299A">
        <w:rPr>
          <w:b/>
          <w:lang w:val="en-US"/>
        </w:rPr>
        <w:t>1.0.</w:t>
      </w:r>
    </w:p>
    <w:p w14:paraId="3135C442" w14:textId="77777777" w:rsidR="00A602AA" w:rsidRPr="001E57AD" w:rsidRDefault="00A602AA">
      <w:pPr>
        <w:pStyle w:val="Heading3"/>
      </w:pPr>
      <w:bookmarkStart w:id="188" w:name="_hklt3q60a89l" w:colFirst="0" w:colLast="0"/>
      <w:bookmarkStart w:id="189" w:name="_si7qfea2c9xi" w:colFirst="0" w:colLast="0"/>
      <w:bookmarkStart w:id="190" w:name="_Toc119444957"/>
      <w:bookmarkEnd w:id="188"/>
      <w:bookmarkEnd w:id="189"/>
      <w:r w:rsidRPr="001E57AD">
        <w:t>Use case “Tìm kiếm thông tin”</w:t>
      </w:r>
      <w:bookmarkEnd w:id="190"/>
    </w:p>
    <w:p w14:paraId="76B6F39C" w14:textId="77777777" w:rsidR="00A602AA" w:rsidRPr="008877C7" w:rsidRDefault="00A602AA" w:rsidP="00A602AA">
      <w:pPr>
        <w:spacing w:before="240"/>
        <w:ind w:firstLine="720"/>
        <w:jc w:val="both"/>
        <w:rPr>
          <w:rFonts w:eastAsia="Times New Roman" w:cs="Times New Roman"/>
          <w:szCs w:val="28"/>
        </w:rPr>
      </w:pPr>
      <w:r w:rsidRPr="008877C7">
        <w:rPr>
          <w:rFonts w:eastAsia="Times New Roman" w:cs="Times New Roman"/>
          <w:szCs w:val="28"/>
        </w:rPr>
        <w:t>Chức năng “Tìm kiếm thông tin” là một trong những chức năng của các actor trong hệ thống được thể hiện ở trong</w:t>
      </w:r>
      <w:r>
        <w:rPr>
          <w:rFonts w:eastAsia="Times New Roman" w:cs="Times New Roman"/>
          <w:szCs w:val="28"/>
          <w:lang w:val="en-US"/>
        </w:rPr>
        <w:t xml:space="preserve"> </w:t>
      </w:r>
      <w:r>
        <w:rPr>
          <w:rFonts w:eastAsia="Times New Roman" w:cs="Times New Roman"/>
          <w:szCs w:val="28"/>
        </w:rPr>
        <w:fldChar w:fldCharType="begin"/>
      </w:r>
      <w:r>
        <w:rPr>
          <w:rFonts w:eastAsia="Times New Roman" w:cs="Times New Roman"/>
          <w:szCs w:val="28"/>
        </w:rPr>
        <w:instrText xml:space="preserve"> REF _Ref118850213 \h </w:instrText>
      </w:r>
      <w:r>
        <w:rPr>
          <w:rFonts w:eastAsia="Times New Roman" w:cs="Times New Roman"/>
          <w:szCs w:val="28"/>
        </w:rPr>
      </w:r>
      <w:r>
        <w:rPr>
          <w:rFonts w:eastAsia="Times New Roman" w:cs="Times New Roman"/>
          <w:szCs w:val="28"/>
        </w:rPr>
        <w:fldChar w:fldCharType="separate"/>
      </w:r>
      <w:r>
        <w:t xml:space="preserve">Hình </w:t>
      </w:r>
      <w:r>
        <w:rPr>
          <w:noProof/>
        </w:rPr>
        <w:t>2</w:t>
      </w:r>
      <w:r>
        <w:t>.</w:t>
      </w:r>
      <w:r>
        <w:rPr>
          <w:noProof/>
        </w:rPr>
        <w:t>2</w:t>
      </w:r>
      <w:r>
        <w:rPr>
          <w:rFonts w:eastAsia="Times New Roman" w:cs="Times New Roman"/>
          <w:szCs w:val="28"/>
        </w:rPr>
        <w:fldChar w:fldCharType="end"/>
      </w:r>
      <w:r w:rsidRPr="008877C7">
        <w:rPr>
          <w:rFonts w:eastAsia="Times New Roman" w:cs="Times New Roman"/>
          <w:szCs w:val="28"/>
        </w:rPr>
        <w:t xml:space="preserve">  . Cho phép người dùng tìm kiếm thông tin về nhà trường, giáo viên, học sinh và các thông tin liên quan khác. Các thông tin cụ thể về chức năng này bao gồm các kịch bản sử dụng được mô tả cụ thể ở trong </w:t>
      </w:r>
      <w:r>
        <w:rPr>
          <w:rFonts w:eastAsia="Times New Roman" w:cs="Times New Roman"/>
          <w:szCs w:val="28"/>
        </w:rPr>
        <w:fldChar w:fldCharType="begin"/>
      </w:r>
      <w:r>
        <w:rPr>
          <w:rFonts w:eastAsia="Times New Roman" w:cs="Times New Roman"/>
          <w:szCs w:val="28"/>
        </w:rPr>
        <w:instrText xml:space="preserve"> REF _Ref118850752 \h </w:instrText>
      </w:r>
      <w:r>
        <w:rPr>
          <w:rFonts w:eastAsia="Times New Roman" w:cs="Times New Roman"/>
          <w:szCs w:val="28"/>
        </w:rPr>
      </w:r>
      <w:r>
        <w:rPr>
          <w:rFonts w:eastAsia="Times New Roman" w:cs="Times New Roman"/>
          <w:szCs w:val="28"/>
        </w:rPr>
        <w:fldChar w:fldCharType="separate"/>
      </w:r>
      <w:r>
        <w:t xml:space="preserve">Bảng </w:t>
      </w:r>
      <w:r>
        <w:rPr>
          <w:noProof/>
        </w:rPr>
        <w:t>2</w:t>
      </w:r>
      <w:r>
        <w:t>.</w:t>
      </w:r>
      <w:r>
        <w:rPr>
          <w:noProof/>
        </w:rPr>
        <w:t>1</w:t>
      </w:r>
      <w:r>
        <w:rPr>
          <w:rFonts w:eastAsia="Times New Roman" w:cs="Times New Roman"/>
          <w:szCs w:val="28"/>
        </w:rPr>
        <w:fldChar w:fldCharType="end"/>
      </w:r>
      <w:r w:rsidRPr="008877C7">
        <w:rPr>
          <w:rFonts w:eastAsia="Times New Roman" w:cs="Times New Roman"/>
          <w:b/>
          <w:szCs w:val="28"/>
        </w:rPr>
        <w:t xml:space="preserve"> </w:t>
      </w:r>
      <w:r w:rsidRPr="008877C7">
        <w:rPr>
          <w:rFonts w:eastAsia="Times New Roman" w:cs="Times New Roman"/>
          <w:szCs w:val="28"/>
        </w:rPr>
        <w:t>phía bên dưới.</w:t>
      </w:r>
    </w:p>
    <w:p w14:paraId="63ACAD7E" w14:textId="77777777" w:rsidR="00A602AA" w:rsidRPr="009434BF" w:rsidRDefault="00A602AA" w:rsidP="00A602AA">
      <w:pPr>
        <w:pStyle w:val="Caption"/>
      </w:pPr>
      <w:bookmarkStart w:id="191" w:name="_Ref118850752"/>
      <w:bookmarkStart w:id="192" w:name="_Toc119445040"/>
      <w:proofErr w:type="spellStart"/>
      <w:r>
        <w:t>Bảng</w:t>
      </w:r>
      <w:proofErr w:type="spellEnd"/>
      <w:r>
        <w:t xml:space="preserv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Bảng \* ARABIC \s 1 </w:instrText>
      </w:r>
      <w:r>
        <w:fldChar w:fldCharType="separate"/>
      </w:r>
      <w:r>
        <w:rPr>
          <w:noProof/>
        </w:rPr>
        <w:t>1</w:t>
      </w:r>
      <w:r>
        <w:rPr>
          <w:noProof/>
        </w:rPr>
        <w:fldChar w:fldCharType="end"/>
      </w:r>
      <w:bookmarkEnd w:id="191"/>
      <w:r>
        <w:t xml:space="preserve">:Mô </w:t>
      </w:r>
      <w:proofErr w:type="spellStart"/>
      <w:r>
        <w:t>tả</w:t>
      </w:r>
      <w:proofErr w:type="spellEnd"/>
      <w:r>
        <w:t xml:space="preserve"> use case “</w:t>
      </w:r>
      <w:proofErr w:type="spellStart"/>
      <w:r>
        <w:t>Tìm</w:t>
      </w:r>
      <w:proofErr w:type="spellEnd"/>
      <w:r>
        <w:t xml:space="preserve"> </w:t>
      </w:r>
      <w:proofErr w:type="spellStart"/>
      <w:r>
        <w:t>kiếm</w:t>
      </w:r>
      <w:proofErr w:type="spellEnd"/>
      <w:r>
        <w:t xml:space="preserve"> </w:t>
      </w:r>
      <w:proofErr w:type="spellStart"/>
      <w:r>
        <w:t>thông</w:t>
      </w:r>
      <w:proofErr w:type="spellEnd"/>
      <w:r>
        <w:t xml:space="preserve"> tin”</w:t>
      </w:r>
      <w:bookmarkEnd w:id="192"/>
    </w:p>
    <w:tbl>
      <w:tblPr>
        <w:tblStyle w:val="TableGrid"/>
        <w:tblW w:w="0" w:type="auto"/>
        <w:tblLook w:val="04A0" w:firstRow="1" w:lastRow="0" w:firstColumn="1" w:lastColumn="0" w:noHBand="0" w:noVBand="1"/>
      </w:tblPr>
      <w:tblGrid>
        <w:gridCol w:w="3539"/>
        <w:gridCol w:w="6200"/>
      </w:tblGrid>
      <w:tr w:rsidR="00A602AA" w14:paraId="5D3BD61D" w14:textId="77777777" w:rsidTr="002028EA">
        <w:tc>
          <w:tcPr>
            <w:tcW w:w="3539" w:type="dxa"/>
            <w:vAlign w:val="center"/>
          </w:tcPr>
          <w:p w14:paraId="7288A47F" w14:textId="77777777" w:rsidR="00A602AA" w:rsidRPr="00104432" w:rsidRDefault="00A602AA" w:rsidP="002028EA">
            <w:pPr>
              <w:spacing w:before="240" w:after="240"/>
              <w:rPr>
                <w:rFonts w:eastAsia="Times New Roman" w:cs="Times New Roman"/>
                <w:b/>
                <w:sz w:val="26"/>
                <w:szCs w:val="26"/>
                <w:lang w:val="en-US"/>
              </w:rPr>
            </w:pPr>
            <w:proofErr w:type="spellStart"/>
            <w:r>
              <w:rPr>
                <w:rFonts w:eastAsia="Times New Roman" w:cs="Times New Roman"/>
                <w:b/>
                <w:sz w:val="26"/>
                <w:szCs w:val="26"/>
                <w:lang w:val="en-US"/>
              </w:rPr>
              <w:t>Tên</w:t>
            </w:r>
            <w:proofErr w:type="spellEnd"/>
            <w:r>
              <w:rPr>
                <w:rFonts w:eastAsia="Times New Roman" w:cs="Times New Roman"/>
                <w:b/>
                <w:sz w:val="26"/>
                <w:szCs w:val="26"/>
                <w:lang w:val="en-US"/>
              </w:rPr>
              <w:t xml:space="preserve"> use case</w:t>
            </w:r>
          </w:p>
        </w:tc>
        <w:tc>
          <w:tcPr>
            <w:tcW w:w="6200" w:type="dxa"/>
            <w:vAlign w:val="center"/>
          </w:tcPr>
          <w:p w14:paraId="7F1B8149" w14:textId="77777777" w:rsidR="00A602AA" w:rsidRPr="00104432" w:rsidRDefault="00A602AA" w:rsidP="002028EA">
            <w:pPr>
              <w:spacing w:before="240" w:after="240"/>
              <w:rPr>
                <w:rFonts w:eastAsia="Times New Roman" w:cs="Times New Roman"/>
                <w:b/>
                <w:sz w:val="26"/>
                <w:szCs w:val="26"/>
                <w:lang w:val="en-US"/>
              </w:rPr>
            </w:pPr>
            <w:r>
              <w:rPr>
                <w:rFonts w:eastAsia="Times New Roman" w:cs="Times New Roman"/>
                <w:b/>
                <w:sz w:val="26"/>
                <w:szCs w:val="26"/>
                <w:lang w:val="en-US"/>
              </w:rPr>
              <w:t>Use case “</w:t>
            </w:r>
            <w:proofErr w:type="spellStart"/>
            <w:r>
              <w:rPr>
                <w:rFonts w:eastAsia="Times New Roman" w:cs="Times New Roman"/>
                <w:b/>
                <w:sz w:val="26"/>
                <w:szCs w:val="26"/>
                <w:lang w:val="en-US"/>
              </w:rPr>
              <w:t>Tìm</w:t>
            </w:r>
            <w:proofErr w:type="spellEnd"/>
            <w:r>
              <w:rPr>
                <w:rFonts w:eastAsia="Times New Roman" w:cs="Times New Roman"/>
                <w:b/>
                <w:sz w:val="26"/>
                <w:szCs w:val="26"/>
                <w:lang w:val="en-US"/>
              </w:rPr>
              <w:t xml:space="preserve"> </w:t>
            </w:r>
            <w:proofErr w:type="spellStart"/>
            <w:r>
              <w:rPr>
                <w:rFonts w:eastAsia="Times New Roman" w:cs="Times New Roman"/>
                <w:b/>
                <w:sz w:val="26"/>
                <w:szCs w:val="26"/>
                <w:lang w:val="en-US"/>
              </w:rPr>
              <w:t>kiếm</w:t>
            </w:r>
            <w:proofErr w:type="spellEnd"/>
            <w:r>
              <w:rPr>
                <w:rFonts w:eastAsia="Times New Roman" w:cs="Times New Roman"/>
                <w:b/>
                <w:sz w:val="26"/>
                <w:szCs w:val="26"/>
                <w:lang w:val="en-US"/>
              </w:rPr>
              <w:t xml:space="preserve"> </w:t>
            </w:r>
            <w:proofErr w:type="spellStart"/>
            <w:r>
              <w:rPr>
                <w:rFonts w:eastAsia="Times New Roman" w:cs="Times New Roman"/>
                <w:b/>
                <w:sz w:val="26"/>
                <w:szCs w:val="26"/>
                <w:lang w:val="en-US"/>
              </w:rPr>
              <w:t>thông</w:t>
            </w:r>
            <w:proofErr w:type="spellEnd"/>
            <w:r>
              <w:rPr>
                <w:rFonts w:eastAsia="Times New Roman" w:cs="Times New Roman"/>
                <w:b/>
                <w:sz w:val="26"/>
                <w:szCs w:val="26"/>
                <w:lang w:val="en-US"/>
              </w:rPr>
              <w:t xml:space="preserve"> tin”</w:t>
            </w:r>
          </w:p>
        </w:tc>
      </w:tr>
      <w:tr w:rsidR="00A602AA" w14:paraId="7C3548D0" w14:textId="77777777" w:rsidTr="002028EA">
        <w:tc>
          <w:tcPr>
            <w:tcW w:w="3539" w:type="dxa"/>
            <w:vAlign w:val="center"/>
          </w:tcPr>
          <w:p w14:paraId="5B91F578" w14:textId="77777777" w:rsidR="00A602AA" w:rsidRPr="00104432" w:rsidRDefault="00A602AA" w:rsidP="002028EA">
            <w:pPr>
              <w:spacing w:before="240" w:after="240"/>
              <w:rPr>
                <w:rFonts w:eastAsia="Times New Roman" w:cs="Times New Roman"/>
                <w:b/>
                <w:sz w:val="26"/>
                <w:szCs w:val="26"/>
                <w:lang w:val="en-US"/>
              </w:rPr>
            </w:pPr>
            <w:proofErr w:type="spellStart"/>
            <w:r>
              <w:rPr>
                <w:rFonts w:eastAsia="Times New Roman" w:cs="Times New Roman"/>
                <w:b/>
                <w:sz w:val="26"/>
                <w:szCs w:val="26"/>
                <w:lang w:val="en-US"/>
              </w:rPr>
              <w:t>Tóm</w:t>
            </w:r>
            <w:proofErr w:type="spellEnd"/>
            <w:r>
              <w:rPr>
                <w:rFonts w:eastAsia="Times New Roman" w:cs="Times New Roman"/>
                <w:b/>
                <w:sz w:val="26"/>
                <w:szCs w:val="26"/>
                <w:lang w:val="en-US"/>
              </w:rPr>
              <w:t xml:space="preserve"> </w:t>
            </w:r>
            <w:proofErr w:type="spellStart"/>
            <w:r>
              <w:rPr>
                <w:rFonts w:eastAsia="Times New Roman" w:cs="Times New Roman"/>
                <w:b/>
                <w:sz w:val="26"/>
                <w:szCs w:val="26"/>
                <w:lang w:val="en-US"/>
              </w:rPr>
              <w:t>tắt</w:t>
            </w:r>
            <w:proofErr w:type="spellEnd"/>
          </w:p>
        </w:tc>
        <w:tc>
          <w:tcPr>
            <w:tcW w:w="6200" w:type="dxa"/>
            <w:vAlign w:val="center"/>
          </w:tcPr>
          <w:p w14:paraId="0982DBC2" w14:textId="77777777" w:rsidR="00A602AA" w:rsidRDefault="00A602AA" w:rsidP="002028EA">
            <w:pPr>
              <w:spacing w:before="240" w:after="240"/>
              <w:rPr>
                <w:rFonts w:eastAsia="Times New Roman" w:cs="Times New Roman"/>
                <w:b/>
                <w:sz w:val="26"/>
                <w:szCs w:val="26"/>
              </w:rPr>
            </w:pPr>
            <w:r w:rsidRPr="00451201">
              <w:rPr>
                <w:bCs/>
                <w:szCs w:val="28"/>
              </w:rPr>
              <w:t>Cho phép người dùng tìm kiếm thông tin về nhà trường, giáo viên, học sinh và các thông tin liên quan khác.</w:t>
            </w:r>
          </w:p>
        </w:tc>
      </w:tr>
      <w:tr w:rsidR="00A602AA" w14:paraId="4C67C384" w14:textId="77777777" w:rsidTr="002028EA">
        <w:tc>
          <w:tcPr>
            <w:tcW w:w="3539" w:type="dxa"/>
            <w:vAlign w:val="center"/>
          </w:tcPr>
          <w:p w14:paraId="23373B44" w14:textId="77777777" w:rsidR="00A602AA" w:rsidRPr="00104432" w:rsidRDefault="00A602AA" w:rsidP="002028EA">
            <w:pPr>
              <w:spacing w:before="240" w:after="240"/>
              <w:rPr>
                <w:rFonts w:eastAsia="Times New Roman" w:cs="Times New Roman"/>
                <w:b/>
                <w:sz w:val="26"/>
                <w:szCs w:val="26"/>
                <w:lang w:val="en-US"/>
              </w:rPr>
            </w:pPr>
            <w:r>
              <w:rPr>
                <w:rFonts w:eastAsia="Times New Roman" w:cs="Times New Roman"/>
                <w:b/>
                <w:sz w:val="26"/>
                <w:szCs w:val="26"/>
                <w:lang w:val="en-US"/>
              </w:rPr>
              <w:t>Actor</w:t>
            </w:r>
          </w:p>
        </w:tc>
        <w:tc>
          <w:tcPr>
            <w:tcW w:w="6200" w:type="dxa"/>
            <w:vAlign w:val="center"/>
          </w:tcPr>
          <w:p w14:paraId="18E9622B" w14:textId="77777777" w:rsidR="00A602AA" w:rsidRDefault="00A602AA" w:rsidP="002028EA">
            <w:pPr>
              <w:spacing w:before="240" w:after="240"/>
              <w:rPr>
                <w:rFonts w:eastAsia="Times New Roman" w:cs="Times New Roman"/>
                <w:b/>
                <w:sz w:val="26"/>
                <w:szCs w:val="26"/>
              </w:rPr>
            </w:pPr>
            <w:r w:rsidRPr="00451201">
              <w:rPr>
                <w:bCs/>
                <w:szCs w:val="28"/>
              </w:rPr>
              <w:t>Ban giám hiệu, Quản trị viên, Giáo viên, Phụ huynh</w:t>
            </w:r>
          </w:p>
        </w:tc>
      </w:tr>
      <w:tr w:rsidR="00A602AA" w14:paraId="51B0FB0D" w14:textId="77777777" w:rsidTr="002028EA">
        <w:tc>
          <w:tcPr>
            <w:tcW w:w="3539" w:type="dxa"/>
            <w:vAlign w:val="center"/>
          </w:tcPr>
          <w:p w14:paraId="43C48C20" w14:textId="77777777" w:rsidR="00A602AA" w:rsidRPr="00104432" w:rsidRDefault="00A602AA" w:rsidP="002028EA">
            <w:pPr>
              <w:spacing w:before="240" w:after="240"/>
              <w:rPr>
                <w:rFonts w:eastAsia="Times New Roman" w:cs="Times New Roman"/>
                <w:b/>
                <w:sz w:val="26"/>
                <w:szCs w:val="26"/>
                <w:lang w:val="en-US"/>
              </w:rPr>
            </w:pPr>
            <w:proofErr w:type="spellStart"/>
            <w:r>
              <w:rPr>
                <w:rFonts w:eastAsia="Times New Roman" w:cs="Times New Roman"/>
                <w:b/>
                <w:sz w:val="26"/>
                <w:szCs w:val="26"/>
                <w:lang w:val="en-US"/>
              </w:rPr>
              <w:t>Ngày</w:t>
            </w:r>
            <w:proofErr w:type="spellEnd"/>
            <w:r>
              <w:rPr>
                <w:rFonts w:eastAsia="Times New Roman" w:cs="Times New Roman"/>
                <w:b/>
                <w:sz w:val="26"/>
                <w:szCs w:val="26"/>
                <w:lang w:val="en-US"/>
              </w:rPr>
              <w:t xml:space="preserve"> </w:t>
            </w:r>
            <w:proofErr w:type="spellStart"/>
            <w:r>
              <w:rPr>
                <w:rFonts w:eastAsia="Times New Roman" w:cs="Times New Roman"/>
                <w:b/>
                <w:sz w:val="26"/>
                <w:szCs w:val="26"/>
                <w:lang w:val="en-US"/>
              </w:rPr>
              <w:t>tạo</w:t>
            </w:r>
            <w:proofErr w:type="spellEnd"/>
          </w:p>
        </w:tc>
        <w:tc>
          <w:tcPr>
            <w:tcW w:w="6200" w:type="dxa"/>
            <w:vAlign w:val="center"/>
          </w:tcPr>
          <w:p w14:paraId="6640740D" w14:textId="77777777" w:rsidR="00A602AA" w:rsidRDefault="00A602AA" w:rsidP="002028EA">
            <w:pPr>
              <w:spacing w:before="240" w:after="240"/>
              <w:rPr>
                <w:rFonts w:eastAsia="Times New Roman" w:cs="Times New Roman"/>
                <w:b/>
                <w:sz w:val="26"/>
                <w:szCs w:val="26"/>
              </w:rPr>
            </w:pPr>
            <w:r w:rsidRPr="00451201">
              <w:rPr>
                <w:bCs/>
                <w:szCs w:val="28"/>
              </w:rPr>
              <w:t>29/08/2022</w:t>
            </w:r>
          </w:p>
        </w:tc>
      </w:tr>
      <w:tr w:rsidR="00A602AA" w14:paraId="7EFE4ACC" w14:textId="77777777" w:rsidTr="002028EA">
        <w:tc>
          <w:tcPr>
            <w:tcW w:w="3539" w:type="dxa"/>
            <w:vAlign w:val="center"/>
          </w:tcPr>
          <w:p w14:paraId="0D9C03E2" w14:textId="77777777" w:rsidR="00A602AA" w:rsidRPr="00104432" w:rsidRDefault="00A602AA" w:rsidP="002028EA">
            <w:pPr>
              <w:spacing w:before="240" w:after="240"/>
              <w:rPr>
                <w:rFonts w:eastAsia="Times New Roman" w:cs="Times New Roman"/>
                <w:b/>
                <w:sz w:val="26"/>
                <w:szCs w:val="26"/>
                <w:lang w:val="en-US"/>
              </w:rPr>
            </w:pPr>
            <w:proofErr w:type="spellStart"/>
            <w:r>
              <w:rPr>
                <w:rFonts w:eastAsia="Times New Roman" w:cs="Times New Roman"/>
                <w:b/>
                <w:sz w:val="26"/>
                <w:szCs w:val="26"/>
                <w:lang w:val="en-US"/>
              </w:rPr>
              <w:lastRenderedPageBreak/>
              <w:t>Ngày</w:t>
            </w:r>
            <w:proofErr w:type="spellEnd"/>
            <w:r>
              <w:rPr>
                <w:rFonts w:eastAsia="Times New Roman" w:cs="Times New Roman"/>
                <w:b/>
                <w:sz w:val="26"/>
                <w:szCs w:val="26"/>
                <w:lang w:val="en-US"/>
              </w:rPr>
              <w:t xml:space="preserve"> </w:t>
            </w:r>
            <w:proofErr w:type="spellStart"/>
            <w:r>
              <w:rPr>
                <w:rFonts w:eastAsia="Times New Roman" w:cs="Times New Roman"/>
                <w:b/>
                <w:sz w:val="26"/>
                <w:szCs w:val="26"/>
                <w:lang w:val="en-US"/>
              </w:rPr>
              <w:t>cập</w:t>
            </w:r>
            <w:proofErr w:type="spellEnd"/>
            <w:r>
              <w:rPr>
                <w:rFonts w:eastAsia="Times New Roman" w:cs="Times New Roman"/>
                <w:b/>
                <w:sz w:val="26"/>
                <w:szCs w:val="26"/>
                <w:lang w:val="en-US"/>
              </w:rPr>
              <w:t xml:space="preserve"> </w:t>
            </w:r>
            <w:proofErr w:type="spellStart"/>
            <w:r>
              <w:rPr>
                <w:rFonts w:eastAsia="Times New Roman" w:cs="Times New Roman"/>
                <w:b/>
                <w:sz w:val="26"/>
                <w:szCs w:val="26"/>
                <w:lang w:val="en-US"/>
              </w:rPr>
              <w:t>nhật</w:t>
            </w:r>
            <w:proofErr w:type="spellEnd"/>
          </w:p>
        </w:tc>
        <w:tc>
          <w:tcPr>
            <w:tcW w:w="6200" w:type="dxa"/>
            <w:vAlign w:val="center"/>
          </w:tcPr>
          <w:p w14:paraId="354DA6A1" w14:textId="77777777" w:rsidR="00A602AA" w:rsidRDefault="00A602AA" w:rsidP="002028EA">
            <w:pPr>
              <w:spacing w:before="240" w:after="240"/>
              <w:rPr>
                <w:rFonts w:eastAsia="Times New Roman" w:cs="Times New Roman"/>
                <w:b/>
                <w:sz w:val="26"/>
                <w:szCs w:val="26"/>
              </w:rPr>
            </w:pPr>
            <w:r w:rsidRPr="00451201">
              <w:rPr>
                <w:bCs/>
                <w:szCs w:val="28"/>
              </w:rPr>
              <w:t>15/09/2022</w:t>
            </w:r>
          </w:p>
        </w:tc>
      </w:tr>
      <w:tr w:rsidR="00A602AA" w14:paraId="73BB7BE0" w14:textId="77777777" w:rsidTr="002028EA">
        <w:tc>
          <w:tcPr>
            <w:tcW w:w="3539" w:type="dxa"/>
            <w:vAlign w:val="center"/>
          </w:tcPr>
          <w:p w14:paraId="7C886BEB" w14:textId="77777777" w:rsidR="00A602AA" w:rsidRPr="00104432" w:rsidRDefault="00A602AA" w:rsidP="002028EA">
            <w:pPr>
              <w:spacing w:before="240" w:after="240"/>
              <w:rPr>
                <w:rFonts w:eastAsia="Times New Roman" w:cs="Times New Roman"/>
                <w:b/>
                <w:sz w:val="26"/>
                <w:szCs w:val="26"/>
                <w:lang w:val="en-US"/>
              </w:rPr>
            </w:pPr>
            <w:r>
              <w:rPr>
                <w:rFonts w:eastAsia="Times New Roman" w:cs="Times New Roman"/>
                <w:b/>
                <w:sz w:val="26"/>
                <w:szCs w:val="26"/>
                <w:lang w:val="en-US"/>
              </w:rPr>
              <w:t>Version</w:t>
            </w:r>
          </w:p>
        </w:tc>
        <w:tc>
          <w:tcPr>
            <w:tcW w:w="6200" w:type="dxa"/>
            <w:vAlign w:val="center"/>
          </w:tcPr>
          <w:p w14:paraId="18A1014C" w14:textId="77777777" w:rsidR="00A602AA" w:rsidRPr="00A22EC0" w:rsidRDefault="00A602AA" w:rsidP="002028EA">
            <w:pPr>
              <w:spacing w:before="240" w:after="240"/>
              <w:rPr>
                <w:rFonts w:eastAsia="Times New Roman" w:cs="Times New Roman"/>
                <w:sz w:val="26"/>
                <w:szCs w:val="26"/>
                <w:lang w:val="en-US"/>
              </w:rPr>
            </w:pPr>
            <w:r w:rsidRPr="00A22EC0">
              <w:rPr>
                <w:rFonts w:eastAsia="Times New Roman" w:cs="Times New Roman"/>
                <w:sz w:val="26"/>
                <w:szCs w:val="26"/>
                <w:lang w:val="en-US"/>
              </w:rPr>
              <w:t>1.5</w:t>
            </w:r>
          </w:p>
        </w:tc>
      </w:tr>
      <w:tr w:rsidR="00A602AA" w14:paraId="18B004F0" w14:textId="77777777" w:rsidTr="002028EA">
        <w:tc>
          <w:tcPr>
            <w:tcW w:w="3539" w:type="dxa"/>
            <w:vAlign w:val="center"/>
          </w:tcPr>
          <w:p w14:paraId="7A8C3436" w14:textId="77777777" w:rsidR="00A602AA" w:rsidRPr="00104432" w:rsidRDefault="00A602AA" w:rsidP="002028EA">
            <w:pPr>
              <w:spacing w:before="240" w:after="240"/>
              <w:rPr>
                <w:rFonts w:eastAsia="Times New Roman" w:cs="Times New Roman"/>
                <w:b/>
                <w:sz w:val="26"/>
                <w:szCs w:val="26"/>
                <w:lang w:val="en-US"/>
              </w:rPr>
            </w:pPr>
            <w:proofErr w:type="spellStart"/>
            <w:r>
              <w:rPr>
                <w:rFonts w:eastAsia="Times New Roman" w:cs="Times New Roman"/>
                <w:b/>
                <w:sz w:val="26"/>
                <w:szCs w:val="26"/>
                <w:lang w:val="en-US"/>
              </w:rPr>
              <w:t>Chịu</w:t>
            </w:r>
            <w:proofErr w:type="spellEnd"/>
            <w:r>
              <w:rPr>
                <w:rFonts w:eastAsia="Times New Roman" w:cs="Times New Roman"/>
                <w:b/>
                <w:sz w:val="26"/>
                <w:szCs w:val="26"/>
                <w:lang w:val="en-US"/>
              </w:rPr>
              <w:t xml:space="preserve"> </w:t>
            </w:r>
            <w:proofErr w:type="spellStart"/>
            <w:r>
              <w:rPr>
                <w:rFonts w:eastAsia="Times New Roman" w:cs="Times New Roman"/>
                <w:b/>
                <w:sz w:val="26"/>
                <w:szCs w:val="26"/>
                <w:lang w:val="en-US"/>
              </w:rPr>
              <w:t>trách</w:t>
            </w:r>
            <w:proofErr w:type="spellEnd"/>
            <w:r>
              <w:rPr>
                <w:rFonts w:eastAsia="Times New Roman" w:cs="Times New Roman"/>
                <w:b/>
                <w:sz w:val="26"/>
                <w:szCs w:val="26"/>
                <w:lang w:val="en-US"/>
              </w:rPr>
              <w:t xml:space="preserve"> </w:t>
            </w:r>
            <w:proofErr w:type="spellStart"/>
            <w:r>
              <w:rPr>
                <w:rFonts w:eastAsia="Times New Roman" w:cs="Times New Roman"/>
                <w:b/>
                <w:sz w:val="26"/>
                <w:szCs w:val="26"/>
                <w:lang w:val="en-US"/>
              </w:rPr>
              <w:t>nhiệm</w:t>
            </w:r>
            <w:proofErr w:type="spellEnd"/>
          </w:p>
        </w:tc>
        <w:tc>
          <w:tcPr>
            <w:tcW w:w="6200" w:type="dxa"/>
            <w:vAlign w:val="center"/>
          </w:tcPr>
          <w:p w14:paraId="6FBBF4EC" w14:textId="77777777" w:rsidR="00A602AA" w:rsidRPr="00A22EC0" w:rsidRDefault="00A602AA" w:rsidP="002028EA">
            <w:pPr>
              <w:spacing w:before="240" w:after="240"/>
              <w:rPr>
                <w:rFonts w:eastAsia="Times New Roman" w:cs="Times New Roman"/>
                <w:sz w:val="26"/>
                <w:szCs w:val="26"/>
                <w:lang w:val="en-US"/>
              </w:rPr>
            </w:pPr>
            <w:proofErr w:type="spellStart"/>
            <w:r>
              <w:rPr>
                <w:rFonts w:eastAsia="Times New Roman" w:cs="Times New Roman"/>
                <w:sz w:val="26"/>
                <w:szCs w:val="26"/>
                <w:lang w:val="en-US"/>
              </w:rPr>
              <w:t>Thái</w:t>
            </w:r>
            <w:proofErr w:type="spellEnd"/>
            <w:r>
              <w:rPr>
                <w:rFonts w:eastAsia="Times New Roman" w:cs="Times New Roman"/>
                <w:sz w:val="26"/>
                <w:szCs w:val="26"/>
                <w:lang w:val="en-US"/>
              </w:rPr>
              <w:t xml:space="preserve"> Thanh </w:t>
            </w:r>
            <w:proofErr w:type="spellStart"/>
            <w:r>
              <w:rPr>
                <w:rFonts w:eastAsia="Times New Roman" w:cs="Times New Roman"/>
                <w:sz w:val="26"/>
                <w:szCs w:val="26"/>
                <w:lang w:val="en-US"/>
              </w:rPr>
              <w:t>Tuấn</w:t>
            </w:r>
            <w:proofErr w:type="spellEnd"/>
          </w:p>
        </w:tc>
      </w:tr>
      <w:tr w:rsidR="00A602AA" w14:paraId="1E23B74B" w14:textId="77777777" w:rsidTr="002028EA">
        <w:tc>
          <w:tcPr>
            <w:tcW w:w="3539" w:type="dxa"/>
            <w:vAlign w:val="center"/>
          </w:tcPr>
          <w:p w14:paraId="33BA20C3" w14:textId="77777777" w:rsidR="00A602AA" w:rsidRPr="00104432" w:rsidRDefault="00A602AA" w:rsidP="002028EA">
            <w:pPr>
              <w:spacing w:before="240" w:after="240"/>
              <w:rPr>
                <w:rFonts w:eastAsia="Times New Roman" w:cs="Times New Roman"/>
                <w:b/>
                <w:sz w:val="26"/>
                <w:szCs w:val="26"/>
                <w:lang w:val="en-US"/>
              </w:rPr>
            </w:pPr>
            <w:proofErr w:type="spellStart"/>
            <w:r>
              <w:rPr>
                <w:rFonts w:eastAsia="Times New Roman" w:cs="Times New Roman"/>
                <w:b/>
                <w:sz w:val="26"/>
                <w:szCs w:val="26"/>
                <w:lang w:val="en-US"/>
              </w:rPr>
              <w:t>Điều</w:t>
            </w:r>
            <w:proofErr w:type="spellEnd"/>
            <w:r>
              <w:rPr>
                <w:rFonts w:eastAsia="Times New Roman" w:cs="Times New Roman"/>
                <w:b/>
                <w:sz w:val="26"/>
                <w:szCs w:val="26"/>
                <w:lang w:val="en-US"/>
              </w:rPr>
              <w:t xml:space="preserve"> </w:t>
            </w:r>
            <w:proofErr w:type="spellStart"/>
            <w:r>
              <w:rPr>
                <w:rFonts w:eastAsia="Times New Roman" w:cs="Times New Roman"/>
                <w:b/>
                <w:sz w:val="26"/>
                <w:szCs w:val="26"/>
                <w:lang w:val="en-US"/>
              </w:rPr>
              <w:t>kiện</w:t>
            </w:r>
            <w:proofErr w:type="spellEnd"/>
            <w:r>
              <w:rPr>
                <w:rFonts w:eastAsia="Times New Roman" w:cs="Times New Roman"/>
                <w:b/>
                <w:sz w:val="26"/>
                <w:szCs w:val="26"/>
                <w:lang w:val="en-US"/>
              </w:rPr>
              <w:t xml:space="preserve"> </w:t>
            </w:r>
            <w:proofErr w:type="spellStart"/>
            <w:r>
              <w:rPr>
                <w:rFonts w:eastAsia="Times New Roman" w:cs="Times New Roman"/>
                <w:b/>
                <w:sz w:val="26"/>
                <w:szCs w:val="26"/>
                <w:lang w:val="en-US"/>
              </w:rPr>
              <w:t>tiên</w:t>
            </w:r>
            <w:proofErr w:type="spellEnd"/>
            <w:r>
              <w:rPr>
                <w:rFonts w:eastAsia="Times New Roman" w:cs="Times New Roman"/>
                <w:b/>
                <w:sz w:val="26"/>
                <w:szCs w:val="26"/>
                <w:lang w:val="en-US"/>
              </w:rPr>
              <w:t xml:space="preserve"> </w:t>
            </w:r>
            <w:proofErr w:type="spellStart"/>
            <w:r>
              <w:rPr>
                <w:rFonts w:eastAsia="Times New Roman" w:cs="Times New Roman"/>
                <w:b/>
                <w:sz w:val="26"/>
                <w:szCs w:val="26"/>
                <w:lang w:val="en-US"/>
              </w:rPr>
              <w:t>quyết</w:t>
            </w:r>
            <w:proofErr w:type="spellEnd"/>
          </w:p>
        </w:tc>
        <w:tc>
          <w:tcPr>
            <w:tcW w:w="6200" w:type="dxa"/>
            <w:vAlign w:val="center"/>
          </w:tcPr>
          <w:p w14:paraId="0687ADD0" w14:textId="77777777" w:rsidR="00A602AA" w:rsidRDefault="00A602AA" w:rsidP="002028EA">
            <w:pPr>
              <w:spacing w:before="240" w:after="240"/>
              <w:rPr>
                <w:rFonts w:eastAsia="Times New Roman" w:cs="Times New Roman"/>
                <w:b/>
                <w:sz w:val="26"/>
                <w:szCs w:val="26"/>
              </w:rPr>
            </w:pPr>
          </w:p>
        </w:tc>
      </w:tr>
      <w:tr w:rsidR="00A602AA" w14:paraId="5E2D24CE" w14:textId="77777777" w:rsidTr="002028EA">
        <w:tc>
          <w:tcPr>
            <w:tcW w:w="3539" w:type="dxa"/>
            <w:vAlign w:val="center"/>
          </w:tcPr>
          <w:p w14:paraId="5B3B6A99" w14:textId="77777777" w:rsidR="00A602AA" w:rsidRPr="00104432" w:rsidRDefault="00A602AA" w:rsidP="002028EA">
            <w:pPr>
              <w:spacing w:before="240" w:after="240"/>
              <w:rPr>
                <w:rFonts w:eastAsia="Times New Roman" w:cs="Times New Roman"/>
                <w:b/>
                <w:sz w:val="26"/>
                <w:szCs w:val="26"/>
                <w:lang w:val="en-US"/>
              </w:rPr>
            </w:pPr>
            <w:proofErr w:type="spellStart"/>
            <w:r>
              <w:rPr>
                <w:rFonts w:eastAsia="Times New Roman" w:cs="Times New Roman"/>
                <w:b/>
                <w:sz w:val="26"/>
                <w:szCs w:val="26"/>
                <w:lang w:val="en-US"/>
              </w:rPr>
              <w:t>Kịch</w:t>
            </w:r>
            <w:proofErr w:type="spellEnd"/>
            <w:r>
              <w:rPr>
                <w:rFonts w:eastAsia="Times New Roman" w:cs="Times New Roman"/>
                <w:b/>
                <w:sz w:val="26"/>
                <w:szCs w:val="26"/>
                <w:lang w:val="en-US"/>
              </w:rPr>
              <w:t xml:space="preserve"> </w:t>
            </w:r>
            <w:proofErr w:type="spellStart"/>
            <w:r>
              <w:rPr>
                <w:rFonts w:eastAsia="Times New Roman" w:cs="Times New Roman"/>
                <w:b/>
                <w:sz w:val="26"/>
                <w:szCs w:val="26"/>
                <w:lang w:val="en-US"/>
              </w:rPr>
              <w:t>bản</w:t>
            </w:r>
            <w:proofErr w:type="spellEnd"/>
            <w:r>
              <w:rPr>
                <w:rFonts w:eastAsia="Times New Roman" w:cs="Times New Roman"/>
                <w:b/>
                <w:sz w:val="26"/>
                <w:szCs w:val="26"/>
                <w:lang w:val="en-US"/>
              </w:rPr>
              <w:t xml:space="preserve"> </w:t>
            </w:r>
            <w:proofErr w:type="spellStart"/>
            <w:r>
              <w:rPr>
                <w:rFonts w:eastAsia="Times New Roman" w:cs="Times New Roman"/>
                <w:b/>
                <w:sz w:val="26"/>
                <w:szCs w:val="26"/>
                <w:lang w:val="en-US"/>
              </w:rPr>
              <w:t>thường</w:t>
            </w:r>
            <w:proofErr w:type="spellEnd"/>
          </w:p>
        </w:tc>
        <w:tc>
          <w:tcPr>
            <w:tcW w:w="6200" w:type="dxa"/>
            <w:vAlign w:val="center"/>
          </w:tcPr>
          <w:p w14:paraId="11754BD2" w14:textId="77777777" w:rsidR="00A602AA" w:rsidRPr="00A22EC0" w:rsidRDefault="00A602AA">
            <w:pPr>
              <w:pStyle w:val="ListParagraph"/>
              <w:numPr>
                <w:ilvl w:val="0"/>
                <w:numId w:val="68"/>
              </w:numPr>
              <w:spacing w:before="240" w:line="360" w:lineRule="auto"/>
              <w:rPr>
                <w:bCs/>
                <w:szCs w:val="28"/>
              </w:rPr>
            </w:pPr>
            <w:r w:rsidRPr="00A22EC0">
              <w:rPr>
                <w:bCs/>
                <w:szCs w:val="28"/>
              </w:rPr>
              <w:t>Từ giao diện chính người dùng chọn chức năng tìm kiếm thông tin.</w:t>
            </w:r>
          </w:p>
          <w:p w14:paraId="5BEA81C4" w14:textId="77777777" w:rsidR="00A602AA" w:rsidRDefault="00A602AA">
            <w:pPr>
              <w:pStyle w:val="ListParagraph"/>
              <w:numPr>
                <w:ilvl w:val="0"/>
                <w:numId w:val="68"/>
              </w:numPr>
              <w:spacing w:before="240" w:line="360" w:lineRule="auto"/>
              <w:rPr>
                <w:bCs/>
                <w:szCs w:val="28"/>
              </w:rPr>
            </w:pPr>
            <w:r w:rsidRPr="00A22EC0">
              <w:rPr>
                <w:bCs/>
                <w:szCs w:val="28"/>
              </w:rPr>
              <w:t>Trong mục tìm kiếm gõ từ khóa cần tìm.</w:t>
            </w:r>
          </w:p>
          <w:p w14:paraId="4E812B2C" w14:textId="72F24A4E" w:rsidR="00A602AA" w:rsidRPr="0031035A" w:rsidRDefault="00A602AA" w:rsidP="002028EA">
            <w:pPr>
              <w:pStyle w:val="ListParagraph"/>
              <w:spacing w:before="240" w:line="360" w:lineRule="auto"/>
              <w:rPr>
                <w:bCs/>
                <w:i/>
                <w:iCs/>
                <w:szCs w:val="28"/>
                <w:lang w:val="en-US"/>
              </w:rPr>
            </w:pPr>
            <w:r w:rsidRPr="0031035A">
              <w:rPr>
                <w:bCs/>
                <w:i/>
                <w:iCs/>
                <w:szCs w:val="28"/>
                <w:lang w:val="en-US"/>
              </w:rPr>
              <w:t>(</w:t>
            </w:r>
            <w:proofErr w:type="spellStart"/>
            <w:r>
              <w:rPr>
                <w:bCs/>
                <w:i/>
                <w:iCs/>
                <w:szCs w:val="28"/>
                <w:lang w:val="en-US"/>
              </w:rPr>
              <w:t>Nếu</w:t>
            </w:r>
            <w:proofErr w:type="spellEnd"/>
            <w:r>
              <w:rPr>
                <w:bCs/>
                <w:i/>
                <w:iCs/>
                <w:szCs w:val="28"/>
                <w:lang w:val="en-US"/>
              </w:rPr>
              <w:t xml:space="preserve"> </w:t>
            </w:r>
            <w:proofErr w:type="spellStart"/>
            <w:r>
              <w:rPr>
                <w:bCs/>
                <w:i/>
                <w:iCs/>
                <w:szCs w:val="28"/>
                <w:lang w:val="en-US"/>
              </w:rPr>
              <w:t>người</w:t>
            </w:r>
            <w:proofErr w:type="spellEnd"/>
            <w:r>
              <w:rPr>
                <w:bCs/>
                <w:i/>
                <w:iCs/>
                <w:szCs w:val="28"/>
                <w:lang w:val="en-US"/>
              </w:rPr>
              <w:t xml:space="preserve"> </w:t>
            </w:r>
            <w:proofErr w:type="spellStart"/>
            <w:r>
              <w:rPr>
                <w:bCs/>
                <w:i/>
                <w:iCs/>
                <w:szCs w:val="28"/>
                <w:lang w:val="en-US"/>
              </w:rPr>
              <w:t>dùng</w:t>
            </w:r>
            <w:proofErr w:type="spellEnd"/>
            <w:r>
              <w:rPr>
                <w:bCs/>
                <w:i/>
                <w:iCs/>
                <w:szCs w:val="28"/>
                <w:lang w:val="en-US"/>
              </w:rPr>
              <w:t xml:space="preserve"> </w:t>
            </w:r>
            <w:proofErr w:type="spellStart"/>
            <w:r>
              <w:rPr>
                <w:bCs/>
                <w:i/>
                <w:iCs/>
                <w:szCs w:val="28"/>
                <w:lang w:val="en-US"/>
              </w:rPr>
              <w:t>gõ</w:t>
            </w:r>
            <w:proofErr w:type="spellEnd"/>
            <w:r>
              <w:rPr>
                <w:bCs/>
                <w:i/>
                <w:iCs/>
                <w:szCs w:val="28"/>
                <w:lang w:val="en-US"/>
              </w:rPr>
              <w:t xml:space="preserve"> </w:t>
            </w:r>
            <w:proofErr w:type="spellStart"/>
            <w:r>
              <w:rPr>
                <w:bCs/>
                <w:i/>
                <w:iCs/>
                <w:szCs w:val="28"/>
                <w:lang w:val="en-US"/>
              </w:rPr>
              <w:t>vào</w:t>
            </w:r>
            <w:proofErr w:type="spellEnd"/>
            <w:r>
              <w:rPr>
                <w:bCs/>
                <w:i/>
                <w:iCs/>
                <w:szCs w:val="28"/>
                <w:lang w:val="en-US"/>
              </w:rPr>
              <w:t xml:space="preserve"> </w:t>
            </w:r>
            <w:proofErr w:type="spellStart"/>
            <w:r>
              <w:rPr>
                <w:bCs/>
                <w:i/>
                <w:iCs/>
                <w:szCs w:val="28"/>
                <w:lang w:val="en-US"/>
              </w:rPr>
              <w:t>từ</w:t>
            </w:r>
            <w:proofErr w:type="spellEnd"/>
            <w:r>
              <w:rPr>
                <w:bCs/>
                <w:i/>
                <w:iCs/>
                <w:szCs w:val="28"/>
                <w:lang w:val="en-US"/>
              </w:rPr>
              <w:t xml:space="preserve"> </w:t>
            </w:r>
            <w:proofErr w:type="spellStart"/>
            <w:r>
              <w:rPr>
                <w:bCs/>
                <w:i/>
                <w:iCs/>
                <w:szCs w:val="28"/>
                <w:lang w:val="en-US"/>
              </w:rPr>
              <w:t>khóa</w:t>
            </w:r>
            <w:proofErr w:type="spellEnd"/>
            <w:r>
              <w:rPr>
                <w:bCs/>
                <w:i/>
                <w:iCs/>
                <w:szCs w:val="28"/>
                <w:lang w:val="en-US"/>
              </w:rPr>
              <w:t xml:space="preserve"> </w:t>
            </w:r>
            <w:proofErr w:type="spellStart"/>
            <w:r>
              <w:rPr>
                <w:bCs/>
                <w:i/>
                <w:iCs/>
                <w:szCs w:val="28"/>
                <w:lang w:val="en-US"/>
              </w:rPr>
              <w:t>không</w:t>
            </w:r>
            <w:proofErr w:type="spellEnd"/>
            <w:r>
              <w:rPr>
                <w:bCs/>
                <w:i/>
                <w:iCs/>
                <w:szCs w:val="28"/>
                <w:lang w:val="en-US"/>
              </w:rPr>
              <w:t xml:space="preserve"> </w:t>
            </w:r>
            <w:proofErr w:type="spellStart"/>
            <w:r>
              <w:rPr>
                <w:bCs/>
                <w:i/>
                <w:iCs/>
                <w:szCs w:val="28"/>
                <w:lang w:val="en-US"/>
              </w:rPr>
              <w:t>hợp</w:t>
            </w:r>
            <w:proofErr w:type="spellEnd"/>
            <w:r>
              <w:rPr>
                <w:bCs/>
                <w:i/>
                <w:iCs/>
                <w:szCs w:val="28"/>
                <w:lang w:val="en-US"/>
              </w:rPr>
              <w:t xml:space="preserve"> </w:t>
            </w:r>
            <w:proofErr w:type="spellStart"/>
            <w:r>
              <w:rPr>
                <w:bCs/>
                <w:i/>
                <w:iCs/>
                <w:szCs w:val="28"/>
                <w:lang w:val="en-US"/>
              </w:rPr>
              <w:t>lệ</w:t>
            </w:r>
            <w:proofErr w:type="spellEnd"/>
            <w:r>
              <w:rPr>
                <w:bCs/>
                <w:i/>
                <w:iCs/>
                <w:szCs w:val="28"/>
                <w:lang w:val="en-US"/>
              </w:rPr>
              <w:t xml:space="preserve"> </w:t>
            </w:r>
            <w:proofErr w:type="spellStart"/>
            <w:r>
              <w:rPr>
                <w:bCs/>
                <w:i/>
                <w:iCs/>
                <w:szCs w:val="28"/>
                <w:lang w:val="en-US"/>
              </w:rPr>
              <w:t>thì</w:t>
            </w:r>
            <w:proofErr w:type="spellEnd"/>
            <w:r w:rsidR="002E1D4F">
              <w:rPr>
                <w:bCs/>
                <w:i/>
                <w:iCs/>
                <w:szCs w:val="28"/>
                <w:lang w:val="en-US"/>
              </w:rPr>
              <w:t xml:space="preserve"> </w:t>
            </w:r>
            <w:proofErr w:type="spellStart"/>
            <w:r w:rsidR="002E1D4F">
              <w:rPr>
                <w:bCs/>
                <w:i/>
                <w:iCs/>
                <w:szCs w:val="28"/>
                <w:lang w:val="en-US"/>
              </w:rPr>
              <w:t>hệ</w:t>
            </w:r>
            <w:proofErr w:type="spellEnd"/>
            <w:r w:rsidR="002E1D4F">
              <w:rPr>
                <w:bCs/>
                <w:i/>
                <w:iCs/>
                <w:szCs w:val="28"/>
                <w:lang w:val="en-US"/>
              </w:rPr>
              <w:t xml:space="preserve"> </w:t>
            </w:r>
            <w:proofErr w:type="spellStart"/>
            <w:r w:rsidR="002E1D4F">
              <w:rPr>
                <w:bCs/>
                <w:i/>
                <w:iCs/>
                <w:szCs w:val="28"/>
                <w:lang w:val="en-US"/>
              </w:rPr>
              <w:t>thống</w:t>
            </w:r>
            <w:proofErr w:type="spellEnd"/>
            <w:r>
              <w:rPr>
                <w:bCs/>
                <w:i/>
                <w:iCs/>
                <w:szCs w:val="28"/>
                <w:lang w:val="en-US"/>
              </w:rPr>
              <w:t xml:space="preserve"> </w:t>
            </w:r>
            <w:proofErr w:type="spellStart"/>
            <w:r>
              <w:rPr>
                <w:bCs/>
                <w:i/>
                <w:iCs/>
                <w:szCs w:val="28"/>
                <w:lang w:val="en-US"/>
              </w:rPr>
              <w:t>sẽ</w:t>
            </w:r>
            <w:proofErr w:type="spellEnd"/>
            <w:r>
              <w:rPr>
                <w:bCs/>
                <w:i/>
                <w:iCs/>
                <w:szCs w:val="28"/>
                <w:lang w:val="en-US"/>
              </w:rPr>
              <w:t xml:space="preserve"> </w:t>
            </w:r>
            <w:proofErr w:type="spellStart"/>
            <w:r>
              <w:rPr>
                <w:bCs/>
                <w:i/>
                <w:iCs/>
                <w:szCs w:val="28"/>
                <w:lang w:val="en-US"/>
              </w:rPr>
              <w:t>rẽ</w:t>
            </w:r>
            <w:proofErr w:type="spellEnd"/>
            <w:r>
              <w:rPr>
                <w:bCs/>
                <w:i/>
                <w:iCs/>
                <w:szCs w:val="28"/>
                <w:lang w:val="en-US"/>
              </w:rPr>
              <w:t xml:space="preserve"> </w:t>
            </w:r>
            <w:proofErr w:type="spellStart"/>
            <w:r>
              <w:rPr>
                <w:bCs/>
                <w:i/>
                <w:iCs/>
                <w:szCs w:val="28"/>
                <w:lang w:val="en-US"/>
              </w:rPr>
              <w:t>nhánh</w:t>
            </w:r>
            <w:proofErr w:type="spellEnd"/>
            <w:r>
              <w:rPr>
                <w:bCs/>
                <w:i/>
                <w:iCs/>
                <w:szCs w:val="28"/>
                <w:lang w:val="en-US"/>
              </w:rPr>
              <w:t xml:space="preserve"> sang </w:t>
            </w:r>
            <w:proofErr w:type="spellStart"/>
            <w:r w:rsidR="00A052A3">
              <w:rPr>
                <w:bCs/>
                <w:i/>
                <w:iCs/>
                <w:szCs w:val="28"/>
                <w:lang w:val="en-US"/>
              </w:rPr>
              <w:t>chuỗi</w:t>
            </w:r>
            <w:proofErr w:type="spellEnd"/>
            <w:r w:rsidR="00A052A3">
              <w:rPr>
                <w:bCs/>
                <w:i/>
                <w:iCs/>
                <w:szCs w:val="28"/>
                <w:lang w:val="en-US"/>
              </w:rPr>
              <w:t xml:space="preserve"> </w:t>
            </w:r>
            <w:r>
              <w:rPr>
                <w:bCs/>
                <w:i/>
                <w:iCs/>
                <w:szCs w:val="28"/>
                <w:lang w:val="en-US"/>
              </w:rPr>
              <w:t>A1</w:t>
            </w:r>
            <w:r w:rsidR="00A052A3">
              <w:rPr>
                <w:bCs/>
                <w:i/>
                <w:iCs/>
                <w:szCs w:val="28"/>
                <w:lang w:val="en-US"/>
              </w:rPr>
              <w:t xml:space="preserve"> </w:t>
            </w:r>
            <w:proofErr w:type="spellStart"/>
            <w:r w:rsidR="00A052A3">
              <w:rPr>
                <w:bCs/>
                <w:i/>
                <w:iCs/>
                <w:szCs w:val="28"/>
                <w:lang w:val="en-US"/>
              </w:rPr>
              <w:t>của</w:t>
            </w:r>
            <w:proofErr w:type="spellEnd"/>
            <w:r w:rsidR="00A052A3">
              <w:rPr>
                <w:bCs/>
                <w:i/>
                <w:iCs/>
                <w:szCs w:val="28"/>
                <w:lang w:val="en-US"/>
              </w:rPr>
              <w:t xml:space="preserve"> </w:t>
            </w:r>
            <w:proofErr w:type="spellStart"/>
            <w:r w:rsidR="00A052A3">
              <w:rPr>
                <w:bCs/>
                <w:i/>
                <w:iCs/>
                <w:szCs w:val="28"/>
                <w:lang w:val="en-US"/>
              </w:rPr>
              <w:t>kịch</w:t>
            </w:r>
            <w:proofErr w:type="spellEnd"/>
            <w:r w:rsidR="00A052A3">
              <w:rPr>
                <w:bCs/>
                <w:i/>
                <w:iCs/>
                <w:szCs w:val="28"/>
                <w:lang w:val="en-US"/>
              </w:rPr>
              <w:t xml:space="preserve"> </w:t>
            </w:r>
            <w:proofErr w:type="spellStart"/>
            <w:r w:rsidR="00A052A3">
              <w:rPr>
                <w:bCs/>
                <w:i/>
                <w:iCs/>
                <w:szCs w:val="28"/>
                <w:lang w:val="en-US"/>
              </w:rPr>
              <w:t>bản</w:t>
            </w:r>
            <w:proofErr w:type="spellEnd"/>
            <w:r w:rsidR="00A052A3">
              <w:rPr>
                <w:bCs/>
                <w:i/>
                <w:iCs/>
                <w:szCs w:val="28"/>
                <w:lang w:val="en-US"/>
              </w:rPr>
              <w:t xml:space="preserve"> </w:t>
            </w:r>
            <w:proofErr w:type="spellStart"/>
            <w:r w:rsidR="00A052A3">
              <w:rPr>
                <w:bCs/>
                <w:i/>
                <w:iCs/>
                <w:szCs w:val="28"/>
                <w:lang w:val="en-US"/>
              </w:rPr>
              <w:t>thay</w:t>
            </w:r>
            <w:proofErr w:type="spellEnd"/>
            <w:r w:rsidR="00A052A3">
              <w:rPr>
                <w:bCs/>
                <w:i/>
                <w:iCs/>
                <w:szCs w:val="28"/>
                <w:lang w:val="en-US"/>
              </w:rPr>
              <w:t xml:space="preserve"> </w:t>
            </w:r>
            <w:proofErr w:type="spellStart"/>
            <w:r w:rsidR="00A052A3">
              <w:rPr>
                <w:bCs/>
                <w:i/>
                <w:iCs/>
                <w:szCs w:val="28"/>
                <w:lang w:val="en-US"/>
              </w:rPr>
              <w:t>thế</w:t>
            </w:r>
            <w:proofErr w:type="spellEnd"/>
            <w:r w:rsidR="00A052A3">
              <w:rPr>
                <w:bCs/>
                <w:i/>
                <w:iCs/>
                <w:szCs w:val="28"/>
                <w:lang w:val="en-US"/>
              </w:rPr>
              <w:t>.</w:t>
            </w:r>
            <w:r>
              <w:rPr>
                <w:bCs/>
                <w:i/>
                <w:iCs/>
                <w:szCs w:val="28"/>
                <w:lang w:val="en-US"/>
              </w:rPr>
              <w:t xml:space="preserve">). </w:t>
            </w:r>
          </w:p>
          <w:p w14:paraId="4C621133" w14:textId="77777777" w:rsidR="00A602AA" w:rsidRPr="00A22EC0" w:rsidRDefault="00A602AA">
            <w:pPr>
              <w:pStyle w:val="ListParagraph"/>
              <w:numPr>
                <w:ilvl w:val="0"/>
                <w:numId w:val="68"/>
              </w:numPr>
              <w:spacing w:before="240" w:line="360" w:lineRule="auto"/>
              <w:rPr>
                <w:bCs/>
                <w:szCs w:val="28"/>
              </w:rPr>
            </w:pPr>
            <w:r w:rsidRPr="00A22EC0">
              <w:rPr>
                <w:bCs/>
                <w:szCs w:val="28"/>
              </w:rPr>
              <w:t>Người dùng chọn tìm kiếm.</w:t>
            </w:r>
          </w:p>
          <w:p w14:paraId="693A9FAD" w14:textId="77777777" w:rsidR="00A602AA" w:rsidRPr="00A22EC0" w:rsidRDefault="00A602AA">
            <w:pPr>
              <w:pStyle w:val="ListParagraph"/>
              <w:numPr>
                <w:ilvl w:val="0"/>
                <w:numId w:val="68"/>
              </w:numPr>
              <w:spacing w:before="240" w:line="360" w:lineRule="auto"/>
              <w:rPr>
                <w:bCs/>
                <w:szCs w:val="28"/>
              </w:rPr>
            </w:pPr>
            <w:r w:rsidRPr="00A22EC0">
              <w:rPr>
                <w:bCs/>
                <w:szCs w:val="28"/>
              </w:rPr>
              <w:t>Hệ thống sẽ tìm kiếm theo từ khóa người dùng đã nhập.</w:t>
            </w:r>
          </w:p>
          <w:p w14:paraId="090C9B00" w14:textId="77777777" w:rsidR="00A602AA" w:rsidRPr="00A22EC0" w:rsidRDefault="00A602AA">
            <w:pPr>
              <w:pStyle w:val="ListParagraph"/>
              <w:numPr>
                <w:ilvl w:val="0"/>
                <w:numId w:val="68"/>
              </w:numPr>
              <w:spacing w:before="240" w:line="360" w:lineRule="auto"/>
              <w:rPr>
                <w:bCs/>
                <w:szCs w:val="28"/>
              </w:rPr>
            </w:pPr>
            <w:r w:rsidRPr="00A22EC0">
              <w:rPr>
                <w:bCs/>
                <w:szCs w:val="28"/>
              </w:rPr>
              <w:t>Hệ thống hiển thị các thông tin đã tìm được.</w:t>
            </w:r>
          </w:p>
          <w:p w14:paraId="43A2F8BC" w14:textId="77777777" w:rsidR="00A602AA" w:rsidRPr="00A22EC0" w:rsidRDefault="00A602AA">
            <w:pPr>
              <w:pStyle w:val="ListParagraph"/>
              <w:numPr>
                <w:ilvl w:val="0"/>
                <w:numId w:val="68"/>
              </w:numPr>
              <w:spacing w:before="240" w:after="240"/>
              <w:rPr>
                <w:rFonts w:eastAsia="Times New Roman" w:cs="Times New Roman"/>
                <w:b/>
                <w:sz w:val="26"/>
                <w:szCs w:val="26"/>
              </w:rPr>
            </w:pPr>
            <w:r w:rsidRPr="00A22EC0">
              <w:rPr>
                <w:bCs/>
                <w:szCs w:val="28"/>
              </w:rPr>
              <w:t>Người dùng chọn từ khóa mà mình cần tìm</w:t>
            </w:r>
          </w:p>
        </w:tc>
      </w:tr>
      <w:tr w:rsidR="00A602AA" w14:paraId="5D1D3769" w14:textId="77777777" w:rsidTr="002028EA">
        <w:tc>
          <w:tcPr>
            <w:tcW w:w="3539" w:type="dxa"/>
            <w:vAlign w:val="center"/>
          </w:tcPr>
          <w:p w14:paraId="04E9CAE1" w14:textId="77777777" w:rsidR="00A602AA" w:rsidRPr="00104432" w:rsidRDefault="00A602AA" w:rsidP="002028EA">
            <w:pPr>
              <w:spacing w:before="240" w:after="240"/>
              <w:rPr>
                <w:rFonts w:eastAsia="Times New Roman" w:cs="Times New Roman"/>
                <w:b/>
                <w:sz w:val="26"/>
                <w:szCs w:val="26"/>
                <w:lang w:val="en-US"/>
              </w:rPr>
            </w:pPr>
            <w:proofErr w:type="spellStart"/>
            <w:r>
              <w:rPr>
                <w:rFonts w:eastAsia="Times New Roman" w:cs="Times New Roman"/>
                <w:b/>
                <w:sz w:val="26"/>
                <w:szCs w:val="26"/>
                <w:lang w:val="en-US"/>
              </w:rPr>
              <w:t>Kịch</w:t>
            </w:r>
            <w:proofErr w:type="spellEnd"/>
            <w:r>
              <w:rPr>
                <w:rFonts w:eastAsia="Times New Roman" w:cs="Times New Roman"/>
                <w:b/>
                <w:sz w:val="26"/>
                <w:szCs w:val="26"/>
                <w:lang w:val="en-US"/>
              </w:rPr>
              <w:t xml:space="preserve"> </w:t>
            </w:r>
            <w:proofErr w:type="spellStart"/>
            <w:r>
              <w:rPr>
                <w:rFonts w:eastAsia="Times New Roman" w:cs="Times New Roman"/>
                <w:b/>
                <w:sz w:val="26"/>
                <w:szCs w:val="26"/>
                <w:lang w:val="en-US"/>
              </w:rPr>
              <w:t>bản</w:t>
            </w:r>
            <w:proofErr w:type="spellEnd"/>
            <w:r>
              <w:rPr>
                <w:rFonts w:eastAsia="Times New Roman" w:cs="Times New Roman"/>
                <w:b/>
                <w:sz w:val="26"/>
                <w:szCs w:val="26"/>
                <w:lang w:val="en-US"/>
              </w:rPr>
              <w:t xml:space="preserve"> </w:t>
            </w:r>
            <w:proofErr w:type="spellStart"/>
            <w:r>
              <w:rPr>
                <w:rFonts w:eastAsia="Times New Roman" w:cs="Times New Roman"/>
                <w:b/>
                <w:sz w:val="26"/>
                <w:szCs w:val="26"/>
                <w:lang w:val="en-US"/>
              </w:rPr>
              <w:t>thay</w:t>
            </w:r>
            <w:proofErr w:type="spellEnd"/>
            <w:r>
              <w:rPr>
                <w:rFonts w:eastAsia="Times New Roman" w:cs="Times New Roman"/>
                <w:b/>
                <w:sz w:val="26"/>
                <w:szCs w:val="26"/>
                <w:lang w:val="en-US"/>
              </w:rPr>
              <w:t xml:space="preserve"> </w:t>
            </w:r>
            <w:proofErr w:type="spellStart"/>
            <w:r>
              <w:rPr>
                <w:rFonts w:eastAsia="Times New Roman" w:cs="Times New Roman"/>
                <w:b/>
                <w:sz w:val="26"/>
                <w:szCs w:val="26"/>
                <w:lang w:val="en-US"/>
              </w:rPr>
              <w:t>thế</w:t>
            </w:r>
            <w:proofErr w:type="spellEnd"/>
          </w:p>
        </w:tc>
        <w:tc>
          <w:tcPr>
            <w:tcW w:w="6200" w:type="dxa"/>
            <w:vAlign w:val="center"/>
          </w:tcPr>
          <w:p w14:paraId="1818DDA0" w14:textId="77777777" w:rsidR="00A602AA" w:rsidRDefault="00A602AA" w:rsidP="002028EA">
            <w:pPr>
              <w:spacing w:before="240" w:line="360" w:lineRule="auto"/>
              <w:rPr>
                <w:bCs/>
                <w:szCs w:val="28"/>
                <w:lang w:val="en-US"/>
              </w:rPr>
            </w:pPr>
            <w:r w:rsidRPr="00451201">
              <w:rPr>
                <w:bCs/>
                <w:szCs w:val="28"/>
              </w:rPr>
              <w:t>A1 – Người dùng chọn tìm kiếm các từ khóa không hợp lệ</w:t>
            </w:r>
            <w:r>
              <w:rPr>
                <w:bCs/>
                <w:szCs w:val="28"/>
                <w:lang w:val="en-US"/>
              </w:rPr>
              <w:t>.</w:t>
            </w:r>
          </w:p>
          <w:p w14:paraId="0CFB0C55" w14:textId="77777777" w:rsidR="00A602AA" w:rsidRPr="004939F2" w:rsidRDefault="00A602AA" w:rsidP="002028EA">
            <w:pPr>
              <w:spacing w:before="240" w:line="360" w:lineRule="auto"/>
              <w:rPr>
                <w:bCs/>
                <w:szCs w:val="28"/>
                <w:lang w:val="en-US"/>
              </w:rPr>
            </w:pPr>
            <w:r w:rsidRPr="00451201">
              <w:rPr>
                <w:bCs/>
                <w:szCs w:val="28"/>
              </w:rPr>
              <w:t xml:space="preserve"> Chuỗi A1 bắt đầu ở bước 2 của kịch bản thường.</w:t>
            </w:r>
          </w:p>
          <w:p w14:paraId="1614DE1E" w14:textId="77777777" w:rsidR="00A602AA" w:rsidRPr="00451201" w:rsidRDefault="00A602AA" w:rsidP="002028EA">
            <w:pPr>
              <w:numPr>
                <w:ilvl w:val="0"/>
                <w:numId w:val="1"/>
              </w:numPr>
              <w:spacing w:before="240" w:line="360" w:lineRule="auto"/>
              <w:rPr>
                <w:bCs/>
                <w:szCs w:val="28"/>
              </w:rPr>
            </w:pPr>
            <w:r w:rsidRPr="00451201">
              <w:rPr>
                <w:bCs/>
                <w:szCs w:val="28"/>
              </w:rPr>
              <w:t>Trong mục tìm kiếm gõ từ khóa.</w:t>
            </w:r>
          </w:p>
          <w:p w14:paraId="3999D215" w14:textId="77777777" w:rsidR="00A602AA" w:rsidRPr="00A22EC0" w:rsidRDefault="00A602AA" w:rsidP="002028EA">
            <w:pPr>
              <w:numPr>
                <w:ilvl w:val="0"/>
                <w:numId w:val="1"/>
              </w:numPr>
              <w:spacing w:line="360" w:lineRule="auto"/>
              <w:rPr>
                <w:bCs/>
                <w:szCs w:val="28"/>
              </w:rPr>
            </w:pPr>
            <w:r w:rsidRPr="00451201">
              <w:rPr>
                <w:bCs/>
                <w:szCs w:val="28"/>
              </w:rPr>
              <w:t>Hệ thống hiển thị thông tin từ khóa vừa tìm.</w:t>
            </w:r>
          </w:p>
        </w:tc>
      </w:tr>
      <w:tr w:rsidR="00A602AA" w14:paraId="1C35EA14" w14:textId="77777777" w:rsidTr="002028EA">
        <w:tc>
          <w:tcPr>
            <w:tcW w:w="3539" w:type="dxa"/>
            <w:vAlign w:val="center"/>
          </w:tcPr>
          <w:p w14:paraId="44E3916F" w14:textId="77777777" w:rsidR="00A602AA" w:rsidRPr="00A22EC0" w:rsidRDefault="00A602AA" w:rsidP="002028EA">
            <w:pPr>
              <w:spacing w:before="240" w:after="240"/>
              <w:rPr>
                <w:rFonts w:eastAsia="Times New Roman" w:cs="Times New Roman"/>
                <w:b/>
                <w:sz w:val="26"/>
                <w:szCs w:val="26"/>
                <w:lang w:val="en-US"/>
              </w:rPr>
            </w:pPr>
            <w:proofErr w:type="spellStart"/>
            <w:r>
              <w:rPr>
                <w:rFonts w:eastAsia="Times New Roman" w:cs="Times New Roman"/>
                <w:b/>
                <w:sz w:val="26"/>
                <w:szCs w:val="26"/>
                <w:lang w:val="en-US"/>
              </w:rPr>
              <w:t>Kết</w:t>
            </w:r>
            <w:proofErr w:type="spellEnd"/>
            <w:r>
              <w:rPr>
                <w:rFonts w:eastAsia="Times New Roman" w:cs="Times New Roman"/>
                <w:b/>
                <w:sz w:val="26"/>
                <w:szCs w:val="26"/>
                <w:lang w:val="en-US"/>
              </w:rPr>
              <w:t xml:space="preserve"> </w:t>
            </w:r>
            <w:proofErr w:type="spellStart"/>
            <w:r>
              <w:rPr>
                <w:rFonts w:eastAsia="Times New Roman" w:cs="Times New Roman"/>
                <w:b/>
                <w:sz w:val="26"/>
                <w:szCs w:val="26"/>
                <w:lang w:val="en-US"/>
              </w:rPr>
              <w:t>quả</w:t>
            </w:r>
            <w:proofErr w:type="spellEnd"/>
          </w:p>
        </w:tc>
        <w:tc>
          <w:tcPr>
            <w:tcW w:w="6200" w:type="dxa"/>
            <w:vAlign w:val="center"/>
          </w:tcPr>
          <w:p w14:paraId="694F2471" w14:textId="77777777" w:rsidR="00A602AA" w:rsidRDefault="00A602AA" w:rsidP="002028EA">
            <w:pPr>
              <w:spacing w:before="240" w:after="240"/>
              <w:rPr>
                <w:rFonts w:eastAsia="Times New Roman" w:cs="Times New Roman"/>
                <w:b/>
                <w:sz w:val="26"/>
                <w:szCs w:val="26"/>
              </w:rPr>
            </w:pPr>
            <w:r w:rsidRPr="00451201">
              <w:rPr>
                <w:bCs/>
                <w:szCs w:val="28"/>
              </w:rPr>
              <w:t>Người dùng có thể tìm kiếm các thông tin cần tìm.</w:t>
            </w:r>
          </w:p>
        </w:tc>
      </w:tr>
    </w:tbl>
    <w:p w14:paraId="5B61D1BD" w14:textId="77777777" w:rsidR="00A602AA" w:rsidRPr="008F05F8" w:rsidRDefault="00A602AA" w:rsidP="00A602AA">
      <w:pPr>
        <w:spacing w:before="240" w:after="240"/>
        <w:jc w:val="both"/>
        <w:rPr>
          <w:rFonts w:eastAsia="Times New Roman" w:cs="Times New Roman"/>
          <w:b/>
          <w:sz w:val="26"/>
          <w:szCs w:val="26"/>
        </w:rPr>
      </w:pPr>
    </w:p>
    <w:p w14:paraId="52B81CA5" w14:textId="77777777" w:rsidR="00A602AA" w:rsidRDefault="00A602AA" w:rsidP="00A602AA">
      <w:pPr>
        <w:rPr>
          <w:b/>
        </w:rPr>
      </w:pPr>
    </w:p>
    <w:p w14:paraId="7C2FCFBD" w14:textId="77777777" w:rsidR="00A602AA" w:rsidRDefault="00A602AA" w:rsidP="00A602AA">
      <w:pPr>
        <w:rPr>
          <w:b/>
        </w:rPr>
      </w:pPr>
    </w:p>
    <w:p w14:paraId="514171C8" w14:textId="77777777" w:rsidR="00A602AA" w:rsidRDefault="00A602AA" w:rsidP="00A602AA">
      <w:pPr>
        <w:rPr>
          <w:b/>
        </w:rPr>
      </w:pPr>
    </w:p>
    <w:p w14:paraId="56B6E3B1" w14:textId="77777777" w:rsidR="00A602AA" w:rsidRPr="001E57AD" w:rsidRDefault="00A602AA" w:rsidP="00A602AA">
      <w:pPr>
        <w:rPr>
          <w:b/>
        </w:rPr>
      </w:pPr>
    </w:p>
    <w:p w14:paraId="10C449E8" w14:textId="02746A2E" w:rsidR="00013F0D" w:rsidRDefault="00E952C3">
      <w:pPr>
        <w:pStyle w:val="Heading3"/>
        <w:rPr>
          <w:lang w:val="en-US"/>
        </w:rPr>
      </w:pPr>
      <w:bookmarkStart w:id="193" w:name="_Toc119444958"/>
      <w:r w:rsidRPr="001E57AD">
        <w:t>Use case “ Liên hệ nhà trường”</w:t>
      </w:r>
      <w:r w:rsidR="008F05F8">
        <w:rPr>
          <w:lang w:val="en-US"/>
        </w:rPr>
        <w:t>.</w:t>
      </w:r>
      <w:bookmarkEnd w:id="193"/>
    </w:p>
    <w:p w14:paraId="2247B590" w14:textId="2708C992" w:rsidR="009434BF" w:rsidRPr="009434BF" w:rsidRDefault="00A22EC0" w:rsidP="006A5B1D">
      <w:pPr>
        <w:spacing w:before="240"/>
        <w:ind w:firstLine="720"/>
        <w:jc w:val="both"/>
        <w:rPr>
          <w:rFonts w:eastAsia="Times New Roman" w:cs="Times New Roman"/>
          <w:szCs w:val="28"/>
        </w:rPr>
      </w:pPr>
      <w:r>
        <w:rPr>
          <w:rFonts w:eastAsia="Times New Roman" w:cs="Times New Roman"/>
          <w:szCs w:val="28"/>
        </w:rPr>
        <w:t>Chức năng “Liên hệ nhà trường</w:t>
      </w:r>
      <w:r w:rsidRPr="008877C7">
        <w:rPr>
          <w:rFonts w:eastAsia="Times New Roman" w:cs="Times New Roman"/>
          <w:szCs w:val="28"/>
        </w:rPr>
        <w:t xml:space="preserve">” là một trong những chức năng của các actor trong hệ thống được thể hiện ở trong </w:t>
      </w:r>
      <w:r w:rsidR="00F910A0">
        <w:rPr>
          <w:rFonts w:eastAsia="Times New Roman" w:cs="Times New Roman"/>
          <w:szCs w:val="28"/>
        </w:rPr>
        <w:fldChar w:fldCharType="begin"/>
      </w:r>
      <w:r w:rsidR="00F910A0">
        <w:rPr>
          <w:rFonts w:eastAsia="Times New Roman" w:cs="Times New Roman"/>
          <w:szCs w:val="28"/>
        </w:rPr>
        <w:instrText xml:space="preserve"> REF _Ref118850213 \h </w:instrText>
      </w:r>
      <w:r w:rsidR="00F910A0">
        <w:rPr>
          <w:rFonts w:eastAsia="Times New Roman" w:cs="Times New Roman"/>
          <w:szCs w:val="28"/>
        </w:rPr>
      </w:r>
      <w:r w:rsidR="00F910A0">
        <w:rPr>
          <w:rFonts w:eastAsia="Times New Roman" w:cs="Times New Roman"/>
          <w:szCs w:val="28"/>
        </w:rPr>
        <w:fldChar w:fldCharType="separate"/>
      </w:r>
      <w:r w:rsidR="00A97CFA">
        <w:t xml:space="preserve">Hình </w:t>
      </w:r>
      <w:r w:rsidR="00A97CFA">
        <w:rPr>
          <w:noProof/>
        </w:rPr>
        <w:t>2</w:t>
      </w:r>
      <w:r w:rsidR="00A97CFA">
        <w:t>.</w:t>
      </w:r>
      <w:r w:rsidR="00A97CFA">
        <w:rPr>
          <w:noProof/>
        </w:rPr>
        <w:t>2</w:t>
      </w:r>
      <w:r w:rsidR="00F910A0">
        <w:rPr>
          <w:rFonts w:eastAsia="Times New Roman" w:cs="Times New Roman"/>
          <w:szCs w:val="28"/>
        </w:rPr>
        <w:fldChar w:fldCharType="end"/>
      </w:r>
      <w:r w:rsidRPr="008877C7">
        <w:rPr>
          <w:rFonts w:eastAsia="Times New Roman" w:cs="Times New Roman"/>
          <w:szCs w:val="28"/>
        </w:rPr>
        <w:t xml:space="preserve"> . Cho phép người dùng</w:t>
      </w:r>
      <w:r>
        <w:rPr>
          <w:rFonts w:eastAsia="Times New Roman" w:cs="Times New Roman"/>
          <w:szCs w:val="28"/>
          <w:lang w:val="en-US"/>
        </w:rPr>
        <w:t xml:space="preserve"> </w:t>
      </w:r>
      <w:proofErr w:type="spellStart"/>
      <w:r>
        <w:rPr>
          <w:rFonts w:eastAsia="Times New Roman" w:cs="Times New Roman"/>
          <w:szCs w:val="28"/>
          <w:lang w:val="en-US"/>
        </w:rPr>
        <w:t>có</w:t>
      </w:r>
      <w:proofErr w:type="spellEnd"/>
      <w:r>
        <w:rPr>
          <w:rFonts w:eastAsia="Times New Roman" w:cs="Times New Roman"/>
          <w:szCs w:val="28"/>
          <w:lang w:val="en-US"/>
        </w:rPr>
        <w:t xml:space="preserve"> </w:t>
      </w:r>
      <w:proofErr w:type="spellStart"/>
      <w:r>
        <w:rPr>
          <w:rFonts w:eastAsia="Times New Roman" w:cs="Times New Roman"/>
          <w:szCs w:val="28"/>
          <w:lang w:val="en-US"/>
        </w:rPr>
        <w:t>thể</w:t>
      </w:r>
      <w:proofErr w:type="spellEnd"/>
      <w:r>
        <w:rPr>
          <w:rFonts w:eastAsia="Times New Roman" w:cs="Times New Roman"/>
          <w:szCs w:val="28"/>
          <w:lang w:val="en-US"/>
        </w:rPr>
        <w:t xml:space="preserve"> </w:t>
      </w:r>
      <w:proofErr w:type="spellStart"/>
      <w:r>
        <w:rPr>
          <w:rFonts w:eastAsia="Times New Roman" w:cs="Times New Roman"/>
          <w:szCs w:val="28"/>
          <w:lang w:val="en-US"/>
        </w:rPr>
        <w:t>kịp</w:t>
      </w:r>
      <w:proofErr w:type="spellEnd"/>
      <w:r>
        <w:rPr>
          <w:rFonts w:eastAsia="Times New Roman" w:cs="Times New Roman"/>
          <w:szCs w:val="28"/>
          <w:lang w:val="en-US"/>
        </w:rPr>
        <w:t xml:space="preserve"> </w:t>
      </w:r>
      <w:proofErr w:type="spellStart"/>
      <w:r>
        <w:rPr>
          <w:rFonts w:eastAsia="Times New Roman" w:cs="Times New Roman"/>
          <w:szCs w:val="28"/>
          <w:lang w:val="en-US"/>
        </w:rPr>
        <w:t>thời</w:t>
      </w:r>
      <w:proofErr w:type="spellEnd"/>
      <w:r>
        <w:rPr>
          <w:rFonts w:eastAsia="Times New Roman" w:cs="Times New Roman"/>
          <w:szCs w:val="28"/>
          <w:lang w:val="en-US"/>
        </w:rPr>
        <w:t xml:space="preserve"> </w:t>
      </w:r>
      <w:proofErr w:type="spellStart"/>
      <w:r>
        <w:rPr>
          <w:rFonts w:eastAsia="Times New Roman" w:cs="Times New Roman"/>
          <w:szCs w:val="28"/>
          <w:lang w:val="en-US"/>
        </w:rPr>
        <w:t>liên</w:t>
      </w:r>
      <w:proofErr w:type="spellEnd"/>
      <w:r>
        <w:rPr>
          <w:rFonts w:eastAsia="Times New Roman" w:cs="Times New Roman"/>
          <w:szCs w:val="28"/>
          <w:lang w:val="en-US"/>
        </w:rPr>
        <w:t xml:space="preserve"> </w:t>
      </w:r>
      <w:proofErr w:type="spellStart"/>
      <w:r>
        <w:rPr>
          <w:rFonts w:eastAsia="Times New Roman" w:cs="Times New Roman"/>
          <w:szCs w:val="28"/>
          <w:lang w:val="en-US"/>
        </w:rPr>
        <w:t>hệ</w:t>
      </w:r>
      <w:proofErr w:type="spellEnd"/>
      <w:r>
        <w:rPr>
          <w:rFonts w:eastAsia="Times New Roman" w:cs="Times New Roman"/>
          <w:szCs w:val="28"/>
          <w:lang w:val="en-US"/>
        </w:rPr>
        <w:t xml:space="preserve"> </w:t>
      </w:r>
      <w:proofErr w:type="spellStart"/>
      <w:r>
        <w:rPr>
          <w:rFonts w:eastAsia="Times New Roman" w:cs="Times New Roman"/>
          <w:szCs w:val="28"/>
          <w:lang w:val="en-US"/>
        </w:rPr>
        <w:t>với</w:t>
      </w:r>
      <w:proofErr w:type="spellEnd"/>
      <w:r>
        <w:rPr>
          <w:rFonts w:eastAsia="Times New Roman" w:cs="Times New Roman"/>
          <w:szCs w:val="28"/>
          <w:lang w:val="en-US"/>
        </w:rPr>
        <w:t xml:space="preserve"> </w:t>
      </w:r>
      <w:proofErr w:type="spellStart"/>
      <w:r>
        <w:rPr>
          <w:rFonts w:eastAsia="Times New Roman" w:cs="Times New Roman"/>
          <w:szCs w:val="28"/>
          <w:lang w:val="en-US"/>
        </w:rPr>
        <w:t>nhà</w:t>
      </w:r>
      <w:proofErr w:type="spellEnd"/>
      <w:r>
        <w:rPr>
          <w:rFonts w:eastAsia="Times New Roman" w:cs="Times New Roman"/>
          <w:szCs w:val="28"/>
          <w:lang w:val="en-US"/>
        </w:rPr>
        <w:t xml:space="preserve"> </w:t>
      </w:r>
      <w:proofErr w:type="spellStart"/>
      <w:r>
        <w:rPr>
          <w:rFonts w:eastAsia="Times New Roman" w:cs="Times New Roman"/>
          <w:szCs w:val="28"/>
          <w:lang w:val="en-US"/>
        </w:rPr>
        <w:t>trường</w:t>
      </w:r>
      <w:proofErr w:type="spellEnd"/>
      <w:r>
        <w:rPr>
          <w:rFonts w:eastAsia="Times New Roman" w:cs="Times New Roman"/>
          <w:szCs w:val="28"/>
          <w:lang w:val="en-US"/>
        </w:rPr>
        <w:t xml:space="preserve"> </w:t>
      </w:r>
      <w:proofErr w:type="spellStart"/>
      <w:r>
        <w:rPr>
          <w:rFonts w:eastAsia="Times New Roman" w:cs="Times New Roman"/>
          <w:szCs w:val="28"/>
          <w:lang w:val="en-US"/>
        </w:rPr>
        <w:t>và</w:t>
      </w:r>
      <w:proofErr w:type="spellEnd"/>
      <w:r>
        <w:rPr>
          <w:rFonts w:eastAsia="Times New Roman" w:cs="Times New Roman"/>
          <w:szCs w:val="28"/>
          <w:lang w:val="en-US"/>
        </w:rPr>
        <w:t xml:space="preserve"> </w:t>
      </w:r>
      <w:proofErr w:type="spellStart"/>
      <w:r>
        <w:rPr>
          <w:rFonts w:eastAsia="Times New Roman" w:cs="Times New Roman"/>
          <w:szCs w:val="28"/>
          <w:lang w:val="en-US"/>
        </w:rPr>
        <w:t>trao</w:t>
      </w:r>
      <w:proofErr w:type="spellEnd"/>
      <w:r>
        <w:rPr>
          <w:rFonts w:eastAsia="Times New Roman" w:cs="Times New Roman"/>
          <w:szCs w:val="28"/>
          <w:lang w:val="en-US"/>
        </w:rPr>
        <w:t xml:space="preserve"> </w:t>
      </w:r>
      <w:proofErr w:type="spellStart"/>
      <w:r>
        <w:rPr>
          <w:rFonts w:eastAsia="Times New Roman" w:cs="Times New Roman"/>
          <w:szCs w:val="28"/>
          <w:lang w:val="en-US"/>
        </w:rPr>
        <w:t>đổi</w:t>
      </w:r>
      <w:proofErr w:type="spellEnd"/>
      <w:r>
        <w:rPr>
          <w:rFonts w:eastAsia="Times New Roman" w:cs="Times New Roman"/>
          <w:szCs w:val="28"/>
          <w:lang w:val="en-US"/>
        </w:rPr>
        <w:t xml:space="preserve"> </w:t>
      </w:r>
      <w:proofErr w:type="spellStart"/>
      <w:r>
        <w:rPr>
          <w:rFonts w:eastAsia="Times New Roman" w:cs="Times New Roman"/>
          <w:szCs w:val="28"/>
          <w:lang w:val="en-US"/>
        </w:rPr>
        <w:t>thông</w:t>
      </w:r>
      <w:proofErr w:type="spellEnd"/>
      <w:r>
        <w:rPr>
          <w:rFonts w:eastAsia="Times New Roman" w:cs="Times New Roman"/>
          <w:szCs w:val="28"/>
          <w:lang w:val="en-US"/>
        </w:rPr>
        <w:t xml:space="preserve"> tin </w:t>
      </w:r>
      <w:proofErr w:type="spellStart"/>
      <w:r>
        <w:rPr>
          <w:rFonts w:eastAsia="Times New Roman" w:cs="Times New Roman"/>
          <w:szCs w:val="28"/>
          <w:lang w:val="en-US"/>
        </w:rPr>
        <w:t>một</w:t>
      </w:r>
      <w:proofErr w:type="spellEnd"/>
      <w:r>
        <w:rPr>
          <w:rFonts w:eastAsia="Times New Roman" w:cs="Times New Roman"/>
          <w:szCs w:val="28"/>
          <w:lang w:val="en-US"/>
        </w:rPr>
        <w:t xml:space="preserve"> </w:t>
      </w:r>
      <w:proofErr w:type="spellStart"/>
      <w:r>
        <w:rPr>
          <w:rFonts w:eastAsia="Times New Roman" w:cs="Times New Roman"/>
          <w:szCs w:val="28"/>
          <w:lang w:val="en-US"/>
        </w:rPr>
        <w:t>cách</w:t>
      </w:r>
      <w:proofErr w:type="spellEnd"/>
      <w:r>
        <w:rPr>
          <w:rFonts w:eastAsia="Times New Roman" w:cs="Times New Roman"/>
          <w:szCs w:val="28"/>
          <w:lang w:val="en-US"/>
        </w:rPr>
        <w:t xml:space="preserve"> </w:t>
      </w:r>
      <w:proofErr w:type="spellStart"/>
      <w:r>
        <w:rPr>
          <w:rFonts w:eastAsia="Times New Roman" w:cs="Times New Roman"/>
          <w:szCs w:val="28"/>
          <w:lang w:val="en-US"/>
        </w:rPr>
        <w:t>dễ</w:t>
      </w:r>
      <w:proofErr w:type="spellEnd"/>
      <w:r>
        <w:rPr>
          <w:rFonts w:eastAsia="Times New Roman" w:cs="Times New Roman"/>
          <w:szCs w:val="28"/>
          <w:lang w:val="en-US"/>
        </w:rPr>
        <w:t xml:space="preserve"> </w:t>
      </w:r>
      <w:proofErr w:type="spellStart"/>
      <w:r>
        <w:rPr>
          <w:rFonts w:eastAsia="Times New Roman" w:cs="Times New Roman"/>
          <w:szCs w:val="28"/>
          <w:lang w:val="en-US"/>
        </w:rPr>
        <w:t>dàng</w:t>
      </w:r>
      <w:proofErr w:type="spellEnd"/>
      <w:r>
        <w:rPr>
          <w:rFonts w:eastAsia="Times New Roman" w:cs="Times New Roman"/>
          <w:szCs w:val="28"/>
          <w:lang w:val="en-US"/>
        </w:rPr>
        <w:t xml:space="preserve"> </w:t>
      </w:r>
      <w:proofErr w:type="spellStart"/>
      <w:r>
        <w:rPr>
          <w:rFonts w:eastAsia="Times New Roman" w:cs="Times New Roman"/>
          <w:szCs w:val="28"/>
          <w:lang w:val="en-US"/>
        </w:rPr>
        <w:t>hơn</w:t>
      </w:r>
      <w:proofErr w:type="spellEnd"/>
      <w:r w:rsidRPr="008877C7">
        <w:rPr>
          <w:rFonts w:eastAsia="Times New Roman" w:cs="Times New Roman"/>
          <w:szCs w:val="28"/>
        </w:rPr>
        <w:t xml:space="preserve">. Các thông tin cụ thể về chức năng này bao gồm các kịch bản sử dụng được mô tả cụ thể ở trong </w:t>
      </w:r>
      <w:r w:rsidR="00F910A0">
        <w:rPr>
          <w:rFonts w:eastAsia="Times New Roman" w:cs="Times New Roman"/>
          <w:b/>
          <w:szCs w:val="28"/>
        </w:rPr>
        <w:fldChar w:fldCharType="begin"/>
      </w:r>
      <w:r w:rsidR="00F910A0">
        <w:rPr>
          <w:rFonts w:eastAsia="Times New Roman" w:cs="Times New Roman"/>
          <w:szCs w:val="28"/>
        </w:rPr>
        <w:instrText xml:space="preserve"> REF _Ref118850839 \h </w:instrText>
      </w:r>
      <w:r w:rsidR="00F910A0">
        <w:rPr>
          <w:rFonts w:eastAsia="Times New Roman" w:cs="Times New Roman"/>
          <w:b/>
          <w:szCs w:val="28"/>
        </w:rPr>
      </w:r>
      <w:r w:rsidR="00F910A0">
        <w:rPr>
          <w:rFonts w:eastAsia="Times New Roman" w:cs="Times New Roman"/>
          <w:b/>
          <w:szCs w:val="28"/>
        </w:rPr>
        <w:fldChar w:fldCharType="separate"/>
      </w:r>
      <w:r w:rsidR="00A97CFA">
        <w:t xml:space="preserve">Bảng </w:t>
      </w:r>
      <w:r w:rsidR="00A97CFA">
        <w:rPr>
          <w:noProof/>
        </w:rPr>
        <w:t>2</w:t>
      </w:r>
      <w:r w:rsidR="00A97CFA">
        <w:t>.</w:t>
      </w:r>
      <w:r w:rsidR="00A97CFA">
        <w:rPr>
          <w:noProof/>
        </w:rPr>
        <w:t>2</w:t>
      </w:r>
      <w:r w:rsidR="00F910A0">
        <w:rPr>
          <w:rFonts w:eastAsia="Times New Roman" w:cs="Times New Roman"/>
          <w:b/>
          <w:szCs w:val="28"/>
        </w:rPr>
        <w:fldChar w:fldCharType="end"/>
      </w:r>
      <w:r w:rsidRPr="008877C7">
        <w:rPr>
          <w:rFonts w:eastAsia="Times New Roman" w:cs="Times New Roman"/>
          <w:b/>
          <w:szCs w:val="28"/>
        </w:rPr>
        <w:t xml:space="preserve"> </w:t>
      </w:r>
      <w:r w:rsidRPr="008877C7">
        <w:rPr>
          <w:rFonts w:eastAsia="Times New Roman" w:cs="Times New Roman"/>
          <w:szCs w:val="28"/>
        </w:rPr>
        <w:t>phía bên dưới.</w:t>
      </w:r>
    </w:p>
    <w:p w14:paraId="11B7C562" w14:textId="3F335DD4" w:rsidR="009434BF" w:rsidRDefault="009434BF" w:rsidP="00BE4F8B">
      <w:pPr>
        <w:pStyle w:val="Caption"/>
      </w:pPr>
      <w:bookmarkStart w:id="194" w:name="_Ref118850839"/>
      <w:bookmarkStart w:id="195" w:name="_Toc119445041"/>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2</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2</w:t>
      </w:r>
      <w:r w:rsidR="005018C1">
        <w:rPr>
          <w:noProof/>
        </w:rPr>
        <w:fldChar w:fldCharType="end"/>
      </w:r>
      <w:bookmarkEnd w:id="194"/>
      <w:r>
        <w:t xml:space="preserve">: </w:t>
      </w:r>
      <w:proofErr w:type="spellStart"/>
      <w:r>
        <w:t>Mô</w:t>
      </w:r>
      <w:proofErr w:type="spellEnd"/>
      <w:r>
        <w:t xml:space="preserve"> </w:t>
      </w:r>
      <w:proofErr w:type="spellStart"/>
      <w:r>
        <w:t>tả</w:t>
      </w:r>
      <w:proofErr w:type="spellEnd"/>
      <w:r>
        <w:t xml:space="preserve"> use case “</w:t>
      </w:r>
      <w:proofErr w:type="spellStart"/>
      <w:r>
        <w:t>Liên</w:t>
      </w:r>
      <w:proofErr w:type="spellEnd"/>
      <w:r>
        <w:t xml:space="preserve"> </w:t>
      </w:r>
      <w:proofErr w:type="spellStart"/>
      <w:r>
        <w:t>hệ</w:t>
      </w:r>
      <w:proofErr w:type="spellEnd"/>
      <w:r>
        <w:t xml:space="preserve"> </w:t>
      </w:r>
      <w:proofErr w:type="spellStart"/>
      <w:r>
        <w:t>nhà</w:t>
      </w:r>
      <w:proofErr w:type="spellEnd"/>
      <w:r>
        <w:t xml:space="preserve"> </w:t>
      </w:r>
      <w:proofErr w:type="spellStart"/>
      <w:r>
        <w:t>trường</w:t>
      </w:r>
      <w:proofErr w:type="spellEnd"/>
      <w:r>
        <w:t>”</w:t>
      </w:r>
      <w:bookmarkEnd w:id="195"/>
    </w:p>
    <w:tbl>
      <w:tblPr>
        <w:tblStyle w:val="TableNormal1"/>
        <w:tblW w:w="982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534"/>
        <w:gridCol w:w="6289"/>
      </w:tblGrid>
      <w:tr w:rsidR="00013F0D" w:rsidRPr="00355745" w14:paraId="73E3FA8A" w14:textId="77777777" w:rsidTr="00C24FE8">
        <w:tc>
          <w:tcPr>
            <w:tcW w:w="3534" w:type="dxa"/>
            <w:shd w:val="clear" w:color="auto" w:fill="auto"/>
            <w:tcMar>
              <w:top w:w="100" w:type="dxa"/>
              <w:left w:w="100" w:type="dxa"/>
              <w:bottom w:w="100" w:type="dxa"/>
              <w:right w:w="100" w:type="dxa"/>
            </w:tcMar>
          </w:tcPr>
          <w:p w14:paraId="1042C51A" w14:textId="77777777" w:rsidR="00013F0D" w:rsidRPr="00355745" w:rsidRDefault="00E952C3">
            <w:pPr>
              <w:widowControl w:val="0"/>
              <w:spacing w:line="240" w:lineRule="auto"/>
              <w:rPr>
                <w:rFonts w:cs="Times New Roman"/>
                <w:b/>
                <w:szCs w:val="28"/>
              </w:rPr>
            </w:pPr>
            <w:r w:rsidRPr="00355745">
              <w:rPr>
                <w:rFonts w:cs="Times New Roman"/>
                <w:b/>
                <w:szCs w:val="28"/>
              </w:rPr>
              <w:t>Tên use case</w:t>
            </w:r>
          </w:p>
        </w:tc>
        <w:tc>
          <w:tcPr>
            <w:tcW w:w="6289" w:type="dxa"/>
            <w:shd w:val="clear" w:color="auto" w:fill="auto"/>
            <w:tcMar>
              <w:top w:w="100" w:type="dxa"/>
              <w:left w:w="100" w:type="dxa"/>
              <w:bottom w:w="100" w:type="dxa"/>
              <w:right w:w="100" w:type="dxa"/>
            </w:tcMar>
          </w:tcPr>
          <w:p w14:paraId="6C9038E8" w14:textId="22D3D507" w:rsidR="00013F0D" w:rsidRPr="00C24FE8" w:rsidRDefault="00C24FE8">
            <w:pPr>
              <w:widowControl w:val="0"/>
              <w:spacing w:line="240" w:lineRule="auto"/>
              <w:rPr>
                <w:rFonts w:cs="Times New Roman"/>
                <w:b/>
                <w:szCs w:val="28"/>
                <w:lang w:val="en-US"/>
              </w:rPr>
            </w:pPr>
            <w:r>
              <w:rPr>
                <w:rFonts w:cs="Times New Roman"/>
                <w:b/>
                <w:szCs w:val="28"/>
                <w:lang w:val="en-US"/>
              </w:rPr>
              <w:t>Use case “</w:t>
            </w:r>
            <w:r w:rsidR="00E952C3" w:rsidRPr="00355745">
              <w:rPr>
                <w:rFonts w:cs="Times New Roman"/>
                <w:b/>
                <w:szCs w:val="28"/>
              </w:rPr>
              <w:t>Liên hệ nhà trường</w:t>
            </w:r>
            <w:r>
              <w:rPr>
                <w:rFonts w:cs="Times New Roman"/>
                <w:b/>
                <w:szCs w:val="28"/>
                <w:lang w:val="en-US"/>
              </w:rPr>
              <w:t>”</w:t>
            </w:r>
          </w:p>
        </w:tc>
      </w:tr>
      <w:tr w:rsidR="00013F0D" w:rsidRPr="00355745" w14:paraId="209C71D3" w14:textId="77777777" w:rsidTr="00C24FE8">
        <w:tc>
          <w:tcPr>
            <w:tcW w:w="3534" w:type="dxa"/>
            <w:shd w:val="clear" w:color="auto" w:fill="auto"/>
            <w:tcMar>
              <w:top w:w="100" w:type="dxa"/>
              <w:left w:w="100" w:type="dxa"/>
              <w:bottom w:w="100" w:type="dxa"/>
              <w:right w:w="100" w:type="dxa"/>
            </w:tcMar>
          </w:tcPr>
          <w:p w14:paraId="0C0F6D75" w14:textId="77777777" w:rsidR="00013F0D" w:rsidRPr="00355745" w:rsidRDefault="00E952C3">
            <w:pPr>
              <w:widowControl w:val="0"/>
              <w:spacing w:line="240" w:lineRule="auto"/>
              <w:rPr>
                <w:rFonts w:cs="Times New Roman"/>
                <w:b/>
                <w:szCs w:val="28"/>
              </w:rPr>
            </w:pPr>
            <w:r w:rsidRPr="00355745">
              <w:rPr>
                <w:rFonts w:cs="Times New Roman"/>
                <w:b/>
                <w:szCs w:val="28"/>
              </w:rPr>
              <w:t>Tóm tắt use case</w:t>
            </w:r>
          </w:p>
        </w:tc>
        <w:tc>
          <w:tcPr>
            <w:tcW w:w="6289" w:type="dxa"/>
            <w:shd w:val="clear" w:color="auto" w:fill="auto"/>
            <w:tcMar>
              <w:top w:w="100" w:type="dxa"/>
              <w:left w:w="100" w:type="dxa"/>
              <w:bottom w:w="100" w:type="dxa"/>
              <w:right w:w="100" w:type="dxa"/>
            </w:tcMar>
          </w:tcPr>
          <w:p w14:paraId="46E6D594" w14:textId="77777777" w:rsidR="00013F0D" w:rsidRPr="00355745" w:rsidRDefault="00E952C3">
            <w:pPr>
              <w:widowControl w:val="0"/>
              <w:spacing w:line="240" w:lineRule="auto"/>
              <w:rPr>
                <w:rFonts w:cs="Times New Roman"/>
                <w:szCs w:val="28"/>
              </w:rPr>
            </w:pPr>
            <w:r w:rsidRPr="00355745">
              <w:rPr>
                <w:rFonts w:cs="Times New Roman"/>
                <w:szCs w:val="28"/>
              </w:rPr>
              <w:t>Người chưa có tài khoản có thể liên hệ trực tiếp với nhà trường thông qua chức năng gọi điện trực tuyến hoặc chatbox.</w:t>
            </w:r>
          </w:p>
        </w:tc>
      </w:tr>
      <w:tr w:rsidR="00013F0D" w:rsidRPr="00355745" w14:paraId="3C5FE791" w14:textId="77777777" w:rsidTr="00C24FE8">
        <w:tc>
          <w:tcPr>
            <w:tcW w:w="3534" w:type="dxa"/>
            <w:shd w:val="clear" w:color="auto" w:fill="auto"/>
            <w:tcMar>
              <w:top w:w="100" w:type="dxa"/>
              <w:left w:w="100" w:type="dxa"/>
              <w:bottom w:w="100" w:type="dxa"/>
              <w:right w:w="100" w:type="dxa"/>
            </w:tcMar>
          </w:tcPr>
          <w:p w14:paraId="2CC76413" w14:textId="77777777" w:rsidR="00013F0D" w:rsidRPr="00355745" w:rsidRDefault="00E952C3">
            <w:pPr>
              <w:widowControl w:val="0"/>
              <w:spacing w:line="240" w:lineRule="auto"/>
              <w:rPr>
                <w:rFonts w:cs="Times New Roman"/>
                <w:b/>
                <w:szCs w:val="28"/>
              </w:rPr>
            </w:pPr>
            <w:r w:rsidRPr="00355745">
              <w:rPr>
                <w:rFonts w:cs="Times New Roman"/>
                <w:b/>
                <w:szCs w:val="28"/>
              </w:rPr>
              <w:t>Actor</w:t>
            </w:r>
          </w:p>
        </w:tc>
        <w:tc>
          <w:tcPr>
            <w:tcW w:w="6289" w:type="dxa"/>
            <w:shd w:val="clear" w:color="auto" w:fill="auto"/>
            <w:tcMar>
              <w:top w:w="100" w:type="dxa"/>
              <w:left w:w="100" w:type="dxa"/>
              <w:bottom w:w="100" w:type="dxa"/>
              <w:right w:w="100" w:type="dxa"/>
            </w:tcMar>
          </w:tcPr>
          <w:p w14:paraId="7856FE1F" w14:textId="77777777" w:rsidR="00013F0D" w:rsidRPr="00355745" w:rsidRDefault="00E952C3">
            <w:pPr>
              <w:widowControl w:val="0"/>
              <w:spacing w:line="240" w:lineRule="auto"/>
              <w:rPr>
                <w:rFonts w:cs="Times New Roman"/>
                <w:szCs w:val="28"/>
              </w:rPr>
            </w:pPr>
            <w:r w:rsidRPr="00355745">
              <w:rPr>
                <w:rFonts w:cs="Times New Roman"/>
                <w:szCs w:val="28"/>
              </w:rPr>
              <w:t xml:space="preserve">Người có tài khoản </w:t>
            </w:r>
          </w:p>
        </w:tc>
      </w:tr>
      <w:tr w:rsidR="00013F0D" w:rsidRPr="00355745" w14:paraId="5DDCEC45" w14:textId="77777777" w:rsidTr="00C24FE8">
        <w:tc>
          <w:tcPr>
            <w:tcW w:w="3534" w:type="dxa"/>
            <w:shd w:val="clear" w:color="auto" w:fill="auto"/>
            <w:tcMar>
              <w:top w:w="100" w:type="dxa"/>
              <w:left w:w="100" w:type="dxa"/>
              <w:bottom w:w="100" w:type="dxa"/>
              <w:right w:w="100" w:type="dxa"/>
            </w:tcMar>
          </w:tcPr>
          <w:p w14:paraId="46438CB4" w14:textId="77777777" w:rsidR="00013F0D" w:rsidRPr="00355745" w:rsidRDefault="00E952C3">
            <w:pPr>
              <w:widowControl w:val="0"/>
              <w:spacing w:line="240" w:lineRule="auto"/>
              <w:rPr>
                <w:rFonts w:cs="Times New Roman"/>
                <w:b/>
                <w:szCs w:val="28"/>
              </w:rPr>
            </w:pPr>
            <w:r w:rsidRPr="00355745">
              <w:rPr>
                <w:rFonts w:cs="Times New Roman"/>
                <w:b/>
                <w:szCs w:val="28"/>
              </w:rPr>
              <w:t>Ngày tạo</w:t>
            </w:r>
          </w:p>
        </w:tc>
        <w:tc>
          <w:tcPr>
            <w:tcW w:w="6289" w:type="dxa"/>
            <w:shd w:val="clear" w:color="auto" w:fill="auto"/>
            <w:tcMar>
              <w:top w:w="100" w:type="dxa"/>
              <w:left w:w="100" w:type="dxa"/>
              <w:bottom w:w="100" w:type="dxa"/>
              <w:right w:w="100" w:type="dxa"/>
            </w:tcMar>
          </w:tcPr>
          <w:p w14:paraId="2879A5DE" w14:textId="77777777" w:rsidR="00013F0D" w:rsidRPr="00355745" w:rsidRDefault="00E952C3">
            <w:pPr>
              <w:widowControl w:val="0"/>
              <w:spacing w:line="240" w:lineRule="auto"/>
              <w:rPr>
                <w:rFonts w:cs="Times New Roman"/>
                <w:szCs w:val="28"/>
              </w:rPr>
            </w:pPr>
            <w:r w:rsidRPr="00355745">
              <w:rPr>
                <w:rFonts w:cs="Times New Roman"/>
                <w:szCs w:val="28"/>
              </w:rPr>
              <w:t>20/09/2022</w:t>
            </w:r>
          </w:p>
        </w:tc>
      </w:tr>
      <w:tr w:rsidR="00013F0D" w:rsidRPr="00355745" w14:paraId="7183F1D0" w14:textId="77777777" w:rsidTr="00C24FE8">
        <w:tc>
          <w:tcPr>
            <w:tcW w:w="3534" w:type="dxa"/>
            <w:shd w:val="clear" w:color="auto" w:fill="auto"/>
            <w:tcMar>
              <w:top w:w="100" w:type="dxa"/>
              <w:left w:w="100" w:type="dxa"/>
              <w:bottom w:w="100" w:type="dxa"/>
              <w:right w:w="100" w:type="dxa"/>
            </w:tcMar>
          </w:tcPr>
          <w:p w14:paraId="7F60FCDD" w14:textId="77777777" w:rsidR="00013F0D" w:rsidRPr="00355745" w:rsidRDefault="00E952C3">
            <w:pPr>
              <w:widowControl w:val="0"/>
              <w:spacing w:line="240" w:lineRule="auto"/>
              <w:rPr>
                <w:rFonts w:cs="Times New Roman"/>
                <w:b/>
                <w:szCs w:val="28"/>
              </w:rPr>
            </w:pPr>
            <w:r w:rsidRPr="00355745">
              <w:rPr>
                <w:rFonts w:cs="Times New Roman"/>
                <w:b/>
                <w:szCs w:val="28"/>
              </w:rPr>
              <w:t>Ngày cập nhật</w:t>
            </w:r>
          </w:p>
        </w:tc>
        <w:tc>
          <w:tcPr>
            <w:tcW w:w="6289" w:type="dxa"/>
            <w:shd w:val="clear" w:color="auto" w:fill="auto"/>
            <w:tcMar>
              <w:top w:w="100" w:type="dxa"/>
              <w:left w:w="100" w:type="dxa"/>
              <w:bottom w:w="100" w:type="dxa"/>
              <w:right w:w="100" w:type="dxa"/>
            </w:tcMar>
          </w:tcPr>
          <w:p w14:paraId="46D19668" w14:textId="77777777" w:rsidR="00013F0D" w:rsidRPr="00355745" w:rsidRDefault="00E952C3">
            <w:pPr>
              <w:widowControl w:val="0"/>
              <w:spacing w:line="240" w:lineRule="auto"/>
              <w:rPr>
                <w:rFonts w:cs="Times New Roman"/>
                <w:szCs w:val="28"/>
              </w:rPr>
            </w:pPr>
            <w:r w:rsidRPr="00355745">
              <w:rPr>
                <w:rFonts w:cs="Times New Roman"/>
                <w:szCs w:val="28"/>
              </w:rPr>
              <w:t>03/11/2022</w:t>
            </w:r>
          </w:p>
        </w:tc>
      </w:tr>
      <w:tr w:rsidR="00013F0D" w:rsidRPr="00355745" w14:paraId="262962E1" w14:textId="77777777" w:rsidTr="00C24FE8">
        <w:tc>
          <w:tcPr>
            <w:tcW w:w="3534" w:type="dxa"/>
            <w:shd w:val="clear" w:color="auto" w:fill="auto"/>
            <w:tcMar>
              <w:top w:w="100" w:type="dxa"/>
              <w:left w:w="100" w:type="dxa"/>
              <w:bottom w:w="100" w:type="dxa"/>
              <w:right w:w="100" w:type="dxa"/>
            </w:tcMar>
          </w:tcPr>
          <w:p w14:paraId="6DE0B730" w14:textId="77777777" w:rsidR="00013F0D" w:rsidRPr="00355745" w:rsidRDefault="00E952C3">
            <w:pPr>
              <w:widowControl w:val="0"/>
              <w:spacing w:line="240" w:lineRule="auto"/>
              <w:rPr>
                <w:rFonts w:cs="Times New Roman"/>
                <w:b/>
                <w:szCs w:val="28"/>
              </w:rPr>
            </w:pPr>
            <w:r w:rsidRPr="00355745">
              <w:rPr>
                <w:rFonts w:cs="Times New Roman"/>
                <w:b/>
                <w:szCs w:val="28"/>
              </w:rPr>
              <w:t>Version</w:t>
            </w:r>
          </w:p>
        </w:tc>
        <w:tc>
          <w:tcPr>
            <w:tcW w:w="6289" w:type="dxa"/>
            <w:shd w:val="clear" w:color="auto" w:fill="auto"/>
            <w:tcMar>
              <w:top w:w="100" w:type="dxa"/>
              <w:left w:w="100" w:type="dxa"/>
              <w:bottom w:w="100" w:type="dxa"/>
              <w:right w:w="100" w:type="dxa"/>
            </w:tcMar>
          </w:tcPr>
          <w:p w14:paraId="60E0ABBD" w14:textId="77777777" w:rsidR="00013F0D" w:rsidRPr="00355745" w:rsidRDefault="00E952C3">
            <w:pPr>
              <w:widowControl w:val="0"/>
              <w:spacing w:line="240" w:lineRule="auto"/>
              <w:rPr>
                <w:rFonts w:cs="Times New Roman"/>
                <w:szCs w:val="28"/>
              </w:rPr>
            </w:pPr>
            <w:r w:rsidRPr="00355745">
              <w:rPr>
                <w:rFonts w:cs="Times New Roman"/>
                <w:szCs w:val="28"/>
              </w:rPr>
              <w:t>1.5</w:t>
            </w:r>
          </w:p>
        </w:tc>
      </w:tr>
      <w:tr w:rsidR="00013F0D" w:rsidRPr="00355745" w14:paraId="1779745E" w14:textId="77777777" w:rsidTr="00C24FE8">
        <w:tc>
          <w:tcPr>
            <w:tcW w:w="3534" w:type="dxa"/>
            <w:shd w:val="clear" w:color="auto" w:fill="auto"/>
            <w:tcMar>
              <w:top w:w="100" w:type="dxa"/>
              <w:left w:w="100" w:type="dxa"/>
              <w:bottom w:w="100" w:type="dxa"/>
              <w:right w:w="100" w:type="dxa"/>
            </w:tcMar>
          </w:tcPr>
          <w:p w14:paraId="1CC316D3" w14:textId="77777777" w:rsidR="00013F0D" w:rsidRPr="00355745" w:rsidRDefault="00E952C3">
            <w:pPr>
              <w:widowControl w:val="0"/>
              <w:spacing w:line="240" w:lineRule="auto"/>
              <w:rPr>
                <w:rFonts w:cs="Times New Roman"/>
                <w:b/>
                <w:szCs w:val="28"/>
              </w:rPr>
            </w:pPr>
            <w:r w:rsidRPr="00355745">
              <w:rPr>
                <w:rFonts w:cs="Times New Roman"/>
                <w:b/>
                <w:szCs w:val="28"/>
              </w:rPr>
              <w:t>Chịu trách nhiệm</w:t>
            </w:r>
          </w:p>
        </w:tc>
        <w:tc>
          <w:tcPr>
            <w:tcW w:w="6289" w:type="dxa"/>
            <w:shd w:val="clear" w:color="auto" w:fill="auto"/>
            <w:tcMar>
              <w:top w:w="100" w:type="dxa"/>
              <w:left w:w="100" w:type="dxa"/>
              <w:bottom w:w="100" w:type="dxa"/>
              <w:right w:w="100" w:type="dxa"/>
            </w:tcMar>
          </w:tcPr>
          <w:p w14:paraId="034F6244" w14:textId="77777777" w:rsidR="00013F0D" w:rsidRPr="00355745" w:rsidRDefault="00E952C3">
            <w:pPr>
              <w:widowControl w:val="0"/>
              <w:spacing w:line="240" w:lineRule="auto"/>
              <w:rPr>
                <w:rFonts w:cs="Times New Roman"/>
                <w:szCs w:val="28"/>
              </w:rPr>
            </w:pPr>
            <w:r w:rsidRPr="00355745">
              <w:rPr>
                <w:rFonts w:cs="Times New Roman"/>
                <w:szCs w:val="28"/>
              </w:rPr>
              <w:t>Lâm Tiến Dương</w:t>
            </w:r>
          </w:p>
        </w:tc>
      </w:tr>
      <w:tr w:rsidR="00013F0D" w:rsidRPr="00355745" w14:paraId="3170103C" w14:textId="77777777" w:rsidTr="00C24FE8">
        <w:tc>
          <w:tcPr>
            <w:tcW w:w="3534" w:type="dxa"/>
            <w:shd w:val="clear" w:color="auto" w:fill="auto"/>
            <w:tcMar>
              <w:top w:w="100" w:type="dxa"/>
              <w:left w:w="100" w:type="dxa"/>
              <w:bottom w:w="100" w:type="dxa"/>
              <w:right w:w="100" w:type="dxa"/>
            </w:tcMar>
          </w:tcPr>
          <w:p w14:paraId="2971ED54" w14:textId="77777777" w:rsidR="00013F0D" w:rsidRPr="00355745" w:rsidRDefault="00E952C3">
            <w:pPr>
              <w:widowControl w:val="0"/>
              <w:spacing w:line="240" w:lineRule="auto"/>
              <w:rPr>
                <w:rFonts w:cs="Times New Roman"/>
                <w:b/>
                <w:szCs w:val="28"/>
              </w:rPr>
            </w:pPr>
            <w:r w:rsidRPr="00355745">
              <w:rPr>
                <w:rFonts w:cs="Times New Roman"/>
                <w:b/>
                <w:szCs w:val="28"/>
              </w:rPr>
              <w:t>Điều kiện tiên quyết</w:t>
            </w:r>
          </w:p>
        </w:tc>
        <w:tc>
          <w:tcPr>
            <w:tcW w:w="6289" w:type="dxa"/>
            <w:shd w:val="clear" w:color="auto" w:fill="auto"/>
            <w:tcMar>
              <w:top w:w="100" w:type="dxa"/>
              <w:left w:w="100" w:type="dxa"/>
              <w:bottom w:w="100" w:type="dxa"/>
              <w:right w:w="100" w:type="dxa"/>
            </w:tcMar>
          </w:tcPr>
          <w:p w14:paraId="12AA7C52" w14:textId="77777777" w:rsidR="00013F0D" w:rsidRPr="00355745" w:rsidRDefault="00013F0D">
            <w:pPr>
              <w:widowControl w:val="0"/>
              <w:spacing w:line="240" w:lineRule="auto"/>
              <w:rPr>
                <w:rFonts w:cs="Times New Roman"/>
                <w:szCs w:val="28"/>
              </w:rPr>
            </w:pPr>
          </w:p>
        </w:tc>
      </w:tr>
      <w:tr w:rsidR="00013F0D" w:rsidRPr="00355745" w14:paraId="3E28FE40" w14:textId="77777777" w:rsidTr="00C24FE8">
        <w:tc>
          <w:tcPr>
            <w:tcW w:w="3534" w:type="dxa"/>
            <w:shd w:val="clear" w:color="auto" w:fill="auto"/>
            <w:tcMar>
              <w:top w:w="100" w:type="dxa"/>
              <w:left w:w="100" w:type="dxa"/>
              <w:bottom w:w="100" w:type="dxa"/>
              <w:right w:w="100" w:type="dxa"/>
            </w:tcMar>
          </w:tcPr>
          <w:p w14:paraId="332B9B59" w14:textId="77777777" w:rsidR="00013F0D" w:rsidRPr="00355745" w:rsidRDefault="00E952C3">
            <w:pPr>
              <w:widowControl w:val="0"/>
              <w:spacing w:line="240" w:lineRule="auto"/>
              <w:rPr>
                <w:rFonts w:cs="Times New Roman"/>
                <w:b/>
                <w:szCs w:val="28"/>
              </w:rPr>
            </w:pPr>
            <w:r w:rsidRPr="00355745">
              <w:rPr>
                <w:rFonts w:cs="Times New Roman"/>
                <w:b/>
                <w:szCs w:val="28"/>
              </w:rPr>
              <w:t>Kịch bản thường</w:t>
            </w:r>
          </w:p>
        </w:tc>
        <w:tc>
          <w:tcPr>
            <w:tcW w:w="6289" w:type="dxa"/>
            <w:shd w:val="clear" w:color="auto" w:fill="auto"/>
            <w:tcMar>
              <w:top w:w="100" w:type="dxa"/>
              <w:left w:w="100" w:type="dxa"/>
              <w:bottom w:w="100" w:type="dxa"/>
              <w:right w:w="100" w:type="dxa"/>
            </w:tcMar>
          </w:tcPr>
          <w:p w14:paraId="2AF37F19" w14:textId="77777777" w:rsidR="00013F0D" w:rsidRPr="00355745" w:rsidRDefault="00E952C3" w:rsidP="00E952C3">
            <w:pPr>
              <w:widowControl w:val="0"/>
              <w:numPr>
                <w:ilvl w:val="0"/>
                <w:numId w:val="2"/>
              </w:numPr>
              <w:spacing w:line="240" w:lineRule="auto"/>
              <w:rPr>
                <w:rFonts w:cs="Times New Roman"/>
                <w:szCs w:val="28"/>
              </w:rPr>
            </w:pPr>
            <w:r w:rsidRPr="00355745">
              <w:rPr>
                <w:rFonts w:cs="Times New Roman"/>
                <w:szCs w:val="28"/>
              </w:rPr>
              <w:t>Người dùng chọn vào chức năng liên hệ với nhà trường xuất hiện trên giao diện của hệ thống</w:t>
            </w:r>
          </w:p>
          <w:p w14:paraId="5A5FACC9" w14:textId="77777777" w:rsidR="00013F0D" w:rsidRPr="00355745" w:rsidRDefault="00E952C3" w:rsidP="00E952C3">
            <w:pPr>
              <w:widowControl w:val="0"/>
              <w:numPr>
                <w:ilvl w:val="0"/>
                <w:numId w:val="2"/>
              </w:numPr>
              <w:spacing w:line="240" w:lineRule="auto"/>
              <w:rPr>
                <w:rFonts w:cs="Times New Roman"/>
                <w:szCs w:val="28"/>
              </w:rPr>
            </w:pPr>
            <w:r w:rsidRPr="00355745">
              <w:rPr>
                <w:rFonts w:cs="Times New Roman"/>
                <w:szCs w:val="28"/>
              </w:rPr>
              <w:t>Giao diện xuất hiện 2 chức năng:  gọi điện trực tuyến và chatbox.</w:t>
            </w:r>
          </w:p>
          <w:p w14:paraId="23747888" w14:textId="038229D6" w:rsidR="00013F0D" w:rsidRDefault="00E952C3" w:rsidP="00E952C3">
            <w:pPr>
              <w:widowControl w:val="0"/>
              <w:numPr>
                <w:ilvl w:val="0"/>
                <w:numId w:val="2"/>
              </w:numPr>
              <w:spacing w:line="240" w:lineRule="auto"/>
              <w:rPr>
                <w:rFonts w:cs="Times New Roman"/>
                <w:szCs w:val="28"/>
              </w:rPr>
            </w:pPr>
            <w:r w:rsidRPr="00355745">
              <w:rPr>
                <w:rFonts w:cs="Times New Roman"/>
                <w:szCs w:val="28"/>
              </w:rPr>
              <w:t>Người dùng chọn vào chức năng cần sử dụng</w:t>
            </w:r>
          </w:p>
          <w:p w14:paraId="338B96BD" w14:textId="4297D609" w:rsidR="0031035A" w:rsidRPr="002E1D4F" w:rsidRDefault="0031035A" w:rsidP="002E1D4F">
            <w:pPr>
              <w:pStyle w:val="ListParagraph"/>
              <w:spacing w:before="240" w:line="360" w:lineRule="auto"/>
              <w:rPr>
                <w:bCs/>
                <w:i/>
                <w:iCs/>
                <w:szCs w:val="28"/>
                <w:lang w:val="en-US"/>
              </w:rPr>
            </w:pPr>
            <w:r w:rsidRPr="0031035A">
              <w:rPr>
                <w:bCs/>
                <w:i/>
                <w:iCs/>
                <w:szCs w:val="28"/>
                <w:lang w:val="en-US"/>
              </w:rPr>
              <w:t>(</w:t>
            </w:r>
            <w:proofErr w:type="spellStart"/>
            <w:r w:rsidR="00C00092">
              <w:rPr>
                <w:bCs/>
                <w:i/>
                <w:iCs/>
                <w:szCs w:val="28"/>
                <w:lang w:val="en-US"/>
              </w:rPr>
              <w:t>Nếu</w:t>
            </w:r>
            <w:proofErr w:type="spellEnd"/>
            <w:r w:rsidR="00C00092">
              <w:rPr>
                <w:bCs/>
                <w:i/>
                <w:iCs/>
                <w:szCs w:val="28"/>
                <w:lang w:val="en-US"/>
              </w:rPr>
              <w:t xml:space="preserve"> </w:t>
            </w:r>
            <w:proofErr w:type="spellStart"/>
            <w:r w:rsidR="00C00092">
              <w:rPr>
                <w:bCs/>
                <w:i/>
                <w:iCs/>
                <w:szCs w:val="28"/>
                <w:lang w:val="en-US"/>
              </w:rPr>
              <w:t>người</w:t>
            </w:r>
            <w:proofErr w:type="spellEnd"/>
            <w:r w:rsidR="00C00092">
              <w:rPr>
                <w:bCs/>
                <w:i/>
                <w:iCs/>
                <w:szCs w:val="28"/>
                <w:lang w:val="en-US"/>
              </w:rPr>
              <w:t xml:space="preserve"> </w:t>
            </w:r>
            <w:proofErr w:type="spellStart"/>
            <w:r w:rsidR="00C00092">
              <w:rPr>
                <w:bCs/>
                <w:i/>
                <w:iCs/>
                <w:szCs w:val="28"/>
                <w:lang w:val="en-US"/>
              </w:rPr>
              <w:t>dùng</w:t>
            </w:r>
            <w:proofErr w:type="spellEnd"/>
            <w:r w:rsidR="00C00092">
              <w:rPr>
                <w:bCs/>
                <w:i/>
                <w:iCs/>
                <w:szCs w:val="28"/>
                <w:lang w:val="en-US"/>
              </w:rPr>
              <w:t xml:space="preserve"> </w:t>
            </w:r>
            <w:proofErr w:type="spellStart"/>
            <w:r w:rsidR="00C00092">
              <w:rPr>
                <w:bCs/>
                <w:i/>
                <w:iCs/>
                <w:szCs w:val="28"/>
                <w:lang w:val="en-US"/>
              </w:rPr>
              <w:t>chọn</w:t>
            </w:r>
            <w:proofErr w:type="spellEnd"/>
            <w:r w:rsidR="00C00092">
              <w:rPr>
                <w:bCs/>
                <w:i/>
                <w:iCs/>
                <w:szCs w:val="28"/>
                <w:lang w:val="en-US"/>
              </w:rPr>
              <w:t xml:space="preserve"> </w:t>
            </w:r>
            <w:proofErr w:type="spellStart"/>
            <w:r w:rsidR="00C00092">
              <w:rPr>
                <w:bCs/>
                <w:i/>
                <w:iCs/>
                <w:szCs w:val="28"/>
                <w:lang w:val="en-US"/>
              </w:rPr>
              <w:t>chức</w:t>
            </w:r>
            <w:proofErr w:type="spellEnd"/>
            <w:r w:rsidR="00C00092">
              <w:rPr>
                <w:bCs/>
                <w:i/>
                <w:iCs/>
                <w:szCs w:val="28"/>
                <w:lang w:val="en-US"/>
              </w:rPr>
              <w:t xml:space="preserve"> </w:t>
            </w:r>
            <w:proofErr w:type="spellStart"/>
            <w:r w:rsidR="00C00092">
              <w:rPr>
                <w:bCs/>
                <w:i/>
                <w:iCs/>
                <w:szCs w:val="28"/>
                <w:lang w:val="en-US"/>
              </w:rPr>
              <w:t>năng</w:t>
            </w:r>
            <w:proofErr w:type="spellEnd"/>
            <w:r w:rsidR="00C00092">
              <w:rPr>
                <w:bCs/>
                <w:i/>
                <w:iCs/>
                <w:szCs w:val="28"/>
                <w:lang w:val="en-US"/>
              </w:rPr>
              <w:t xml:space="preserve"> </w:t>
            </w:r>
            <w:proofErr w:type="spellStart"/>
            <w:r w:rsidR="00C00092">
              <w:rPr>
                <w:bCs/>
                <w:i/>
                <w:iCs/>
                <w:szCs w:val="28"/>
                <w:lang w:val="en-US"/>
              </w:rPr>
              <w:t>gọi</w:t>
            </w:r>
            <w:proofErr w:type="spellEnd"/>
            <w:r w:rsidR="00C00092">
              <w:rPr>
                <w:bCs/>
                <w:i/>
                <w:iCs/>
                <w:szCs w:val="28"/>
                <w:lang w:val="en-US"/>
              </w:rPr>
              <w:t xml:space="preserve"> </w:t>
            </w:r>
            <w:proofErr w:type="spellStart"/>
            <w:r w:rsidR="00C00092">
              <w:rPr>
                <w:bCs/>
                <w:i/>
                <w:iCs/>
                <w:szCs w:val="28"/>
                <w:lang w:val="en-US"/>
              </w:rPr>
              <w:t>điện</w:t>
            </w:r>
            <w:proofErr w:type="spellEnd"/>
            <w:r w:rsidR="00C00092">
              <w:rPr>
                <w:bCs/>
                <w:i/>
                <w:iCs/>
                <w:szCs w:val="28"/>
                <w:lang w:val="en-US"/>
              </w:rPr>
              <w:t xml:space="preserve"> </w:t>
            </w:r>
            <w:proofErr w:type="spellStart"/>
            <w:r w:rsidR="00C00092">
              <w:rPr>
                <w:bCs/>
                <w:i/>
                <w:iCs/>
                <w:szCs w:val="28"/>
                <w:lang w:val="en-US"/>
              </w:rPr>
              <w:t>trực</w:t>
            </w:r>
            <w:proofErr w:type="spellEnd"/>
            <w:r w:rsidR="00C00092">
              <w:rPr>
                <w:bCs/>
                <w:i/>
                <w:iCs/>
                <w:szCs w:val="28"/>
                <w:lang w:val="en-US"/>
              </w:rPr>
              <w:t xml:space="preserve"> </w:t>
            </w:r>
            <w:proofErr w:type="spellStart"/>
            <w:r w:rsidR="00C00092">
              <w:rPr>
                <w:bCs/>
                <w:i/>
                <w:iCs/>
                <w:szCs w:val="28"/>
                <w:lang w:val="en-US"/>
              </w:rPr>
              <w:t>tuyến</w:t>
            </w:r>
            <w:proofErr w:type="spellEnd"/>
            <w:r w:rsidR="00C00092">
              <w:rPr>
                <w:bCs/>
                <w:i/>
                <w:iCs/>
                <w:szCs w:val="28"/>
                <w:lang w:val="en-US"/>
              </w:rPr>
              <w:t xml:space="preserve"> </w:t>
            </w:r>
            <w:proofErr w:type="spellStart"/>
            <w:r w:rsidR="00C00092">
              <w:rPr>
                <w:bCs/>
                <w:i/>
                <w:iCs/>
                <w:szCs w:val="28"/>
                <w:lang w:val="en-US"/>
              </w:rPr>
              <w:t>thì</w:t>
            </w:r>
            <w:proofErr w:type="spellEnd"/>
            <w:r w:rsidR="002E1D4F">
              <w:rPr>
                <w:bCs/>
                <w:i/>
                <w:iCs/>
                <w:szCs w:val="28"/>
                <w:lang w:val="en-US"/>
              </w:rPr>
              <w:t xml:space="preserve"> </w:t>
            </w:r>
            <w:proofErr w:type="spellStart"/>
            <w:r w:rsidR="002E1D4F">
              <w:rPr>
                <w:bCs/>
                <w:i/>
                <w:iCs/>
                <w:szCs w:val="28"/>
                <w:lang w:val="en-US"/>
              </w:rPr>
              <w:t>hệ</w:t>
            </w:r>
            <w:proofErr w:type="spellEnd"/>
            <w:r w:rsidR="002E1D4F">
              <w:rPr>
                <w:bCs/>
                <w:i/>
                <w:iCs/>
                <w:szCs w:val="28"/>
                <w:lang w:val="en-US"/>
              </w:rPr>
              <w:t xml:space="preserve"> </w:t>
            </w:r>
            <w:proofErr w:type="spellStart"/>
            <w:r w:rsidR="002E1D4F">
              <w:rPr>
                <w:bCs/>
                <w:i/>
                <w:iCs/>
                <w:szCs w:val="28"/>
                <w:lang w:val="en-US"/>
              </w:rPr>
              <w:t>thống</w:t>
            </w:r>
            <w:proofErr w:type="spellEnd"/>
            <w:r w:rsidR="00C00092">
              <w:rPr>
                <w:bCs/>
                <w:i/>
                <w:iCs/>
                <w:szCs w:val="28"/>
                <w:lang w:val="en-US"/>
              </w:rPr>
              <w:t xml:space="preserve"> </w:t>
            </w:r>
            <w:proofErr w:type="spellStart"/>
            <w:r w:rsidR="00C00092">
              <w:rPr>
                <w:bCs/>
                <w:i/>
                <w:iCs/>
                <w:szCs w:val="28"/>
                <w:lang w:val="en-US"/>
              </w:rPr>
              <w:t>sẽ</w:t>
            </w:r>
            <w:proofErr w:type="spellEnd"/>
            <w:r w:rsidR="00C00092">
              <w:rPr>
                <w:bCs/>
                <w:i/>
                <w:iCs/>
                <w:szCs w:val="28"/>
                <w:lang w:val="en-US"/>
              </w:rPr>
              <w:t xml:space="preserve"> </w:t>
            </w:r>
            <w:proofErr w:type="spellStart"/>
            <w:r w:rsidR="00C00092">
              <w:rPr>
                <w:bCs/>
                <w:i/>
                <w:iCs/>
                <w:szCs w:val="28"/>
                <w:lang w:val="en-US"/>
              </w:rPr>
              <w:t>rẽ</w:t>
            </w:r>
            <w:proofErr w:type="spellEnd"/>
            <w:r w:rsidR="00C00092">
              <w:rPr>
                <w:bCs/>
                <w:i/>
                <w:iCs/>
                <w:szCs w:val="28"/>
                <w:lang w:val="en-US"/>
              </w:rPr>
              <w:t xml:space="preserve"> </w:t>
            </w:r>
            <w:proofErr w:type="spellStart"/>
            <w:r w:rsidR="00C00092">
              <w:rPr>
                <w:bCs/>
                <w:i/>
                <w:iCs/>
                <w:szCs w:val="28"/>
                <w:lang w:val="en-US"/>
              </w:rPr>
              <w:t>nhánh</w:t>
            </w:r>
            <w:proofErr w:type="spellEnd"/>
            <w:r w:rsidR="00C00092">
              <w:rPr>
                <w:bCs/>
                <w:i/>
                <w:iCs/>
                <w:szCs w:val="28"/>
                <w:lang w:val="en-US"/>
              </w:rPr>
              <w:t xml:space="preserve"> sang A1 </w:t>
            </w:r>
            <w:proofErr w:type="spellStart"/>
            <w:r w:rsidR="00C00092">
              <w:rPr>
                <w:bCs/>
                <w:i/>
                <w:iCs/>
                <w:szCs w:val="28"/>
                <w:lang w:val="en-US"/>
              </w:rPr>
              <w:t>của</w:t>
            </w:r>
            <w:proofErr w:type="spellEnd"/>
            <w:r w:rsidR="00C00092">
              <w:rPr>
                <w:bCs/>
                <w:i/>
                <w:iCs/>
                <w:szCs w:val="28"/>
                <w:lang w:val="en-US"/>
              </w:rPr>
              <w:t xml:space="preserve"> </w:t>
            </w:r>
            <w:proofErr w:type="spellStart"/>
            <w:r w:rsidR="00C00092">
              <w:rPr>
                <w:bCs/>
                <w:i/>
                <w:iCs/>
                <w:szCs w:val="28"/>
                <w:lang w:val="en-US"/>
              </w:rPr>
              <w:t>kịch</w:t>
            </w:r>
            <w:proofErr w:type="spellEnd"/>
            <w:r w:rsidR="00C00092">
              <w:rPr>
                <w:bCs/>
                <w:i/>
                <w:iCs/>
                <w:szCs w:val="28"/>
                <w:lang w:val="en-US"/>
              </w:rPr>
              <w:t xml:space="preserve"> </w:t>
            </w:r>
            <w:proofErr w:type="spellStart"/>
            <w:r w:rsidR="00C00092">
              <w:rPr>
                <w:bCs/>
                <w:i/>
                <w:iCs/>
                <w:szCs w:val="28"/>
                <w:lang w:val="en-US"/>
              </w:rPr>
              <w:t>bản</w:t>
            </w:r>
            <w:proofErr w:type="spellEnd"/>
            <w:r w:rsidR="00C00092">
              <w:rPr>
                <w:bCs/>
                <w:i/>
                <w:iCs/>
                <w:szCs w:val="28"/>
                <w:lang w:val="en-US"/>
              </w:rPr>
              <w:t xml:space="preserve"> </w:t>
            </w:r>
            <w:proofErr w:type="spellStart"/>
            <w:r w:rsidR="00C00092">
              <w:rPr>
                <w:bCs/>
                <w:i/>
                <w:iCs/>
                <w:szCs w:val="28"/>
                <w:lang w:val="en-US"/>
              </w:rPr>
              <w:t>thay</w:t>
            </w:r>
            <w:proofErr w:type="spellEnd"/>
            <w:r w:rsidR="00C00092">
              <w:rPr>
                <w:bCs/>
                <w:i/>
                <w:iCs/>
                <w:szCs w:val="28"/>
                <w:lang w:val="en-US"/>
              </w:rPr>
              <w:t xml:space="preserve"> </w:t>
            </w:r>
            <w:proofErr w:type="spellStart"/>
            <w:r w:rsidR="00C00092">
              <w:rPr>
                <w:bCs/>
                <w:i/>
                <w:iCs/>
                <w:szCs w:val="28"/>
                <w:lang w:val="en-US"/>
              </w:rPr>
              <w:t>thế</w:t>
            </w:r>
            <w:proofErr w:type="spellEnd"/>
            <w:r w:rsidR="00C00092">
              <w:rPr>
                <w:bCs/>
                <w:i/>
                <w:iCs/>
                <w:szCs w:val="28"/>
                <w:lang w:val="en-US"/>
              </w:rPr>
              <w:t xml:space="preserve">. </w:t>
            </w:r>
            <w:proofErr w:type="spellStart"/>
            <w:r w:rsidR="00C00092">
              <w:rPr>
                <w:bCs/>
                <w:i/>
                <w:iCs/>
                <w:szCs w:val="28"/>
                <w:lang w:val="en-US"/>
              </w:rPr>
              <w:t>Nếu</w:t>
            </w:r>
            <w:proofErr w:type="spellEnd"/>
            <w:r w:rsidR="00C00092">
              <w:rPr>
                <w:bCs/>
                <w:i/>
                <w:iCs/>
                <w:szCs w:val="28"/>
                <w:lang w:val="en-US"/>
              </w:rPr>
              <w:t xml:space="preserve"> </w:t>
            </w:r>
            <w:proofErr w:type="spellStart"/>
            <w:r w:rsidR="00C00092">
              <w:rPr>
                <w:bCs/>
                <w:i/>
                <w:iCs/>
                <w:szCs w:val="28"/>
                <w:lang w:val="en-US"/>
              </w:rPr>
              <w:t>người</w:t>
            </w:r>
            <w:proofErr w:type="spellEnd"/>
            <w:r w:rsidR="00C00092">
              <w:rPr>
                <w:bCs/>
                <w:i/>
                <w:iCs/>
                <w:szCs w:val="28"/>
                <w:lang w:val="en-US"/>
              </w:rPr>
              <w:t xml:space="preserve"> </w:t>
            </w:r>
            <w:proofErr w:type="spellStart"/>
            <w:r w:rsidR="00C00092">
              <w:rPr>
                <w:bCs/>
                <w:i/>
                <w:iCs/>
                <w:szCs w:val="28"/>
                <w:lang w:val="en-US"/>
              </w:rPr>
              <w:t>dùng</w:t>
            </w:r>
            <w:proofErr w:type="spellEnd"/>
            <w:r w:rsidR="00C00092">
              <w:rPr>
                <w:bCs/>
                <w:i/>
                <w:iCs/>
                <w:szCs w:val="28"/>
                <w:lang w:val="en-US"/>
              </w:rPr>
              <w:t xml:space="preserve"> </w:t>
            </w:r>
            <w:proofErr w:type="spellStart"/>
            <w:r w:rsidR="00C00092">
              <w:rPr>
                <w:bCs/>
                <w:i/>
                <w:iCs/>
                <w:szCs w:val="28"/>
                <w:lang w:val="en-US"/>
              </w:rPr>
              <w:t>chọn</w:t>
            </w:r>
            <w:proofErr w:type="spellEnd"/>
            <w:r w:rsidR="00C00092">
              <w:rPr>
                <w:bCs/>
                <w:i/>
                <w:iCs/>
                <w:szCs w:val="28"/>
                <w:lang w:val="en-US"/>
              </w:rPr>
              <w:t xml:space="preserve"> </w:t>
            </w:r>
            <w:proofErr w:type="spellStart"/>
            <w:r w:rsidR="00C00092">
              <w:rPr>
                <w:bCs/>
                <w:i/>
                <w:iCs/>
                <w:szCs w:val="28"/>
                <w:lang w:val="en-US"/>
              </w:rPr>
              <w:t>chức</w:t>
            </w:r>
            <w:proofErr w:type="spellEnd"/>
            <w:r w:rsidR="00C00092">
              <w:rPr>
                <w:bCs/>
                <w:i/>
                <w:iCs/>
                <w:szCs w:val="28"/>
                <w:lang w:val="en-US"/>
              </w:rPr>
              <w:t xml:space="preserve"> </w:t>
            </w:r>
            <w:proofErr w:type="spellStart"/>
            <w:r w:rsidR="00C00092">
              <w:rPr>
                <w:bCs/>
                <w:i/>
                <w:iCs/>
                <w:szCs w:val="28"/>
                <w:lang w:val="en-US"/>
              </w:rPr>
              <w:lastRenderedPageBreak/>
              <w:t>năng</w:t>
            </w:r>
            <w:proofErr w:type="spellEnd"/>
            <w:r w:rsidR="00C00092">
              <w:rPr>
                <w:bCs/>
                <w:i/>
                <w:iCs/>
                <w:szCs w:val="28"/>
                <w:lang w:val="en-US"/>
              </w:rPr>
              <w:t xml:space="preserve"> </w:t>
            </w:r>
            <w:proofErr w:type="spellStart"/>
            <w:r w:rsidR="00C00092">
              <w:rPr>
                <w:bCs/>
                <w:i/>
                <w:iCs/>
                <w:szCs w:val="28"/>
                <w:lang w:val="en-US"/>
              </w:rPr>
              <w:t>chatbox</w:t>
            </w:r>
            <w:proofErr w:type="spellEnd"/>
            <w:r w:rsidR="00C00092">
              <w:rPr>
                <w:bCs/>
                <w:i/>
                <w:iCs/>
                <w:szCs w:val="28"/>
                <w:lang w:val="en-US"/>
              </w:rPr>
              <w:t xml:space="preserve"> </w:t>
            </w:r>
            <w:proofErr w:type="spellStart"/>
            <w:r w:rsidR="00C00092">
              <w:rPr>
                <w:bCs/>
                <w:i/>
                <w:iCs/>
                <w:szCs w:val="28"/>
                <w:lang w:val="en-US"/>
              </w:rPr>
              <w:t>thì</w:t>
            </w:r>
            <w:proofErr w:type="spellEnd"/>
            <w:r w:rsidR="002E1D4F">
              <w:rPr>
                <w:bCs/>
                <w:i/>
                <w:iCs/>
                <w:szCs w:val="28"/>
                <w:lang w:val="en-US"/>
              </w:rPr>
              <w:t xml:space="preserve"> </w:t>
            </w:r>
            <w:proofErr w:type="spellStart"/>
            <w:r w:rsidR="002E1D4F">
              <w:rPr>
                <w:bCs/>
                <w:i/>
                <w:iCs/>
                <w:szCs w:val="28"/>
                <w:lang w:val="en-US"/>
              </w:rPr>
              <w:t>hệ</w:t>
            </w:r>
            <w:proofErr w:type="spellEnd"/>
            <w:r w:rsidR="002E1D4F">
              <w:rPr>
                <w:bCs/>
                <w:i/>
                <w:iCs/>
                <w:szCs w:val="28"/>
                <w:lang w:val="en-US"/>
              </w:rPr>
              <w:t xml:space="preserve"> </w:t>
            </w:r>
            <w:proofErr w:type="spellStart"/>
            <w:r w:rsidR="002E1D4F">
              <w:rPr>
                <w:bCs/>
                <w:i/>
                <w:iCs/>
                <w:szCs w:val="28"/>
                <w:lang w:val="en-US"/>
              </w:rPr>
              <w:t>thống</w:t>
            </w:r>
            <w:proofErr w:type="spellEnd"/>
            <w:r w:rsidR="00C00092">
              <w:rPr>
                <w:bCs/>
                <w:i/>
                <w:iCs/>
                <w:szCs w:val="28"/>
                <w:lang w:val="en-US"/>
              </w:rPr>
              <w:t xml:space="preserve"> </w:t>
            </w:r>
            <w:proofErr w:type="spellStart"/>
            <w:r w:rsidR="00C00092">
              <w:rPr>
                <w:bCs/>
                <w:i/>
                <w:iCs/>
                <w:szCs w:val="28"/>
                <w:lang w:val="en-US"/>
              </w:rPr>
              <w:t>sẽ</w:t>
            </w:r>
            <w:proofErr w:type="spellEnd"/>
            <w:r w:rsidR="00C00092">
              <w:rPr>
                <w:bCs/>
                <w:i/>
                <w:iCs/>
                <w:szCs w:val="28"/>
                <w:lang w:val="en-US"/>
              </w:rPr>
              <w:t xml:space="preserve"> </w:t>
            </w:r>
            <w:proofErr w:type="spellStart"/>
            <w:r w:rsidR="00C00092">
              <w:rPr>
                <w:bCs/>
                <w:i/>
                <w:iCs/>
                <w:szCs w:val="28"/>
                <w:lang w:val="en-US"/>
              </w:rPr>
              <w:t>rẽ</w:t>
            </w:r>
            <w:proofErr w:type="spellEnd"/>
            <w:r w:rsidR="00C00092">
              <w:rPr>
                <w:bCs/>
                <w:i/>
                <w:iCs/>
                <w:szCs w:val="28"/>
                <w:lang w:val="en-US"/>
              </w:rPr>
              <w:t xml:space="preserve"> </w:t>
            </w:r>
            <w:proofErr w:type="spellStart"/>
            <w:r w:rsidR="00C00092">
              <w:rPr>
                <w:bCs/>
                <w:i/>
                <w:iCs/>
                <w:szCs w:val="28"/>
                <w:lang w:val="en-US"/>
              </w:rPr>
              <w:t>nhánh</w:t>
            </w:r>
            <w:proofErr w:type="spellEnd"/>
            <w:r w:rsidR="00C00092">
              <w:rPr>
                <w:bCs/>
                <w:i/>
                <w:iCs/>
                <w:szCs w:val="28"/>
                <w:lang w:val="en-US"/>
              </w:rPr>
              <w:t xml:space="preserve"> sang A2 </w:t>
            </w:r>
            <w:proofErr w:type="spellStart"/>
            <w:r w:rsidR="00C00092">
              <w:rPr>
                <w:bCs/>
                <w:i/>
                <w:iCs/>
                <w:szCs w:val="28"/>
                <w:lang w:val="en-US"/>
              </w:rPr>
              <w:t>của</w:t>
            </w:r>
            <w:proofErr w:type="spellEnd"/>
            <w:r w:rsidR="00C00092">
              <w:rPr>
                <w:bCs/>
                <w:i/>
                <w:iCs/>
                <w:szCs w:val="28"/>
                <w:lang w:val="en-US"/>
              </w:rPr>
              <w:t xml:space="preserve"> </w:t>
            </w:r>
            <w:proofErr w:type="spellStart"/>
            <w:r w:rsidR="00C00092">
              <w:rPr>
                <w:bCs/>
                <w:i/>
                <w:iCs/>
                <w:szCs w:val="28"/>
                <w:lang w:val="en-US"/>
              </w:rPr>
              <w:t>kịch</w:t>
            </w:r>
            <w:proofErr w:type="spellEnd"/>
            <w:r w:rsidR="00C00092">
              <w:rPr>
                <w:bCs/>
                <w:i/>
                <w:iCs/>
                <w:szCs w:val="28"/>
                <w:lang w:val="en-US"/>
              </w:rPr>
              <w:t xml:space="preserve"> </w:t>
            </w:r>
            <w:proofErr w:type="spellStart"/>
            <w:r w:rsidR="00C00092">
              <w:rPr>
                <w:bCs/>
                <w:i/>
                <w:iCs/>
                <w:szCs w:val="28"/>
                <w:lang w:val="en-US"/>
              </w:rPr>
              <w:t>bản</w:t>
            </w:r>
            <w:proofErr w:type="spellEnd"/>
            <w:r w:rsidR="00C00092">
              <w:rPr>
                <w:bCs/>
                <w:i/>
                <w:iCs/>
                <w:szCs w:val="28"/>
                <w:lang w:val="en-US"/>
              </w:rPr>
              <w:t xml:space="preserve"> </w:t>
            </w:r>
            <w:proofErr w:type="spellStart"/>
            <w:r w:rsidR="00C00092">
              <w:rPr>
                <w:bCs/>
                <w:i/>
                <w:iCs/>
                <w:szCs w:val="28"/>
                <w:lang w:val="en-US"/>
              </w:rPr>
              <w:t>thay</w:t>
            </w:r>
            <w:proofErr w:type="spellEnd"/>
            <w:r w:rsidR="00C00092">
              <w:rPr>
                <w:bCs/>
                <w:i/>
                <w:iCs/>
                <w:szCs w:val="28"/>
                <w:lang w:val="en-US"/>
              </w:rPr>
              <w:t xml:space="preserve"> </w:t>
            </w:r>
            <w:proofErr w:type="spellStart"/>
            <w:r w:rsidR="00C00092">
              <w:rPr>
                <w:bCs/>
                <w:i/>
                <w:iCs/>
                <w:szCs w:val="28"/>
                <w:lang w:val="en-US"/>
              </w:rPr>
              <w:t>thế</w:t>
            </w:r>
            <w:proofErr w:type="spellEnd"/>
            <w:r w:rsidR="00C00092">
              <w:rPr>
                <w:bCs/>
                <w:i/>
                <w:iCs/>
                <w:szCs w:val="28"/>
                <w:lang w:val="en-US"/>
              </w:rPr>
              <w:t xml:space="preserve">. </w:t>
            </w:r>
          </w:p>
          <w:p w14:paraId="4640C742" w14:textId="77777777" w:rsidR="00013F0D" w:rsidRPr="00355745" w:rsidRDefault="00E952C3" w:rsidP="00E952C3">
            <w:pPr>
              <w:widowControl w:val="0"/>
              <w:numPr>
                <w:ilvl w:val="0"/>
                <w:numId w:val="2"/>
              </w:numPr>
              <w:spacing w:line="240" w:lineRule="auto"/>
              <w:rPr>
                <w:rFonts w:cs="Times New Roman"/>
                <w:szCs w:val="28"/>
              </w:rPr>
            </w:pPr>
            <w:r w:rsidRPr="00355745">
              <w:rPr>
                <w:rFonts w:cs="Times New Roman"/>
                <w:szCs w:val="28"/>
              </w:rPr>
              <w:t>Kết thúc chức năng liên hệ nhà trường</w:t>
            </w:r>
          </w:p>
        </w:tc>
      </w:tr>
      <w:tr w:rsidR="00013F0D" w:rsidRPr="00355745" w14:paraId="42647C99" w14:textId="77777777" w:rsidTr="00C24FE8">
        <w:tc>
          <w:tcPr>
            <w:tcW w:w="3534" w:type="dxa"/>
            <w:shd w:val="clear" w:color="auto" w:fill="auto"/>
            <w:tcMar>
              <w:top w:w="100" w:type="dxa"/>
              <w:left w:w="100" w:type="dxa"/>
              <w:bottom w:w="100" w:type="dxa"/>
              <w:right w:w="100" w:type="dxa"/>
            </w:tcMar>
          </w:tcPr>
          <w:p w14:paraId="45AEBDD5" w14:textId="77777777" w:rsidR="00013F0D" w:rsidRPr="00355745" w:rsidRDefault="00E952C3">
            <w:pPr>
              <w:widowControl w:val="0"/>
              <w:spacing w:line="240" w:lineRule="auto"/>
              <w:rPr>
                <w:rFonts w:cs="Times New Roman"/>
                <w:b/>
                <w:szCs w:val="28"/>
              </w:rPr>
            </w:pPr>
            <w:r w:rsidRPr="00355745">
              <w:rPr>
                <w:rFonts w:cs="Times New Roman"/>
                <w:b/>
                <w:szCs w:val="28"/>
              </w:rPr>
              <w:lastRenderedPageBreak/>
              <w:t>Kịch bản thay thế</w:t>
            </w:r>
          </w:p>
        </w:tc>
        <w:tc>
          <w:tcPr>
            <w:tcW w:w="6289" w:type="dxa"/>
            <w:shd w:val="clear" w:color="auto" w:fill="auto"/>
            <w:tcMar>
              <w:top w:w="100" w:type="dxa"/>
              <w:left w:w="100" w:type="dxa"/>
              <w:bottom w:w="100" w:type="dxa"/>
              <w:right w:w="100" w:type="dxa"/>
            </w:tcMar>
          </w:tcPr>
          <w:p w14:paraId="5BB57363" w14:textId="77777777" w:rsidR="00013F0D" w:rsidRPr="00355745" w:rsidRDefault="00E952C3">
            <w:pPr>
              <w:widowControl w:val="0"/>
              <w:spacing w:line="240" w:lineRule="auto"/>
              <w:rPr>
                <w:rFonts w:cs="Times New Roman"/>
                <w:szCs w:val="28"/>
              </w:rPr>
            </w:pPr>
            <w:r w:rsidRPr="00355745">
              <w:rPr>
                <w:rFonts w:cs="Times New Roman"/>
                <w:szCs w:val="28"/>
              </w:rPr>
              <w:t xml:space="preserve"> A1 - Người dùng chọn vào chức năng gọi điện trực tuyến</w:t>
            </w:r>
          </w:p>
          <w:p w14:paraId="5B188317" w14:textId="77777777" w:rsidR="00013F0D" w:rsidRPr="00355745" w:rsidRDefault="00E952C3">
            <w:pPr>
              <w:widowControl w:val="0"/>
              <w:spacing w:line="240" w:lineRule="auto"/>
              <w:rPr>
                <w:rFonts w:cs="Times New Roman"/>
                <w:szCs w:val="28"/>
              </w:rPr>
            </w:pPr>
            <w:r w:rsidRPr="00355745">
              <w:rPr>
                <w:rFonts w:cs="Times New Roman"/>
                <w:szCs w:val="28"/>
              </w:rPr>
              <w:t>Chuỗi A1 bắt đầu ở bước 3 của kịch bản thường</w:t>
            </w:r>
          </w:p>
          <w:p w14:paraId="5669F94C" w14:textId="77777777" w:rsidR="00013F0D" w:rsidRPr="00355745" w:rsidRDefault="00E952C3" w:rsidP="00E952C3">
            <w:pPr>
              <w:widowControl w:val="0"/>
              <w:numPr>
                <w:ilvl w:val="0"/>
                <w:numId w:val="3"/>
              </w:numPr>
              <w:spacing w:line="240" w:lineRule="auto"/>
              <w:rPr>
                <w:rFonts w:cs="Times New Roman"/>
                <w:szCs w:val="28"/>
              </w:rPr>
            </w:pPr>
            <w:r w:rsidRPr="00355745">
              <w:rPr>
                <w:rFonts w:cs="Times New Roman"/>
                <w:szCs w:val="28"/>
              </w:rPr>
              <w:t>Người dùng chọn vào chức năng gọi điện trực tuyến</w:t>
            </w:r>
          </w:p>
          <w:p w14:paraId="3A8DC0AF" w14:textId="77777777" w:rsidR="00013F0D" w:rsidRPr="00355745" w:rsidRDefault="00E952C3" w:rsidP="00E952C3">
            <w:pPr>
              <w:widowControl w:val="0"/>
              <w:numPr>
                <w:ilvl w:val="0"/>
                <w:numId w:val="3"/>
              </w:numPr>
              <w:spacing w:line="240" w:lineRule="auto"/>
              <w:rPr>
                <w:rFonts w:cs="Times New Roman"/>
                <w:szCs w:val="28"/>
              </w:rPr>
            </w:pPr>
            <w:r w:rsidRPr="00355745">
              <w:rPr>
                <w:rFonts w:cs="Times New Roman"/>
                <w:szCs w:val="28"/>
              </w:rPr>
              <w:t>Hệ thống tiến hành gọi điện đến bộ phận hỗ trợ của nhà trường</w:t>
            </w:r>
          </w:p>
          <w:p w14:paraId="6B25DEE0" w14:textId="77777777" w:rsidR="00013F0D" w:rsidRPr="00355745" w:rsidRDefault="00E952C3">
            <w:pPr>
              <w:widowControl w:val="0"/>
              <w:spacing w:line="240" w:lineRule="auto"/>
              <w:rPr>
                <w:rFonts w:cs="Times New Roman"/>
                <w:szCs w:val="28"/>
              </w:rPr>
            </w:pPr>
            <w:r w:rsidRPr="00355745">
              <w:rPr>
                <w:rFonts w:cs="Times New Roman"/>
                <w:szCs w:val="28"/>
              </w:rPr>
              <w:t>Quay về bước 3 ở kịch bản thường.</w:t>
            </w:r>
          </w:p>
          <w:p w14:paraId="26E42765" w14:textId="77777777" w:rsidR="00013F0D" w:rsidRPr="00355745" w:rsidRDefault="00E952C3">
            <w:pPr>
              <w:widowControl w:val="0"/>
              <w:spacing w:line="240" w:lineRule="auto"/>
              <w:rPr>
                <w:rFonts w:cs="Times New Roman"/>
                <w:szCs w:val="28"/>
              </w:rPr>
            </w:pPr>
            <w:r w:rsidRPr="00355745">
              <w:rPr>
                <w:rFonts w:cs="Times New Roman"/>
                <w:szCs w:val="28"/>
              </w:rPr>
              <w:t>A2 - Người dùng chọn vào chức năng chatbox</w:t>
            </w:r>
          </w:p>
          <w:p w14:paraId="19C81673" w14:textId="77777777" w:rsidR="00013F0D" w:rsidRPr="00355745" w:rsidRDefault="00E952C3">
            <w:pPr>
              <w:widowControl w:val="0"/>
              <w:spacing w:line="240" w:lineRule="auto"/>
              <w:rPr>
                <w:rFonts w:cs="Times New Roman"/>
                <w:szCs w:val="28"/>
              </w:rPr>
            </w:pPr>
            <w:r w:rsidRPr="00355745">
              <w:rPr>
                <w:rFonts w:cs="Times New Roman"/>
                <w:szCs w:val="28"/>
              </w:rPr>
              <w:t>Chuỗi A2 bắt đầu ở bước 3 của kịch bản thường</w:t>
            </w:r>
          </w:p>
          <w:p w14:paraId="2C11FB91" w14:textId="77777777" w:rsidR="00013F0D" w:rsidRPr="00355745" w:rsidRDefault="00E952C3" w:rsidP="00E952C3">
            <w:pPr>
              <w:widowControl w:val="0"/>
              <w:numPr>
                <w:ilvl w:val="0"/>
                <w:numId w:val="4"/>
              </w:numPr>
              <w:spacing w:line="240" w:lineRule="auto"/>
              <w:rPr>
                <w:rFonts w:cs="Times New Roman"/>
                <w:szCs w:val="28"/>
              </w:rPr>
            </w:pPr>
            <w:r w:rsidRPr="00355745">
              <w:rPr>
                <w:rFonts w:cs="Times New Roman"/>
                <w:szCs w:val="28"/>
              </w:rPr>
              <w:t>Người dùng chọn vào chức năng chatbox</w:t>
            </w:r>
          </w:p>
          <w:p w14:paraId="48ECAF95" w14:textId="77777777" w:rsidR="00013F0D" w:rsidRPr="00355745" w:rsidRDefault="00E952C3" w:rsidP="00E952C3">
            <w:pPr>
              <w:widowControl w:val="0"/>
              <w:numPr>
                <w:ilvl w:val="0"/>
                <w:numId w:val="4"/>
              </w:numPr>
              <w:spacing w:line="240" w:lineRule="auto"/>
              <w:rPr>
                <w:rFonts w:cs="Times New Roman"/>
                <w:szCs w:val="28"/>
              </w:rPr>
            </w:pPr>
            <w:r w:rsidRPr="00355745">
              <w:rPr>
                <w:rFonts w:cs="Times New Roman"/>
                <w:szCs w:val="28"/>
              </w:rPr>
              <w:t>Hệ thống xuất hiện hộp thoại cho phép người dùng gửi tin nhắn đến bộ phận tiếp nhận ý kiến từ phía nhà trường</w:t>
            </w:r>
          </w:p>
          <w:p w14:paraId="3B18D307" w14:textId="77777777" w:rsidR="00013F0D" w:rsidRPr="00355745" w:rsidRDefault="00E952C3">
            <w:pPr>
              <w:widowControl w:val="0"/>
              <w:spacing w:line="240" w:lineRule="auto"/>
              <w:rPr>
                <w:rFonts w:cs="Times New Roman"/>
                <w:szCs w:val="28"/>
              </w:rPr>
            </w:pPr>
            <w:r w:rsidRPr="00355745">
              <w:rPr>
                <w:rFonts w:cs="Times New Roman"/>
                <w:szCs w:val="28"/>
              </w:rPr>
              <w:t>Quay về bước 3 ở kịch bản thường.</w:t>
            </w:r>
          </w:p>
        </w:tc>
      </w:tr>
      <w:tr w:rsidR="00013F0D" w:rsidRPr="00355745" w14:paraId="6D986118" w14:textId="77777777" w:rsidTr="00C24FE8">
        <w:tc>
          <w:tcPr>
            <w:tcW w:w="3534" w:type="dxa"/>
            <w:shd w:val="clear" w:color="auto" w:fill="auto"/>
            <w:tcMar>
              <w:top w:w="100" w:type="dxa"/>
              <w:left w:w="100" w:type="dxa"/>
              <w:bottom w:w="100" w:type="dxa"/>
              <w:right w:w="100" w:type="dxa"/>
            </w:tcMar>
          </w:tcPr>
          <w:p w14:paraId="240CD73F" w14:textId="77777777" w:rsidR="00013F0D" w:rsidRPr="00355745" w:rsidRDefault="00E952C3">
            <w:pPr>
              <w:widowControl w:val="0"/>
              <w:spacing w:line="240" w:lineRule="auto"/>
              <w:rPr>
                <w:rFonts w:cs="Times New Roman"/>
                <w:b/>
                <w:szCs w:val="28"/>
              </w:rPr>
            </w:pPr>
            <w:r w:rsidRPr="00355745">
              <w:rPr>
                <w:rFonts w:cs="Times New Roman"/>
                <w:b/>
                <w:szCs w:val="28"/>
              </w:rPr>
              <w:t>Kết quả</w:t>
            </w:r>
          </w:p>
        </w:tc>
        <w:tc>
          <w:tcPr>
            <w:tcW w:w="6289" w:type="dxa"/>
            <w:shd w:val="clear" w:color="auto" w:fill="auto"/>
            <w:tcMar>
              <w:top w:w="100" w:type="dxa"/>
              <w:left w:w="100" w:type="dxa"/>
              <w:bottom w:w="100" w:type="dxa"/>
              <w:right w:w="100" w:type="dxa"/>
            </w:tcMar>
          </w:tcPr>
          <w:p w14:paraId="1BAA4150" w14:textId="77777777" w:rsidR="00013F0D" w:rsidRPr="00355745" w:rsidRDefault="00E952C3" w:rsidP="002F1A7A">
            <w:pPr>
              <w:keepNext/>
              <w:widowControl w:val="0"/>
              <w:spacing w:line="240" w:lineRule="auto"/>
              <w:rPr>
                <w:rFonts w:cs="Times New Roman"/>
                <w:szCs w:val="28"/>
              </w:rPr>
            </w:pPr>
            <w:r w:rsidRPr="00355745">
              <w:rPr>
                <w:rFonts w:cs="Times New Roman"/>
                <w:szCs w:val="28"/>
              </w:rPr>
              <w:t>Người dùng hoàn thành quá trình sử dụng chức năng liên hệ của hệ thống</w:t>
            </w:r>
          </w:p>
        </w:tc>
      </w:tr>
    </w:tbl>
    <w:p w14:paraId="4D6845C3" w14:textId="1762F9A3" w:rsidR="00013F0D" w:rsidRPr="001E57AD" w:rsidRDefault="00E952C3">
      <w:pPr>
        <w:pStyle w:val="Heading3"/>
      </w:pPr>
      <w:bookmarkStart w:id="196" w:name="_anou37hla97l" w:colFirst="0" w:colLast="0"/>
      <w:bookmarkStart w:id="197" w:name="_Toc119444959"/>
      <w:bookmarkEnd w:id="196"/>
      <w:r w:rsidRPr="001E57AD">
        <w:t>Use case "Tìm hiểu nhanh"</w:t>
      </w:r>
      <w:bookmarkEnd w:id="197"/>
    </w:p>
    <w:p w14:paraId="4090561F" w14:textId="64506769" w:rsidR="0004198C" w:rsidRPr="007F5BD6" w:rsidRDefault="00E952C3" w:rsidP="006A5B1D">
      <w:pPr>
        <w:ind w:firstLine="720"/>
        <w:jc w:val="both"/>
        <w:rPr>
          <w:rFonts w:cs="Times New Roman"/>
          <w:sz w:val="26"/>
          <w:szCs w:val="26"/>
        </w:rPr>
      </w:pPr>
      <w:r w:rsidRPr="0059075B">
        <w:rPr>
          <w:rFonts w:cs="Times New Roman"/>
          <w:szCs w:val="28"/>
        </w:rPr>
        <w:t xml:space="preserve">Chức năng “Tìm hiểu nhanh” là một trong các chức năng của actor Người chưa có tài khoản được thể hiện trong </w:t>
      </w:r>
      <w:r w:rsidR="00F910A0">
        <w:rPr>
          <w:rFonts w:cs="Times New Roman"/>
          <w:b/>
          <w:szCs w:val="28"/>
        </w:rPr>
        <w:fldChar w:fldCharType="begin"/>
      </w:r>
      <w:r w:rsidR="00F910A0">
        <w:rPr>
          <w:rFonts w:cs="Times New Roman"/>
          <w:szCs w:val="28"/>
        </w:rPr>
        <w:instrText xml:space="preserve"> REF _Ref118850213 \h </w:instrText>
      </w:r>
      <w:r w:rsidR="006A5B1D">
        <w:rPr>
          <w:rFonts w:cs="Times New Roman"/>
          <w:b/>
          <w:szCs w:val="28"/>
        </w:rPr>
        <w:instrText xml:space="preserve"> \* MERGEFORMAT </w:instrText>
      </w:r>
      <w:r w:rsidR="00F910A0">
        <w:rPr>
          <w:rFonts w:cs="Times New Roman"/>
          <w:b/>
          <w:szCs w:val="28"/>
        </w:rPr>
      </w:r>
      <w:r w:rsidR="00F910A0">
        <w:rPr>
          <w:rFonts w:cs="Times New Roman"/>
          <w:b/>
          <w:szCs w:val="28"/>
        </w:rPr>
        <w:fldChar w:fldCharType="separate"/>
      </w:r>
      <w:r w:rsidR="00A97CFA">
        <w:t xml:space="preserve">Hình </w:t>
      </w:r>
      <w:r w:rsidR="00A97CFA">
        <w:rPr>
          <w:noProof/>
        </w:rPr>
        <w:t>2.2</w:t>
      </w:r>
      <w:r w:rsidR="00F910A0">
        <w:rPr>
          <w:rFonts w:cs="Times New Roman"/>
          <w:b/>
          <w:szCs w:val="28"/>
        </w:rPr>
        <w:fldChar w:fldCharType="end"/>
      </w:r>
      <w:r w:rsidRPr="0059075B">
        <w:rPr>
          <w:rFonts w:cs="Times New Roman"/>
          <w:b/>
          <w:szCs w:val="28"/>
        </w:rPr>
        <w:t xml:space="preserve">  </w:t>
      </w:r>
      <w:r w:rsidRPr="0059075B">
        <w:rPr>
          <w:rFonts w:cs="Times New Roman"/>
          <w:szCs w:val="28"/>
        </w:rPr>
        <w:t xml:space="preserve">Nó cho phép người dùng tìm hiểu thông tin về nhà trường, quy trình tuyển sinh,  học phí và các thông tin khác có liên quan.Các thông tin cụ thể về chức năng này bao gồm các kịch bản sử dụng được mô tả cụ thể ở trong </w:t>
      </w:r>
      <w:r w:rsidR="007F5BD6">
        <w:rPr>
          <w:rFonts w:cs="Times New Roman"/>
          <w:b/>
          <w:szCs w:val="28"/>
        </w:rPr>
        <w:fldChar w:fldCharType="begin"/>
      </w:r>
      <w:r w:rsidR="007F5BD6">
        <w:rPr>
          <w:rFonts w:cs="Times New Roman"/>
          <w:szCs w:val="28"/>
        </w:rPr>
        <w:instrText xml:space="preserve"> REF _Ref118850897 \h </w:instrText>
      </w:r>
      <w:r w:rsidR="006A5B1D">
        <w:rPr>
          <w:rFonts w:cs="Times New Roman"/>
          <w:b/>
          <w:szCs w:val="28"/>
        </w:rPr>
        <w:instrText xml:space="preserve"> \* MERGEFORMAT </w:instrText>
      </w:r>
      <w:r w:rsidR="007F5BD6">
        <w:rPr>
          <w:rFonts w:cs="Times New Roman"/>
          <w:b/>
          <w:szCs w:val="28"/>
        </w:rPr>
      </w:r>
      <w:r w:rsidR="007F5BD6">
        <w:rPr>
          <w:rFonts w:cs="Times New Roman"/>
          <w:b/>
          <w:szCs w:val="28"/>
        </w:rPr>
        <w:fldChar w:fldCharType="separate"/>
      </w:r>
      <w:r w:rsidR="00A97CFA">
        <w:t xml:space="preserve">Bảng </w:t>
      </w:r>
      <w:r w:rsidR="00A97CFA">
        <w:rPr>
          <w:noProof/>
        </w:rPr>
        <w:t>2.3</w:t>
      </w:r>
      <w:r w:rsidR="007F5BD6">
        <w:rPr>
          <w:rFonts w:cs="Times New Roman"/>
          <w:b/>
          <w:szCs w:val="28"/>
        </w:rPr>
        <w:fldChar w:fldCharType="end"/>
      </w:r>
      <w:r w:rsidRPr="0059075B">
        <w:rPr>
          <w:rFonts w:cs="Times New Roman"/>
          <w:szCs w:val="28"/>
        </w:rPr>
        <w:t xml:space="preserve"> phía bên dưới</w:t>
      </w:r>
      <w:r w:rsidRPr="001E57AD">
        <w:rPr>
          <w:rFonts w:cs="Times New Roman"/>
          <w:sz w:val="26"/>
          <w:szCs w:val="26"/>
        </w:rPr>
        <w:t>.</w:t>
      </w:r>
    </w:p>
    <w:p w14:paraId="59B470C5" w14:textId="53953F7A" w:rsidR="009434BF" w:rsidRDefault="009434BF" w:rsidP="00BE4F8B">
      <w:pPr>
        <w:pStyle w:val="Caption"/>
      </w:pPr>
      <w:bookmarkStart w:id="198" w:name="_Ref118850897"/>
      <w:bookmarkStart w:id="199" w:name="_Toc119445042"/>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2</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3</w:t>
      </w:r>
      <w:r w:rsidR="005018C1">
        <w:rPr>
          <w:noProof/>
        </w:rPr>
        <w:fldChar w:fldCharType="end"/>
      </w:r>
      <w:bookmarkEnd w:id="198"/>
      <w:r>
        <w:t xml:space="preserve">: </w:t>
      </w:r>
      <w:proofErr w:type="spellStart"/>
      <w:r>
        <w:t>Mô</w:t>
      </w:r>
      <w:proofErr w:type="spellEnd"/>
      <w:r>
        <w:t xml:space="preserve"> </w:t>
      </w:r>
      <w:proofErr w:type="spellStart"/>
      <w:r>
        <w:t>tả</w:t>
      </w:r>
      <w:proofErr w:type="spellEnd"/>
      <w:r>
        <w:t xml:space="preserve"> use case “</w:t>
      </w:r>
      <w:proofErr w:type="spellStart"/>
      <w:r>
        <w:t>Tìm</w:t>
      </w:r>
      <w:proofErr w:type="spellEnd"/>
      <w:r>
        <w:t xml:space="preserve"> </w:t>
      </w:r>
      <w:proofErr w:type="spellStart"/>
      <w:r>
        <w:t>hiểu</w:t>
      </w:r>
      <w:proofErr w:type="spellEnd"/>
      <w:r>
        <w:t xml:space="preserve"> </w:t>
      </w:r>
      <w:proofErr w:type="spellStart"/>
      <w:r>
        <w:t>nhanh</w:t>
      </w:r>
      <w:proofErr w:type="spellEnd"/>
      <w:r>
        <w:t>”</w:t>
      </w:r>
      <w:bookmarkEnd w:id="199"/>
    </w:p>
    <w:tbl>
      <w:tblPr>
        <w:tblStyle w:val="TableGrid"/>
        <w:tblW w:w="0" w:type="auto"/>
        <w:tblLook w:val="04A0" w:firstRow="1" w:lastRow="0" w:firstColumn="1" w:lastColumn="0" w:noHBand="0" w:noVBand="1"/>
      </w:tblPr>
      <w:tblGrid>
        <w:gridCol w:w="3539"/>
        <w:gridCol w:w="6200"/>
      </w:tblGrid>
      <w:tr w:rsidR="00A22EC0" w:rsidRPr="00BD3CAE" w14:paraId="52953325" w14:textId="77777777" w:rsidTr="00C24FE8">
        <w:tc>
          <w:tcPr>
            <w:tcW w:w="3539" w:type="dxa"/>
            <w:vAlign w:val="center"/>
          </w:tcPr>
          <w:p w14:paraId="32650B75" w14:textId="19830FCB" w:rsidR="00A22EC0" w:rsidRPr="00BD3CAE" w:rsidRDefault="00A22EC0" w:rsidP="000C299A">
            <w:pPr>
              <w:rPr>
                <w:rFonts w:cs="Times New Roman"/>
                <w:b/>
                <w:sz w:val="26"/>
                <w:szCs w:val="26"/>
                <w:lang w:val="en-US"/>
              </w:rPr>
            </w:pPr>
            <w:proofErr w:type="spellStart"/>
            <w:r w:rsidRPr="00BD3CAE">
              <w:rPr>
                <w:rFonts w:cs="Times New Roman"/>
                <w:b/>
                <w:sz w:val="26"/>
                <w:szCs w:val="26"/>
                <w:lang w:val="en-US"/>
              </w:rPr>
              <w:t>Tên</w:t>
            </w:r>
            <w:proofErr w:type="spellEnd"/>
            <w:r w:rsidRPr="00BD3CAE">
              <w:rPr>
                <w:rFonts w:cs="Times New Roman"/>
                <w:b/>
                <w:sz w:val="26"/>
                <w:szCs w:val="26"/>
                <w:lang w:val="en-US"/>
              </w:rPr>
              <w:t xml:space="preserve"> use case</w:t>
            </w:r>
          </w:p>
        </w:tc>
        <w:tc>
          <w:tcPr>
            <w:tcW w:w="6200" w:type="dxa"/>
            <w:vAlign w:val="center"/>
          </w:tcPr>
          <w:p w14:paraId="697542EB" w14:textId="62012B3C" w:rsidR="00A22EC0" w:rsidRPr="00BD3CAE" w:rsidRDefault="00A22EC0" w:rsidP="000C299A">
            <w:pPr>
              <w:rPr>
                <w:rFonts w:cs="Times New Roman"/>
                <w:b/>
                <w:sz w:val="26"/>
                <w:szCs w:val="26"/>
                <w:lang w:val="en-US"/>
              </w:rPr>
            </w:pPr>
            <w:r w:rsidRPr="00BD3CAE">
              <w:rPr>
                <w:rFonts w:cs="Times New Roman"/>
                <w:b/>
                <w:sz w:val="26"/>
                <w:szCs w:val="26"/>
                <w:lang w:val="en-US"/>
              </w:rPr>
              <w:t>Use case “</w:t>
            </w:r>
            <w:proofErr w:type="spellStart"/>
            <w:r w:rsidRPr="00BD3CAE">
              <w:rPr>
                <w:rFonts w:cs="Times New Roman"/>
                <w:b/>
                <w:sz w:val="26"/>
                <w:szCs w:val="26"/>
                <w:lang w:val="en-US"/>
              </w:rPr>
              <w:t>Tìm</w:t>
            </w:r>
            <w:proofErr w:type="spellEnd"/>
            <w:r w:rsidRPr="00BD3CAE">
              <w:rPr>
                <w:rFonts w:cs="Times New Roman"/>
                <w:b/>
                <w:sz w:val="26"/>
                <w:szCs w:val="26"/>
                <w:lang w:val="en-US"/>
              </w:rPr>
              <w:t xml:space="preserve"> </w:t>
            </w:r>
            <w:proofErr w:type="spellStart"/>
            <w:r w:rsidRPr="00BD3CAE">
              <w:rPr>
                <w:rFonts w:cs="Times New Roman"/>
                <w:b/>
                <w:sz w:val="26"/>
                <w:szCs w:val="26"/>
                <w:lang w:val="en-US"/>
              </w:rPr>
              <w:t>hiểu</w:t>
            </w:r>
            <w:proofErr w:type="spellEnd"/>
            <w:r w:rsidRPr="00BD3CAE">
              <w:rPr>
                <w:rFonts w:cs="Times New Roman"/>
                <w:b/>
                <w:sz w:val="26"/>
                <w:szCs w:val="26"/>
                <w:lang w:val="en-US"/>
              </w:rPr>
              <w:t xml:space="preserve"> </w:t>
            </w:r>
            <w:proofErr w:type="spellStart"/>
            <w:r w:rsidRPr="00BD3CAE">
              <w:rPr>
                <w:rFonts w:cs="Times New Roman"/>
                <w:b/>
                <w:sz w:val="26"/>
                <w:szCs w:val="26"/>
                <w:lang w:val="en-US"/>
              </w:rPr>
              <w:t>nhanh</w:t>
            </w:r>
            <w:proofErr w:type="spellEnd"/>
            <w:r w:rsidRPr="00BD3CAE">
              <w:rPr>
                <w:rFonts w:cs="Times New Roman"/>
                <w:b/>
                <w:sz w:val="26"/>
                <w:szCs w:val="26"/>
                <w:lang w:val="en-US"/>
              </w:rPr>
              <w:t>”</w:t>
            </w:r>
          </w:p>
        </w:tc>
      </w:tr>
      <w:tr w:rsidR="00A22EC0" w:rsidRPr="00BD3CAE" w14:paraId="073D9FBC" w14:textId="77777777" w:rsidTr="00C24FE8">
        <w:tc>
          <w:tcPr>
            <w:tcW w:w="3539" w:type="dxa"/>
            <w:vAlign w:val="center"/>
          </w:tcPr>
          <w:p w14:paraId="40D8035C" w14:textId="575607DA" w:rsidR="00A22EC0" w:rsidRPr="00BD3CAE" w:rsidRDefault="00A22EC0" w:rsidP="000C299A">
            <w:pPr>
              <w:rPr>
                <w:rFonts w:cs="Times New Roman"/>
                <w:b/>
                <w:sz w:val="26"/>
                <w:szCs w:val="26"/>
                <w:lang w:val="en-US"/>
              </w:rPr>
            </w:pPr>
            <w:proofErr w:type="spellStart"/>
            <w:r w:rsidRPr="00BD3CAE">
              <w:rPr>
                <w:rFonts w:cs="Times New Roman"/>
                <w:b/>
                <w:sz w:val="26"/>
                <w:szCs w:val="26"/>
                <w:lang w:val="en-US"/>
              </w:rPr>
              <w:t>Tóm</w:t>
            </w:r>
            <w:proofErr w:type="spellEnd"/>
            <w:r w:rsidRPr="00BD3CAE">
              <w:rPr>
                <w:rFonts w:cs="Times New Roman"/>
                <w:b/>
                <w:sz w:val="26"/>
                <w:szCs w:val="26"/>
                <w:lang w:val="en-US"/>
              </w:rPr>
              <w:t xml:space="preserve"> </w:t>
            </w:r>
            <w:proofErr w:type="spellStart"/>
            <w:r w:rsidRPr="00BD3CAE">
              <w:rPr>
                <w:rFonts w:cs="Times New Roman"/>
                <w:b/>
                <w:sz w:val="26"/>
                <w:szCs w:val="26"/>
                <w:lang w:val="en-US"/>
              </w:rPr>
              <w:t>tắt</w:t>
            </w:r>
            <w:proofErr w:type="spellEnd"/>
            <w:r w:rsidRPr="00BD3CAE">
              <w:rPr>
                <w:rFonts w:cs="Times New Roman"/>
                <w:b/>
                <w:sz w:val="26"/>
                <w:szCs w:val="26"/>
                <w:lang w:val="en-US"/>
              </w:rPr>
              <w:t xml:space="preserve"> use case</w:t>
            </w:r>
          </w:p>
        </w:tc>
        <w:tc>
          <w:tcPr>
            <w:tcW w:w="6200" w:type="dxa"/>
            <w:vAlign w:val="center"/>
          </w:tcPr>
          <w:p w14:paraId="3A05AFFF" w14:textId="274A6288" w:rsidR="00A22EC0" w:rsidRPr="00BD3CAE" w:rsidRDefault="00BD3CAE" w:rsidP="000C299A">
            <w:pPr>
              <w:rPr>
                <w:rFonts w:cs="Times New Roman"/>
                <w:b/>
                <w:sz w:val="26"/>
                <w:szCs w:val="26"/>
              </w:rPr>
            </w:pPr>
            <w:r w:rsidRPr="0059075B">
              <w:rPr>
                <w:rFonts w:cs="Times New Roman"/>
                <w:szCs w:val="28"/>
              </w:rPr>
              <w:t>Cho phép người dùng hiểu nhanh về nhà trường, quy trình tuyển sinh, học phí và các thông tin liên quan khác.</w:t>
            </w:r>
          </w:p>
        </w:tc>
      </w:tr>
      <w:tr w:rsidR="00A22EC0" w:rsidRPr="00BD3CAE" w14:paraId="72BF12D8" w14:textId="77777777" w:rsidTr="00C24FE8">
        <w:tc>
          <w:tcPr>
            <w:tcW w:w="3539" w:type="dxa"/>
            <w:vAlign w:val="center"/>
          </w:tcPr>
          <w:p w14:paraId="62259775" w14:textId="02764D1F" w:rsidR="00A22EC0" w:rsidRPr="00BD3CAE" w:rsidRDefault="00A22EC0" w:rsidP="000C299A">
            <w:pPr>
              <w:rPr>
                <w:rFonts w:cs="Times New Roman"/>
                <w:b/>
                <w:sz w:val="26"/>
                <w:szCs w:val="26"/>
                <w:lang w:val="en-US"/>
              </w:rPr>
            </w:pPr>
            <w:r w:rsidRPr="00BD3CAE">
              <w:rPr>
                <w:rFonts w:cs="Times New Roman"/>
                <w:b/>
                <w:sz w:val="26"/>
                <w:szCs w:val="26"/>
                <w:lang w:val="en-US"/>
              </w:rPr>
              <w:t>Actor</w:t>
            </w:r>
          </w:p>
        </w:tc>
        <w:tc>
          <w:tcPr>
            <w:tcW w:w="6200" w:type="dxa"/>
            <w:vAlign w:val="center"/>
          </w:tcPr>
          <w:p w14:paraId="57304B21" w14:textId="384B2734" w:rsidR="00A22EC0" w:rsidRPr="00BD3CAE" w:rsidRDefault="00BD3CAE" w:rsidP="000C299A">
            <w:pPr>
              <w:rPr>
                <w:rFonts w:cs="Times New Roman"/>
                <w:b/>
                <w:sz w:val="26"/>
                <w:szCs w:val="26"/>
              </w:rPr>
            </w:pPr>
            <w:r w:rsidRPr="0059075B">
              <w:rPr>
                <w:rFonts w:cs="Times New Roman"/>
                <w:szCs w:val="28"/>
              </w:rPr>
              <w:t>Người chưa có tài khoản</w:t>
            </w:r>
          </w:p>
        </w:tc>
      </w:tr>
      <w:tr w:rsidR="00A22EC0" w:rsidRPr="00BD3CAE" w14:paraId="12027750" w14:textId="77777777" w:rsidTr="00C24FE8">
        <w:tc>
          <w:tcPr>
            <w:tcW w:w="3539" w:type="dxa"/>
            <w:vAlign w:val="center"/>
          </w:tcPr>
          <w:p w14:paraId="2742CADA" w14:textId="5A7AB85B" w:rsidR="00A22EC0" w:rsidRPr="00BD3CAE" w:rsidRDefault="00A22EC0" w:rsidP="000C299A">
            <w:pPr>
              <w:rPr>
                <w:rFonts w:cs="Times New Roman"/>
                <w:b/>
                <w:sz w:val="26"/>
                <w:szCs w:val="26"/>
                <w:lang w:val="en-US"/>
              </w:rPr>
            </w:pPr>
            <w:proofErr w:type="spellStart"/>
            <w:r w:rsidRPr="00BD3CAE">
              <w:rPr>
                <w:rFonts w:cs="Times New Roman"/>
                <w:b/>
                <w:sz w:val="26"/>
                <w:szCs w:val="26"/>
                <w:lang w:val="en-US"/>
              </w:rPr>
              <w:t>Ngày</w:t>
            </w:r>
            <w:proofErr w:type="spellEnd"/>
            <w:r w:rsidRPr="00BD3CAE">
              <w:rPr>
                <w:rFonts w:cs="Times New Roman"/>
                <w:b/>
                <w:sz w:val="26"/>
                <w:szCs w:val="26"/>
                <w:lang w:val="en-US"/>
              </w:rPr>
              <w:t xml:space="preserve"> </w:t>
            </w:r>
            <w:proofErr w:type="spellStart"/>
            <w:r w:rsidRPr="00BD3CAE">
              <w:rPr>
                <w:rFonts w:cs="Times New Roman"/>
                <w:b/>
                <w:sz w:val="26"/>
                <w:szCs w:val="26"/>
                <w:lang w:val="en-US"/>
              </w:rPr>
              <w:t>tạo</w:t>
            </w:r>
            <w:proofErr w:type="spellEnd"/>
          </w:p>
        </w:tc>
        <w:tc>
          <w:tcPr>
            <w:tcW w:w="6200" w:type="dxa"/>
            <w:vAlign w:val="center"/>
          </w:tcPr>
          <w:p w14:paraId="486CD3B4" w14:textId="0FC5EC75" w:rsidR="00A22EC0" w:rsidRPr="00BD3CAE" w:rsidRDefault="00BD3CAE" w:rsidP="000C299A">
            <w:pPr>
              <w:rPr>
                <w:rFonts w:cs="Times New Roman"/>
                <w:b/>
                <w:sz w:val="26"/>
                <w:szCs w:val="26"/>
              </w:rPr>
            </w:pPr>
            <w:r w:rsidRPr="0059075B">
              <w:rPr>
                <w:rFonts w:cs="Times New Roman"/>
                <w:szCs w:val="28"/>
              </w:rPr>
              <w:t>20/09/2002</w:t>
            </w:r>
          </w:p>
        </w:tc>
      </w:tr>
      <w:tr w:rsidR="00A22EC0" w:rsidRPr="00BD3CAE" w14:paraId="21B87ED9" w14:textId="77777777" w:rsidTr="00C24FE8">
        <w:tc>
          <w:tcPr>
            <w:tcW w:w="3539" w:type="dxa"/>
            <w:vAlign w:val="center"/>
          </w:tcPr>
          <w:p w14:paraId="03A7E027" w14:textId="5EF95D98" w:rsidR="00A22EC0" w:rsidRPr="00BD3CAE" w:rsidRDefault="00A22EC0" w:rsidP="000C299A">
            <w:pPr>
              <w:rPr>
                <w:rFonts w:cs="Times New Roman"/>
                <w:b/>
                <w:sz w:val="26"/>
                <w:szCs w:val="26"/>
                <w:lang w:val="en-US"/>
              </w:rPr>
            </w:pPr>
            <w:proofErr w:type="spellStart"/>
            <w:r w:rsidRPr="00BD3CAE">
              <w:rPr>
                <w:rFonts w:cs="Times New Roman"/>
                <w:b/>
                <w:sz w:val="26"/>
                <w:szCs w:val="26"/>
                <w:lang w:val="en-US"/>
              </w:rPr>
              <w:t>Ngày</w:t>
            </w:r>
            <w:proofErr w:type="spellEnd"/>
            <w:r w:rsidRPr="00BD3CAE">
              <w:rPr>
                <w:rFonts w:cs="Times New Roman"/>
                <w:b/>
                <w:sz w:val="26"/>
                <w:szCs w:val="26"/>
                <w:lang w:val="en-US"/>
              </w:rPr>
              <w:t xml:space="preserve"> </w:t>
            </w:r>
            <w:proofErr w:type="spellStart"/>
            <w:r w:rsidRPr="00BD3CAE">
              <w:rPr>
                <w:rFonts w:cs="Times New Roman"/>
                <w:b/>
                <w:sz w:val="26"/>
                <w:szCs w:val="26"/>
                <w:lang w:val="en-US"/>
              </w:rPr>
              <w:t>cập</w:t>
            </w:r>
            <w:proofErr w:type="spellEnd"/>
            <w:r w:rsidRPr="00BD3CAE">
              <w:rPr>
                <w:rFonts w:cs="Times New Roman"/>
                <w:b/>
                <w:sz w:val="26"/>
                <w:szCs w:val="26"/>
                <w:lang w:val="en-US"/>
              </w:rPr>
              <w:t xml:space="preserve"> </w:t>
            </w:r>
            <w:proofErr w:type="spellStart"/>
            <w:r w:rsidRPr="00BD3CAE">
              <w:rPr>
                <w:rFonts w:cs="Times New Roman"/>
                <w:b/>
                <w:sz w:val="26"/>
                <w:szCs w:val="26"/>
                <w:lang w:val="en-US"/>
              </w:rPr>
              <w:t>nhật</w:t>
            </w:r>
            <w:proofErr w:type="spellEnd"/>
          </w:p>
        </w:tc>
        <w:tc>
          <w:tcPr>
            <w:tcW w:w="6200" w:type="dxa"/>
            <w:vAlign w:val="center"/>
          </w:tcPr>
          <w:p w14:paraId="5A4EF276" w14:textId="7B83DCBA" w:rsidR="00A22EC0" w:rsidRPr="00BD3CAE" w:rsidRDefault="00BD3CAE" w:rsidP="000C299A">
            <w:pPr>
              <w:rPr>
                <w:rFonts w:cs="Times New Roman"/>
                <w:b/>
                <w:sz w:val="26"/>
                <w:szCs w:val="26"/>
              </w:rPr>
            </w:pPr>
            <w:r w:rsidRPr="0059075B">
              <w:rPr>
                <w:rFonts w:cs="Times New Roman"/>
                <w:szCs w:val="28"/>
              </w:rPr>
              <w:t>03/11/2002</w:t>
            </w:r>
          </w:p>
        </w:tc>
      </w:tr>
      <w:tr w:rsidR="00A22EC0" w:rsidRPr="00BD3CAE" w14:paraId="35DEA1FC" w14:textId="77777777" w:rsidTr="00C24FE8">
        <w:tc>
          <w:tcPr>
            <w:tcW w:w="3539" w:type="dxa"/>
            <w:vAlign w:val="center"/>
          </w:tcPr>
          <w:p w14:paraId="3DE7067A" w14:textId="0724BA02" w:rsidR="00A22EC0" w:rsidRPr="00BD3CAE" w:rsidRDefault="00A22EC0" w:rsidP="000C299A">
            <w:pPr>
              <w:rPr>
                <w:rFonts w:cs="Times New Roman"/>
                <w:b/>
                <w:sz w:val="26"/>
                <w:szCs w:val="26"/>
                <w:lang w:val="en-US"/>
              </w:rPr>
            </w:pPr>
            <w:r w:rsidRPr="00BD3CAE">
              <w:rPr>
                <w:rFonts w:cs="Times New Roman"/>
                <w:b/>
                <w:sz w:val="26"/>
                <w:szCs w:val="26"/>
                <w:lang w:val="en-US"/>
              </w:rPr>
              <w:t>Version</w:t>
            </w:r>
          </w:p>
        </w:tc>
        <w:tc>
          <w:tcPr>
            <w:tcW w:w="6200" w:type="dxa"/>
            <w:vAlign w:val="center"/>
          </w:tcPr>
          <w:p w14:paraId="62F04046" w14:textId="4C76DBF1" w:rsidR="00A22EC0" w:rsidRPr="00BD3CAE" w:rsidRDefault="00BD3CAE" w:rsidP="000C299A">
            <w:pPr>
              <w:rPr>
                <w:rFonts w:cs="Times New Roman"/>
                <w:sz w:val="26"/>
                <w:szCs w:val="26"/>
                <w:lang w:val="en-US"/>
              </w:rPr>
            </w:pPr>
            <w:r w:rsidRPr="00BD3CAE">
              <w:rPr>
                <w:rFonts w:cs="Times New Roman"/>
                <w:sz w:val="26"/>
                <w:szCs w:val="26"/>
                <w:lang w:val="en-US"/>
              </w:rPr>
              <w:t>1.5</w:t>
            </w:r>
          </w:p>
        </w:tc>
      </w:tr>
      <w:tr w:rsidR="00A22EC0" w:rsidRPr="00BD3CAE" w14:paraId="0B33E4F2" w14:textId="77777777" w:rsidTr="00C24FE8">
        <w:tc>
          <w:tcPr>
            <w:tcW w:w="3539" w:type="dxa"/>
            <w:vAlign w:val="center"/>
          </w:tcPr>
          <w:p w14:paraId="38F9113F" w14:textId="14C11F93" w:rsidR="00A22EC0" w:rsidRPr="00BD3CAE" w:rsidRDefault="00A22EC0" w:rsidP="000C299A">
            <w:pPr>
              <w:rPr>
                <w:rFonts w:cs="Times New Roman"/>
                <w:b/>
                <w:sz w:val="26"/>
                <w:szCs w:val="26"/>
                <w:lang w:val="en-US"/>
              </w:rPr>
            </w:pPr>
            <w:proofErr w:type="spellStart"/>
            <w:r w:rsidRPr="00BD3CAE">
              <w:rPr>
                <w:rFonts w:cs="Times New Roman"/>
                <w:b/>
                <w:sz w:val="26"/>
                <w:szCs w:val="26"/>
                <w:lang w:val="en-US"/>
              </w:rPr>
              <w:lastRenderedPageBreak/>
              <w:t>Chịu</w:t>
            </w:r>
            <w:proofErr w:type="spellEnd"/>
            <w:r w:rsidRPr="00BD3CAE">
              <w:rPr>
                <w:rFonts w:cs="Times New Roman"/>
                <w:b/>
                <w:sz w:val="26"/>
                <w:szCs w:val="26"/>
                <w:lang w:val="en-US"/>
              </w:rPr>
              <w:t xml:space="preserve"> </w:t>
            </w:r>
            <w:proofErr w:type="spellStart"/>
            <w:r w:rsidRPr="00BD3CAE">
              <w:rPr>
                <w:rFonts w:cs="Times New Roman"/>
                <w:b/>
                <w:sz w:val="26"/>
                <w:szCs w:val="26"/>
                <w:lang w:val="en-US"/>
              </w:rPr>
              <w:t>trách</w:t>
            </w:r>
            <w:proofErr w:type="spellEnd"/>
            <w:r w:rsidRPr="00BD3CAE">
              <w:rPr>
                <w:rFonts w:cs="Times New Roman"/>
                <w:b/>
                <w:sz w:val="26"/>
                <w:szCs w:val="26"/>
                <w:lang w:val="en-US"/>
              </w:rPr>
              <w:t xml:space="preserve"> </w:t>
            </w:r>
            <w:proofErr w:type="spellStart"/>
            <w:r w:rsidRPr="00BD3CAE">
              <w:rPr>
                <w:rFonts w:cs="Times New Roman"/>
                <w:b/>
                <w:sz w:val="26"/>
                <w:szCs w:val="26"/>
                <w:lang w:val="en-US"/>
              </w:rPr>
              <w:t>nhiệm</w:t>
            </w:r>
            <w:proofErr w:type="spellEnd"/>
          </w:p>
        </w:tc>
        <w:tc>
          <w:tcPr>
            <w:tcW w:w="6200" w:type="dxa"/>
            <w:vAlign w:val="center"/>
          </w:tcPr>
          <w:p w14:paraId="4617696A" w14:textId="6EE66EAC" w:rsidR="00A22EC0" w:rsidRPr="00BD3CAE" w:rsidRDefault="00BD3CAE" w:rsidP="000C299A">
            <w:pPr>
              <w:rPr>
                <w:rFonts w:cs="Times New Roman"/>
                <w:b/>
                <w:sz w:val="26"/>
                <w:szCs w:val="26"/>
              </w:rPr>
            </w:pPr>
            <w:r w:rsidRPr="0059075B">
              <w:rPr>
                <w:rFonts w:cs="Times New Roman"/>
                <w:szCs w:val="28"/>
              </w:rPr>
              <w:t>Thái Thanh Tuấn</w:t>
            </w:r>
          </w:p>
        </w:tc>
      </w:tr>
      <w:tr w:rsidR="00A22EC0" w:rsidRPr="00BD3CAE" w14:paraId="1CE83413" w14:textId="77777777" w:rsidTr="00C24FE8">
        <w:tc>
          <w:tcPr>
            <w:tcW w:w="3539" w:type="dxa"/>
            <w:vAlign w:val="center"/>
          </w:tcPr>
          <w:p w14:paraId="60E2DECB" w14:textId="3066E391" w:rsidR="00A22EC0" w:rsidRPr="00BD3CAE" w:rsidRDefault="00BD3CAE" w:rsidP="000C299A">
            <w:pPr>
              <w:rPr>
                <w:rFonts w:cs="Times New Roman"/>
                <w:b/>
                <w:sz w:val="26"/>
                <w:szCs w:val="26"/>
                <w:lang w:val="en-US"/>
              </w:rPr>
            </w:pPr>
            <w:proofErr w:type="spellStart"/>
            <w:r w:rsidRPr="00BD3CAE">
              <w:rPr>
                <w:rFonts w:cs="Times New Roman"/>
                <w:b/>
                <w:sz w:val="26"/>
                <w:szCs w:val="26"/>
                <w:lang w:val="en-US"/>
              </w:rPr>
              <w:t>Điều</w:t>
            </w:r>
            <w:proofErr w:type="spellEnd"/>
            <w:r w:rsidRPr="00BD3CAE">
              <w:rPr>
                <w:rFonts w:cs="Times New Roman"/>
                <w:b/>
                <w:sz w:val="26"/>
                <w:szCs w:val="26"/>
                <w:lang w:val="en-US"/>
              </w:rPr>
              <w:t xml:space="preserve"> </w:t>
            </w:r>
            <w:proofErr w:type="spellStart"/>
            <w:r w:rsidRPr="00BD3CAE">
              <w:rPr>
                <w:rFonts w:cs="Times New Roman"/>
                <w:b/>
                <w:sz w:val="26"/>
                <w:szCs w:val="26"/>
                <w:lang w:val="en-US"/>
              </w:rPr>
              <w:t>kiện</w:t>
            </w:r>
            <w:proofErr w:type="spellEnd"/>
            <w:r w:rsidRPr="00BD3CAE">
              <w:rPr>
                <w:rFonts w:cs="Times New Roman"/>
                <w:b/>
                <w:sz w:val="26"/>
                <w:szCs w:val="26"/>
                <w:lang w:val="en-US"/>
              </w:rPr>
              <w:t xml:space="preserve"> </w:t>
            </w:r>
            <w:proofErr w:type="spellStart"/>
            <w:r w:rsidRPr="00BD3CAE">
              <w:rPr>
                <w:rFonts w:cs="Times New Roman"/>
                <w:b/>
                <w:sz w:val="26"/>
                <w:szCs w:val="26"/>
                <w:lang w:val="en-US"/>
              </w:rPr>
              <w:t>tiên</w:t>
            </w:r>
            <w:proofErr w:type="spellEnd"/>
            <w:r w:rsidRPr="00BD3CAE">
              <w:rPr>
                <w:rFonts w:cs="Times New Roman"/>
                <w:b/>
                <w:sz w:val="26"/>
                <w:szCs w:val="26"/>
                <w:lang w:val="en-US"/>
              </w:rPr>
              <w:t xml:space="preserve"> </w:t>
            </w:r>
            <w:proofErr w:type="spellStart"/>
            <w:r w:rsidRPr="00BD3CAE">
              <w:rPr>
                <w:rFonts w:cs="Times New Roman"/>
                <w:b/>
                <w:sz w:val="26"/>
                <w:szCs w:val="26"/>
                <w:lang w:val="en-US"/>
              </w:rPr>
              <w:t>quyết</w:t>
            </w:r>
            <w:proofErr w:type="spellEnd"/>
          </w:p>
        </w:tc>
        <w:tc>
          <w:tcPr>
            <w:tcW w:w="6200" w:type="dxa"/>
            <w:vAlign w:val="center"/>
          </w:tcPr>
          <w:p w14:paraId="7A8A0B80" w14:textId="77777777" w:rsidR="00A22EC0" w:rsidRPr="00BD3CAE" w:rsidRDefault="00A22EC0" w:rsidP="000C299A">
            <w:pPr>
              <w:rPr>
                <w:rFonts w:cs="Times New Roman"/>
                <w:b/>
                <w:sz w:val="26"/>
                <w:szCs w:val="26"/>
              </w:rPr>
            </w:pPr>
          </w:p>
        </w:tc>
      </w:tr>
      <w:tr w:rsidR="00A22EC0" w:rsidRPr="00BD3CAE" w14:paraId="7E1D6159" w14:textId="77777777" w:rsidTr="00C24FE8">
        <w:tc>
          <w:tcPr>
            <w:tcW w:w="3539" w:type="dxa"/>
            <w:vAlign w:val="center"/>
          </w:tcPr>
          <w:p w14:paraId="13227913" w14:textId="11208EB5" w:rsidR="00A22EC0" w:rsidRPr="00BD3CAE" w:rsidRDefault="00BD3CAE" w:rsidP="000C299A">
            <w:pPr>
              <w:rPr>
                <w:rFonts w:cs="Times New Roman"/>
                <w:b/>
                <w:sz w:val="26"/>
                <w:szCs w:val="26"/>
                <w:lang w:val="en-US"/>
              </w:rPr>
            </w:pPr>
            <w:proofErr w:type="spellStart"/>
            <w:r w:rsidRPr="00BD3CAE">
              <w:rPr>
                <w:rFonts w:cs="Times New Roman"/>
                <w:b/>
                <w:sz w:val="26"/>
                <w:szCs w:val="26"/>
                <w:lang w:val="en-US"/>
              </w:rPr>
              <w:t>Kịch</w:t>
            </w:r>
            <w:proofErr w:type="spellEnd"/>
            <w:r w:rsidRPr="00BD3CAE">
              <w:rPr>
                <w:rFonts w:cs="Times New Roman"/>
                <w:b/>
                <w:sz w:val="26"/>
                <w:szCs w:val="26"/>
                <w:lang w:val="en-US"/>
              </w:rPr>
              <w:t xml:space="preserve"> </w:t>
            </w:r>
            <w:proofErr w:type="spellStart"/>
            <w:r w:rsidRPr="00BD3CAE">
              <w:rPr>
                <w:rFonts w:cs="Times New Roman"/>
                <w:b/>
                <w:sz w:val="26"/>
                <w:szCs w:val="26"/>
                <w:lang w:val="en-US"/>
              </w:rPr>
              <w:t>bản</w:t>
            </w:r>
            <w:proofErr w:type="spellEnd"/>
            <w:r w:rsidRPr="00BD3CAE">
              <w:rPr>
                <w:rFonts w:cs="Times New Roman"/>
                <w:b/>
                <w:sz w:val="26"/>
                <w:szCs w:val="26"/>
                <w:lang w:val="en-US"/>
              </w:rPr>
              <w:t xml:space="preserve"> </w:t>
            </w:r>
            <w:proofErr w:type="spellStart"/>
            <w:r w:rsidRPr="00BD3CAE">
              <w:rPr>
                <w:rFonts w:cs="Times New Roman"/>
                <w:b/>
                <w:sz w:val="26"/>
                <w:szCs w:val="26"/>
                <w:lang w:val="en-US"/>
              </w:rPr>
              <w:t>thường</w:t>
            </w:r>
            <w:proofErr w:type="spellEnd"/>
          </w:p>
        </w:tc>
        <w:tc>
          <w:tcPr>
            <w:tcW w:w="6200" w:type="dxa"/>
            <w:vAlign w:val="center"/>
          </w:tcPr>
          <w:p w14:paraId="5BADEC1D" w14:textId="77777777" w:rsidR="000C299A" w:rsidRPr="0059075B" w:rsidRDefault="000C299A">
            <w:pPr>
              <w:numPr>
                <w:ilvl w:val="0"/>
                <w:numId w:val="91"/>
              </w:numPr>
              <w:spacing w:before="240" w:line="360" w:lineRule="auto"/>
              <w:rPr>
                <w:rFonts w:cs="Times New Roman"/>
                <w:szCs w:val="28"/>
              </w:rPr>
            </w:pPr>
            <w:r w:rsidRPr="0059075B">
              <w:rPr>
                <w:rFonts w:cs="Times New Roman"/>
                <w:szCs w:val="28"/>
              </w:rPr>
              <w:t>Từ giao diện chính người dùng chọn chức năng tìm hiểu nhanh.</w:t>
            </w:r>
          </w:p>
          <w:p w14:paraId="3A47FCC3" w14:textId="77777777" w:rsidR="000C299A" w:rsidRPr="0059075B" w:rsidRDefault="000C299A">
            <w:pPr>
              <w:numPr>
                <w:ilvl w:val="0"/>
                <w:numId w:val="91"/>
              </w:numPr>
              <w:spacing w:line="360" w:lineRule="auto"/>
              <w:rPr>
                <w:rFonts w:cs="Times New Roman"/>
                <w:szCs w:val="28"/>
              </w:rPr>
            </w:pPr>
            <w:r w:rsidRPr="0059075B">
              <w:rPr>
                <w:rFonts w:cs="Times New Roman"/>
                <w:szCs w:val="28"/>
              </w:rPr>
              <w:t>Giao diện tìm hiểu nhanh xuất hiện các mục : Quy trình tuyển sinh, giới thiệu về trường, học phí..</w:t>
            </w:r>
          </w:p>
          <w:p w14:paraId="37CD238E" w14:textId="77777777" w:rsidR="00401E05" w:rsidRDefault="000C299A">
            <w:pPr>
              <w:numPr>
                <w:ilvl w:val="0"/>
                <w:numId w:val="91"/>
              </w:numPr>
              <w:spacing w:line="360" w:lineRule="auto"/>
              <w:rPr>
                <w:rFonts w:cs="Times New Roman"/>
                <w:szCs w:val="28"/>
              </w:rPr>
            </w:pPr>
            <w:r w:rsidRPr="0059075B">
              <w:rPr>
                <w:rFonts w:cs="Times New Roman"/>
                <w:szCs w:val="28"/>
              </w:rPr>
              <w:t>Người dùng chọn thông tin cần tìm hiểu.</w:t>
            </w:r>
          </w:p>
          <w:p w14:paraId="07ECA722" w14:textId="5ED8C379" w:rsidR="0031035A" w:rsidRPr="00401E05" w:rsidRDefault="0031035A" w:rsidP="00401E05">
            <w:pPr>
              <w:spacing w:line="360" w:lineRule="auto"/>
              <w:ind w:left="720"/>
              <w:rPr>
                <w:rFonts w:cs="Times New Roman"/>
                <w:szCs w:val="28"/>
              </w:rPr>
            </w:pPr>
            <w:r w:rsidRPr="00401E05">
              <w:rPr>
                <w:bCs/>
                <w:i/>
                <w:iCs/>
                <w:szCs w:val="28"/>
                <w:lang w:val="en-US"/>
              </w:rPr>
              <w:t>(</w:t>
            </w:r>
            <w:proofErr w:type="spellStart"/>
            <w:r w:rsidR="00A052A3" w:rsidRPr="00401E05">
              <w:rPr>
                <w:bCs/>
                <w:i/>
                <w:iCs/>
                <w:szCs w:val="28"/>
                <w:lang w:val="en-US"/>
              </w:rPr>
              <w:t>Nếu</w:t>
            </w:r>
            <w:proofErr w:type="spellEnd"/>
            <w:r w:rsidR="00A052A3" w:rsidRPr="00401E05">
              <w:rPr>
                <w:bCs/>
                <w:i/>
                <w:iCs/>
                <w:szCs w:val="28"/>
                <w:lang w:val="en-US"/>
              </w:rPr>
              <w:t xml:space="preserve"> </w:t>
            </w:r>
            <w:proofErr w:type="spellStart"/>
            <w:r w:rsidR="00A052A3" w:rsidRPr="00401E05">
              <w:rPr>
                <w:bCs/>
                <w:i/>
                <w:iCs/>
                <w:szCs w:val="28"/>
                <w:lang w:val="en-US"/>
              </w:rPr>
              <w:t>người</w:t>
            </w:r>
            <w:proofErr w:type="spellEnd"/>
            <w:r w:rsidR="00A052A3" w:rsidRPr="00401E05">
              <w:rPr>
                <w:bCs/>
                <w:i/>
                <w:iCs/>
                <w:szCs w:val="28"/>
                <w:lang w:val="en-US"/>
              </w:rPr>
              <w:t xml:space="preserve"> </w:t>
            </w:r>
            <w:proofErr w:type="spellStart"/>
            <w:r w:rsidR="00A052A3" w:rsidRPr="00401E05">
              <w:rPr>
                <w:bCs/>
                <w:i/>
                <w:iCs/>
                <w:szCs w:val="28"/>
                <w:lang w:val="en-US"/>
              </w:rPr>
              <w:t>dùng</w:t>
            </w:r>
            <w:proofErr w:type="spellEnd"/>
            <w:r w:rsidR="00A052A3" w:rsidRPr="00401E05">
              <w:rPr>
                <w:bCs/>
                <w:i/>
                <w:iCs/>
                <w:szCs w:val="28"/>
                <w:lang w:val="en-US"/>
              </w:rPr>
              <w:t xml:space="preserve"> </w:t>
            </w:r>
            <w:proofErr w:type="spellStart"/>
            <w:r w:rsidR="00A052A3" w:rsidRPr="00401E05">
              <w:rPr>
                <w:bCs/>
                <w:i/>
                <w:iCs/>
                <w:szCs w:val="28"/>
                <w:lang w:val="en-US"/>
              </w:rPr>
              <w:t>chọn</w:t>
            </w:r>
            <w:proofErr w:type="spellEnd"/>
            <w:r w:rsidR="00A052A3" w:rsidRPr="00401E05">
              <w:rPr>
                <w:bCs/>
                <w:i/>
                <w:iCs/>
                <w:szCs w:val="28"/>
                <w:lang w:val="en-US"/>
              </w:rPr>
              <w:t xml:space="preserve"> </w:t>
            </w:r>
            <w:proofErr w:type="spellStart"/>
            <w:r w:rsidR="00A052A3" w:rsidRPr="00401E05">
              <w:rPr>
                <w:bCs/>
                <w:i/>
                <w:iCs/>
                <w:szCs w:val="28"/>
                <w:lang w:val="en-US"/>
              </w:rPr>
              <w:t>mục</w:t>
            </w:r>
            <w:proofErr w:type="spellEnd"/>
            <w:r w:rsidR="00A052A3" w:rsidRPr="00401E05">
              <w:rPr>
                <w:bCs/>
                <w:i/>
                <w:iCs/>
                <w:szCs w:val="28"/>
                <w:lang w:val="en-US"/>
              </w:rPr>
              <w:t xml:space="preserve"> </w:t>
            </w:r>
            <w:proofErr w:type="spellStart"/>
            <w:r w:rsidR="00A052A3" w:rsidRPr="00401E05">
              <w:rPr>
                <w:bCs/>
                <w:i/>
                <w:iCs/>
                <w:szCs w:val="28"/>
                <w:lang w:val="en-US"/>
              </w:rPr>
              <w:t>quy</w:t>
            </w:r>
            <w:proofErr w:type="spellEnd"/>
            <w:r w:rsidR="00A052A3" w:rsidRPr="00401E05">
              <w:rPr>
                <w:bCs/>
                <w:i/>
                <w:iCs/>
                <w:szCs w:val="28"/>
                <w:lang w:val="en-US"/>
              </w:rPr>
              <w:t xml:space="preserve"> </w:t>
            </w:r>
            <w:proofErr w:type="spellStart"/>
            <w:r w:rsidR="00A052A3" w:rsidRPr="00401E05">
              <w:rPr>
                <w:bCs/>
                <w:i/>
                <w:iCs/>
                <w:szCs w:val="28"/>
                <w:lang w:val="en-US"/>
              </w:rPr>
              <w:t>trình</w:t>
            </w:r>
            <w:proofErr w:type="spellEnd"/>
            <w:r w:rsidR="00A052A3" w:rsidRPr="00401E05">
              <w:rPr>
                <w:bCs/>
                <w:i/>
                <w:iCs/>
                <w:szCs w:val="28"/>
                <w:lang w:val="en-US"/>
              </w:rPr>
              <w:t xml:space="preserve"> </w:t>
            </w:r>
            <w:proofErr w:type="spellStart"/>
            <w:r w:rsidR="00A052A3" w:rsidRPr="00401E05">
              <w:rPr>
                <w:bCs/>
                <w:i/>
                <w:iCs/>
                <w:szCs w:val="28"/>
                <w:lang w:val="en-US"/>
              </w:rPr>
              <w:t>tuyển</w:t>
            </w:r>
            <w:proofErr w:type="spellEnd"/>
            <w:r w:rsidR="00A052A3" w:rsidRPr="00401E05">
              <w:rPr>
                <w:bCs/>
                <w:i/>
                <w:iCs/>
                <w:szCs w:val="28"/>
                <w:lang w:val="en-US"/>
              </w:rPr>
              <w:t xml:space="preserve"> </w:t>
            </w:r>
            <w:proofErr w:type="spellStart"/>
            <w:r w:rsidR="00A052A3" w:rsidRPr="00401E05">
              <w:rPr>
                <w:bCs/>
                <w:i/>
                <w:iCs/>
                <w:szCs w:val="28"/>
                <w:lang w:val="en-US"/>
              </w:rPr>
              <w:t>sinh</w:t>
            </w:r>
            <w:proofErr w:type="spellEnd"/>
            <w:r w:rsidR="00A052A3" w:rsidRPr="00401E05">
              <w:rPr>
                <w:bCs/>
                <w:i/>
                <w:iCs/>
                <w:szCs w:val="28"/>
                <w:lang w:val="en-US"/>
              </w:rPr>
              <w:t xml:space="preserve"> </w:t>
            </w:r>
            <w:proofErr w:type="spellStart"/>
            <w:r w:rsidR="00A052A3" w:rsidRPr="00401E05">
              <w:rPr>
                <w:bCs/>
                <w:i/>
                <w:iCs/>
                <w:szCs w:val="28"/>
                <w:lang w:val="en-US"/>
              </w:rPr>
              <w:t>thì</w:t>
            </w:r>
            <w:proofErr w:type="spellEnd"/>
            <w:r w:rsidR="002E1D4F">
              <w:rPr>
                <w:bCs/>
                <w:i/>
                <w:iCs/>
                <w:szCs w:val="28"/>
                <w:lang w:val="en-US"/>
              </w:rPr>
              <w:t xml:space="preserve"> </w:t>
            </w:r>
            <w:proofErr w:type="spellStart"/>
            <w:r w:rsidR="002E1D4F">
              <w:rPr>
                <w:bCs/>
                <w:i/>
                <w:iCs/>
                <w:szCs w:val="28"/>
                <w:lang w:val="en-US"/>
              </w:rPr>
              <w:t>hệ</w:t>
            </w:r>
            <w:proofErr w:type="spellEnd"/>
            <w:r w:rsidR="002E1D4F">
              <w:rPr>
                <w:bCs/>
                <w:i/>
                <w:iCs/>
                <w:szCs w:val="28"/>
                <w:lang w:val="en-US"/>
              </w:rPr>
              <w:t xml:space="preserve"> </w:t>
            </w:r>
            <w:proofErr w:type="spellStart"/>
            <w:r w:rsidR="002E1D4F">
              <w:rPr>
                <w:bCs/>
                <w:i/>
                <w:iCs/>
                <w:szCs w:val="28"/>
                <w:lang w:val="en-US"/>
              </w:rPr>
              <w:t>thống</w:t>
            </w:r>
            <w:proofErr w:type="spellEnd"/>
            <w:r w:rsidR="00A052A3" w:rsidRPr="00401E05">
              <w:rPr>
                <w:bCs/>
                <w:i/>
                <w:iCs/>
                <w:szCs w:val="28"/>
                <w:lang w:val="en-US"/>
              </w:rPr>
              <w:t xml:space="preserve"> </w:t>
            </w:r>
            <w:proofErr w:type="spellStart"/>
            <w:r w:rsidR="00A052A3" w:rsidRPr="00401E05">
              <w:rPr>
                <w:bCs/>
                <w:i/>
                <w:iCs/>
                <w:szCs w:val="28"/>
                <w:lang w:val="en-US"/>
              </w:rPr>
              <w:t>sẽ</w:t>
            </w:r>
            <w:proofErr w:type="spellEnd"/>
            <w:r w:rsidR="00A052A3" w:rsidRPr="00401E05">
              <w:rPr>
                <w:bCs/>
                <w:i/>
                <w:iCs/>
                <w:szCs w:val="28"/>
                <w:lang w:val="en-US"/>
              </w:rPr>
              <w:t xml:space="preserve"> </w:t>
            </w:r>
            <w:proofErr w:type="spellStart"/>
            <w:r w:rsidR="00A052A3" w:rsidRPr="00401E05">
              <w:rPr>
                <w:bCs/>
                <w:i/>
                <w:iCs/>
                <w:szCs w:val="28"/>
                <w:lang w:val="en-US"/>
              </w:rPr>
              <w:t>rẽ</w:t>
            </w:r>
            <w:proofErr w:type="spellEnd"/>
            <w:r w:rsidR="00A052A3" w:rsidRPr="00401E05">
              <w:rPr>
                <w:bCs/>
                <w:i/>
                <w:iCs/>
                <w:szCs w:val="28"/>
                <w:lang w:val="en-US"/>
              </w:rPr>
              <w:t xml:space="preserve"> </w:t>
            </w:r>
            <w:proofErr w:type="spellStart"/>
            <w:r w:rsidR="00A052A3" w:rsidRPr="00401E05">
              <w:rPr>
                <w:bCs/>
                <w:i/>
                <w:iCs/>
                <w:szCs w:val="28"/>
                <w:lang w:val="en-US"/>
              </w:rPr>
              <w:t>nhánh</w:t>
            </w:r>
            <w:proofErr w:type="spellEnd"/>
            <w:r w:rsidR="00A052A3" w:rsidRPr="00401E05">
              <w:rPr>
                <w:bCs/>
                <w:i/>
                <w:iCs/>
                <w:szCs w:val="28"/>
                <w:lang w:val="en-US"/>
              </w:rPr>
              <w:t xml:space="preserve"> sang </w:t>
            </w:r>
            <w:proofErr w:type="spellStart"/>
            <w:r w:rsidR="00A052A3" w:rsidRPr="00401E05">
              <w:rPr>
                <w:bCs/>
                <w:i/>
                <w:iCs/>
                <w:szCs w:val="28"/>
                <w:lang w:val="en-US"/>
              </w:rPr>
              <w:t>chuỗi</w:t>
            </w:r>
            <w:proofErr w:type="spellEnd"/>
            <w:r w:rsidR="00A052A3" w:rsidRPr="00401E05">
              <w:rPr>
                <w:bCs/>
                <w:i/>
                <w:iCs/>
                <w:szCs w:val="28"/>
                <w:lang w:val="en-US"/>
              </w:rPr>
              <w:t xml:space="preserve"> A1 </w:t>
            </w:r>
            <w:proofErr w:type="spellStart"/>
            <w:r w:rsidR="00A052A3" w:rsidRPr="00401E05">
              <w:rPr>
                <w:bCs/>
                <w:i/>
                <w:iCs/>
                <w:szCs w:val="28"/>
                <w:lang w:val="en-US"/>
              </w:rPr>
              <w:t>của</w:t>
            </w:r>
            <w:proofErr w:type="spellEnd"/>
            <w:r w:rsidR="00A052A3" w:rsidRPr="00401E05">
              <w:rPr>
                <w:bCs/>
                <w:i/>
                <w:iCs/>
                <w:szCs w:val="28"/>
                <w:lang w:val="en-US"/>
              </w:rPr>
              <w:t xml:space="preserve"> </w:t>
            </w:r>
            <w:proofErr w:type="spellStart"/>
            <w:r w:rsidR="00A052A3" w:rsidRPr="00401E05">
              <w:rPr>
                <w:bCs/>
                <w:i/>
                <w:iCs/>
                <w:szCs w:val="28"/>
                <w:lang w:val="en-US"/>
              </w:rPr>
              <w:t>kịch</w:t>
            </w:r>
            <w:proofErr w:type="spellEnd"/>
            <w:r w:rsidR="00A052A3" w:rsidRPr="00401E05">
              <w:rPr>
                <w:bCs/>
                <w:i/>
                <w:iCs/>
                <w:szCs w:val="28"/>
                <w:lang w:val="en-US"/>
              </w:rPr>
              <w:t xml:space="preserve"> </w:t>
            </w:r>
            <w:proofErr w:type="spellStart"/>
            <w:r w:rsidR="00A052A3" w:rsidRPr="00401E05">
              <w:rPr>
                <w:bCs/>
                <w:i/>
                <w:iCs/>
                <w:szCs w:val="28"/>
                <w:lang w:val="en-US"/>
              </w:rPr>
              <w:t>bản</w:t>
            </w:r>
            <w:proofErr w:type="spellEnd"/>
            <w:r w:rsidR="00A052A3" w:rsidRPr="00401E05">
              <w:rPr>
                <w:bCs/>
                <w:i/>
                <w:iCs/>
                <w:szCs w:val="28"/>
                <w:lang w:val="en-US"/>
              </w:rPr>
              <w:t xml:space="preserve"> </w:t>
            </w:r>
            <w:proofErr w:type="spellStart"/>
            <w:r w:rsidR="00A052A3" w:rsidRPr="00401E05">
              <w:rPr>
                <w:bCs/>
                <w:i/>
                <w:iCs/>
                <w:szCs w:val="28"/>
                <w:lang w:val="en-US"/>
              </w:rPr>
              <w:t>thay</w:t>
            </w:r>
            <w:proofErr w:type="spellEnd"/>
            <w:r w:rsidR="00A052A3" w:rsidRPr="00401E05">
              <w:rPr>
                <w:bCs/>
                <w:i/>
                <w:iCs/>
                <w:szCs w:val="28"/>
                <w:lang w:val="en-US"/>
              </w:rPr>
              <w:t xml:space="preserve"> </w:t>
            </w:r>
            <w:proofErr w:type="spellStart"/>
            <w:r w:rsidR="00A052A3" w:rsidRPr="00401E05">
              <w:rPr>
                <w:bCs/>
                <w:i/>
                <w:iCs/>
                <w:szCs w:val="28"/>
                <w:lang w:val="en-US"/>
              </w:rPr>
              <w:t>thế</w:t>
            </w:r>
            <w:proofErr w:type="spellEnd"/>
            <w:r w:rsidR="00A052A3" w:rsidRPr="00401E05">
              <w:rPr>
                <w:bCs/>
                <w:i/>
                <w:iCs/>
                <w:szCs w:val="28"/>
                <w:lang w:val="en-US"/>
              </w:rPr>
              <w:t xml:space="preserve">. </w:t>
            </w:r>
            <w:proofErr w:type="spellStart"/>
            <w:r w:rsidR="00A052A3" w:rsidRPr="00401E05">
              <w:rPr>
                <w:bCs/>
                <w:i/>
                <w:iCs/>
                <w:szCs w:val="28"/>
                <w:lang w:val="en-US"/>
              </w:rPr>
              <w:t>Nếu</w:t>
            </w:r>
            <w:proofErr w:type="spellEnd"/>
            <w:r w:rsidR="00A052A3" w:rsidRPr="00401E05">
              <w:rPr>
                <w:bCs/>
                <w:i/>
                <w:iCs/>
                <w:szCs w:val="28"/>
                <w:lang w:val="en-US"/>
              </w:rPr>
              <w:t xml:space="preserve"> </w:t>
            </w:r>
            <w:proofErr w:type="spellStart"/>
            <w:r w:rsidR="00A052A3" w:rsidRPr="00401E05">
              <w:rPr>
                <w:bCs/>
                <w:i/>
                <w:iCs/>
                <w:szCs w:val="28"/>
                <w:lang w:val="en-US"/>
              </w:rPr>
              <w:t>người</w:t>
            </w:r>
            <w:proofErr w:type="spellEnd"/>
            <w:r w:rsidR="00A052A3" w:rsidRPr="00401E05">
              <w:rPr>
                <w:bCs/>
                <w:i/>
                <w:iCs/>
                <w:szCs w:val="28"/>
                <w:lang w:val="en-US"/>
              </w:rPr>
              <w:t xml:space="preserve"> </w:t>
            </w:r>
            <w:proofErr w:type="spellStart"/>
            <w:r w:rsidR="00A052A3" w:rsidRPr="00401E05">
              <w:rPr>
                <w:bCs/>
                <w:i/>
                <w:iCs/>
                <w:szCs w:val="28"/>
                <w:lang w:val="en-US"/>
              </w:rPr>
              <w:t>dùng</w:t>
            </w:r>
            <w:proofErr w:type="spellEnd"/>
            <w:r w:rsidR="00A052A3" w:rsidRPr="00401E05">
              <w:rPr>
                <w:bCs/>
                <w:i/>
                <w:iCs/>
                <w:szCs w:val="28"/>
                <w:lang w:val="en-US"/>
              </w:rPr>
              <w:t xml:space="preserve"> </w:t>
            </w:r>
            <w:proofErr w:type="spellStart"/>
            <w:r w:rsidR="00A052A3" w:rsidRPr="00401E05">
              <w:rPr>
                <w:bCs/>
                <w:i/>
                <w:iCs/>
                <w:szCs w:val="28"/>
                <w:lang w:val="en-US"/>
              </w:rPr>
              <w:t>chọn</w:t>
            </w:r>
            <w:proofErr w:type="spellEnd"/>
            <w:r w:rsidR="00A052A3" w:rsidRPr="00401E05">
              <w:rPr>
                <w:bCs/>
                <w:i/>
                <w:iCs/>
                <w:szCs w:val="28"/>
                <w:lang w:val="en-US"/>
              </w:rPr>
              <w:t xml:space="preserve"> </w:t>
            </w:r>
            <w:proofErr w:type="spellStart"/>
            <w:r w:rsidR="00A052A3" w:rsidRPr="00401E05">
              <w:rPr>
                <w:bCs/>
                <w:i/>
                <w:iCs/>
                <w:szCs w:val="28"/>
                <w:lang w:val="en-US"/>
              </w:rPr>
              <w:t>mục</w:t>
            </w:r>
            <w:proofErr w:type="spellEnd"/>
            <w:r w:rsidR="00A052A3" w:rsidRPr="00401E05">
              <w:rPr>
                <w:bCs/>
                <w:i/>
                <w:iCs/>
                <w:szCs w:val="28"/>
                <w:lang w:val="en-US"/>
              </w:rPr>
              <w:t xml:space="preserve"> </w:t>
            </w:r>
            <w:proofErr w:type="spellStart"/>
            <w:r w:rsidR="00401E05" w:rsidRPr="00401E05">
              <w:rPr>
                <w:bCs/>
                <w:i/>
                <w:iCs/>
                <w:szCs w:val="28"/>
                <w:lang w:val="en-US"/>
              </w:rPr>
              <w:t>giới</w:t>
            </w:r>
            <w:proofErr w:type="spellEnd"/>
            <w:r w:rsidR="00401E05" w:rsidRPr="00401E05">
              <w:rPr>
                <w:bCs/>
                <w:i/>
                <w:iCs/>
                <w:szCs w:val="28"/>
                <w:lang w:val="en-US"/>
              </w:rPr>
              <w:t xml:space="preserve"> </w:t>
            </w:r>
            <w:proofErr w:type="spellStart"/>
            <w:r w:rsidR="00401E05" w:rsidRPr="00401E05">
              <w:rPr>
                <w:bCs/>
                <w:i/>
                <w:iCs/>
                <w:szCs w:val="28"/>
                <w:lang w:val="en-US"/>
              </w:rPr>
              <w:t>thiệu</w:t>
            </w:r>
            <w:proofErr w:type="spellEnd"/>
            <w:r w:rsidR="00401E05" w:rsidRPr="00401E05">
              <w:rPr>
                <w:bCs/>
                <w:i/>
                <w:iCs/>
                <w:szCs w:val="28"/>
                <w:lang w:val="en-US"/>
              </w:rPr>
              <w:t xml:space="preserve"> </w:t>
            </w:r>
            <w:proofErr w:type="spellStart"/>
            <w:r w:rsidR="00401E05" w:rsidRPr="00401E05">
              <w:rPr>
                <w:bCs/>
                <w:i/>
                <w:iCs/>
                <w:szCs w:val="28"/>
                <w:lang w:val="en-US"/>
              </w:rPr>
              <w:t>về</w:t>
            </w:r>
            <w:proofErr w:type="spellEnd"/>
            <w:r w:rsidR="00401E05" w:rsidRPr="00401E05">
              <w:rPr>
                <w:bCs/>
                <w:i/>
                <w:iCs/>
                <w:szCs w:val="28"/>
                <w:lang w:val="en-US"/>
              </w:rPr>
              <w:t xml:space="preserve"> </w:t>
            </w:r>
            <w:proofErr w:type="spellStart"/>
            <w:r w:rsidR="00401E05" w:rsidRPr="00401E05">
              <w:rPr>
                <w:bCs/>
                <w:i/>
                <w:iCs/>
                <w:szCs w:val="28"/>
                <w:lang w:val="en-US"/>
              </w:rPr>
              <w:t>trường</w:t>
            </w:r>
            <w:proofErr w:type="spellEnd"/>
            <w:r w:rsidR="00401E05" w:rsidRPr="00401E05">
              <w:rPr>
                <w:bCs/>
                <w:i/>
                <w:iCs/>
                <w:szCs w:val="28"/>
                <w:lang w:val="en-US"/>
              </w:rPr>
              <w:t xml:space="preserve"> </w:t>
            </w:r>
            <w:proofErr w:type="spellStart"/>
            <w:r w:rsidR="00A052A3" w:rsidRPr="00401E05">
              <w:rPr>
                <w:bCs/>
                <w:i/>
                <w:iCs/>
                <w:szCs w:val="28"/>
                <w:lang w:val="en-US"/>
              </w:rPr>
              <w:t>thì</w:t>
            </w:r>
            <w:proofErr w:type="spellEnd"/>
            <w:r w:rsidR="002E1D4F">
              <w:rPr>
                <w:bCs/>
                <w:i/>
                <w:iCs/>
                <w:szCs w:val="28"/>
                <w:lang w:val="en-US"/>
              </w:rPr>
              <w:t xml:space="preserve"> </w:t>
            </w:r>
            <w:proofErr w:type="spellStart"/>
            <w:r w:rsidR="002E1D4F">
              <w:rPr>
                <w:bCs/>
                <w:i/>
                <w:iCs/>
                <w:szCs w:val="28"/>
                <w:lang w:val="en-US"/>
              </w:rPr>
              <w:t>hệ</w:t>
            </w:r>
            <w:proofErr w:type="spellEnd"/>
            <w:r w:rsidR="002E1D4F">
              <w:rPr>
                <w:bCs/>
                <w:i/>
                <w:iCs/>
                <w:szCs w:val="28"/>
                <w:lang w:val="en-US"/>
              </w:rPr>
              <w:t xml:space="preserve"> </w:t>
            </w:r>
            <w:proofErr w:type="spellStart"/>
            <w:r w:rsidR="002E1D4F">
              <w:rPr>
                <w:bCs/>
                <w:i/>
                <w:iCs/>
                <w:szCs w:val="28"/>
                <w:lang w:val="en-US"/>
              </w:rPr>
              <w:t>thống</w:t>
            </w:r>
            <w:proofErr w:type="spellEnd"/>
            <w:r w:rsidR="00A052A3" w:rsidRPr="00401E05">
              <w:rPr>
                <w:bCs/>
                <w:i/>
                <w:iCs/>
                <w:szCs w:val="28"/>
                <w:lang w:val="en-US"/>
              </w:rPr>
              <w:t xml:space="preserve"> </w:t>
            </w:r>
            <w:proofErr w:type="spellStart"/>
            <w:r w:rsidR="00A052A3" w:rsidRPr="00401E05">
              <w:rPr>
                <w:bCs/>
                <w:i/>
                <w:iCs/>
                <w:szCs w:val="28"/>
                <w:lang w:val="en-US"/>
              </w:rPr>
              <w:t>sẽ</w:t>
            </w:r>
            <w:proofErr w:type="spellEnd"/>
            <w:r w:rsidR="00A052A3" w:rsidRPr="00401E05">
              <w:rPr>
                <w:bCs/>
                <w:i/>
                <w:iCs/>
                <w:szCs w:val="28"/>
                <w:lang w:val="en-US"/>
              </w:rPr>
              <w:t xml:space="preserve"> </w:t>
            </w:r>
            <w:proofErr w:type="spellStart"/>
            <w:r w:rsidR="00A052A3" w:rsidRPr="00401E05">
              <w:rPr>
                <w:bCs/>
                <w:i/>
                <w:iCs/>
                <w:szCs w:val="28"/>
                <w:lang w:val="en-US"/>
              </w:rPr>
              <w:t>rẽ</w:t>
            </w:r>
            <w:proofErr w:type="spellEnd"/>
            <w:r w:rsidR="00A052A3" w:rsidRPr="00401E05">
              <w:rPr>
                <w:bCs/>
                <w:i/>
                <w:iCs/>
                <w:szCs w:val="28"/>
                <w:lang w:val="en-US"/>
              </w:rPr>
              <w:t xml:space="preserve"> </w:t>
            </w:r>
            <w:proofErr w:type="spellStart"/>
            <w:r w:rsidR="00A052A3" w:rsidRPr="00401E05">
              <w:rPr>
                <w:bCs/>
                <w:i/>
                <w:iCs/>
                <w:szCs w:val="28"/>
                <w:lang w:val="en-US"/>
              </w:rPr>
              <w:t>nhánh</w:t>
            </w:r>
            <w:proofErr w:type="spellEnd"/>
            <w:r w:rsidR="00A052A3" w:rsidRPr="00401E05">
              <w:rPr>
                <w:bCs/>
                <w:i/>
                <w:iCs/>
                <w:szCs w:val="28"/>
                <w:lang w:val="en-US"/>
              </w:rPr>
              <w:t xml:space="preserve"> sang </w:t>
            </w:r>
            <w:proofErr w:type="spellStart"/>
            <w:r w:rsidR="00A052A3" w:rsidRPr="00401E05">
              <w:rPr>
                <w:bCs/>
                <w:i/>
                <w:iCs/>
                <w:szCs w:val="28"/>
                <w:lang w:val="en-US"/>
              </w:rPr>
              <w:t>chuỗi</w:t>
            </w:r>
            <w:proofErr w:type="spellEnd"/>
            <w:r w:rsidR="00A052A3" w:rsidRPr="00401E05">
              <w:rPr>
                <w:bCs/>
                <w:i/>
                <w:iCs/>
                <w:szCs w:val="28"/>
                <w:lang w:val="en-US"/>
              </w:rPr>
              <w:t xml:space="preserve"> A</w:t>
            </w:r>
            <w:r w:rsidR="00401E05" w:rsidRPr="00401E05">
              <w:rPr>
                <w:bCs/>
                <w:i/>
                <w:iCs/>
                <w:szCs w:val="28"/>
                <w:lang w:val="en-US"/>
              </w:rPr>
              <w:t>2</w:t>
            </w:r>
            <w:r w:rsidR="00A052A3" w:rsidRPr="00401E05">
              <w:rPr>
                <w:bCs/>
                <w:i/>
                <w:iCs/>
                <w:szCs w:val="28"/>
                <w:lang w:val="en-US"/>
              </w:rPr>
              <w:t xml:space="preserve"> </w:t>
            </w:r>
            <w:proofErr w:type="spellStart"/>
            <w:r w:rsidR="00A052A3" w:rsidRPr="00401E05">
              <w:rPr>
                <w:bCs/>
                <w:i/>
                <w:iCs/>
                <w:szCs w:val="28"/>
                <w:lang w:val="en-US"/>
              </w:rPr>
              <w:t>của</w:t>
            </w:r>
            <w:proofErr w:type="spellEnd"/>
            <w:r w:rsidR="00A052A3" w:rsidRPr="00401E05">
              <w:rPr>
                <w:bCs/>
                <w:i/>
                <w:iCs/>
                <w:szCs w:val="28"/>
                <w:lang w:val="en-US"/>
              </w:rPr>
              <w:t xml:space="preserve"> </w:t>
            </w:r>
            <w:proofErr w:type="spellStart"/>
            <w:r w:rsidR="00A052A3" w:rsidRPr="00401E05">
              <w:rPr>
                <w:bCs/>
                <w:i/>
                <w:iCs/>
                <w:szCs w:val="28"/>
                <w:lang w:val="en-US"/>
              </w:rPr>
              <w:t>kịch</w:t>
            </w:r>
            <w:proofErr w:type="spellEnd"/>
            <w:r w:rsidR="00A052A3" w:rsidRPr="00401E05">
              <w:rPr>
                <w:bCs/>
                <w:i/>
                <w:iCs/>
                <w:szCs w:val="28"/>
                <w:lang w:val="en-US"/>
              </w:rPr>
              <w:t xml:space="preserve"> </w:t>
            </w:r>
            <w:proofErr w:type="spellStart"/>
            <w:r w:rsidR="00A052A3" w:rsidRPr="00401E05">
              <w:rPr>
                <w:bCs/>
                <w:i/>
                <w:iCs/>
                <w:szCs w:val="28"/>
                <w:lang w:val="en-US"/>
              </w:rPr>
              <w:t>bản</w:t>
            </w:r>
            <w:proofErr w:type="spellEnd"/>
            <w:r w:rsidR="00A052A3" w:rsidRPr="00401E05">
              <w:rPr>
                <w:bCs/>
                <w:i/>
                <w:iCs/>
                <w:szCs w:val="28"/>
                <w:lang w:val="en-US"/>
              </w:rPr>
              <w:t xml:space="preserve"> </w:t>
            </w:r>
            <w:proofErr w:type="spellStart"/>
            <w:r w:rsidR="00A052A3" w:rsidRPr="00401E05">
              <w:rPr>
                <w:bCs/>
                <w:i/>
                <w:iCs/>
                <w:szCs w:val="28"/>
                <w:lang w:val="en-US"/>
              </w:rPr>
              <w:t>thay</w:t>
            </w:r>
            <w:proofErr w:type="spellEnd"/>
            <w:r w:rsidR="00A052A3" w:rsidRPr="00401E05">
              <w:rPr>
                <w:bCs/>
                <w:i/>
                <w:iCs/>
                <w:szCs w:val="28"/>
                <w:lang w:val="en-US"/>
              </w:rPr>
              <w:t xml:space="preserve"> </w:t>
            </w:r>
            <w:proofErr w:type="spellStart"/>
            <w:r w:rsidR="00A052A3" w:rsidRPr="00401E05">
              <w:rPr>
                <w:bCs/>
                <w:i/>
                <w:iCs/>
                <w:szCs w:val="28"/>
                <w:lang w:val="en-US"/>
              </w:rPr>
              <w:t>thế</w:t>
            </w:r>
            <w:proofErr w:type="spellEnd"/>
            <w:r w:rsidR="00A052A3" w:rsidRPr="00401E05">
              <w:rPr>
                <w:bCs/>
                <w:i/>
                <w:iCs/>
                <w:szCs w:val="28"/>
                <w:lang w:val="en-US"/>
              </w:rPr>
              <w:t>.</w:t>
            </w:r>
            <w:r w:rsidR="00401E05">
              <w:rPr>
                <w:bCs/>
                <w:i/>
                <w:iCs/>
                <w:szCs w:val="28"/>
                <w:lang w:val="en-US"/>
              </w:rPr>
              <w:t xml:space="preserve"> </w:t>
            </w:r>
            <w:proofErr w:type="spellStart"/>
            <w:r w:rsidR="00401E05">
              <w:rPr>
                <w:bCs/>
                <w:i/>
                <w:iCs/>
                <w:szCs w:val="28"/>
                <w:lang w:val="en-US"/>
              </w:rPr>
              <w:t>Nếu</w:t>
            </w:r>
            <w:proofErr w:type="spellEnd"/>
            <w:r w:rsidR="00401E05">
              <w:rPr>
                <w:bCs/>
                <w:i/>
                <w:iCs/>
                <w:szCs w:val="28"/>
                <w:lang w:val="en-US"/>
              </w:rPr>
              <w:t xml:space="preserve"> </w:t>
            </w:r>
            <w:proofErr w:type="spellStart"/>
            <w:r w:rsidR="00401E05">
              <w:rPr>
                <w:bCs/>
                <w:i/>
                <w:iCs/>
                <w:szCs w:val="28"/>
                <w:lang w:val="en-US"/>
              </w:rPr>
              <w:t>người</w:t>
            </w:r>
            <w:proofErr w:type="spellEnd"/>
            <w:r w:rsidR="00401E05">
              <w:rPr>
                <w:bCs/>
                <w:i/>
                <w:iCs/>
                <w:szCs w:val="28"/>
                <w:lang w:val="en-US"/>
              </w:rPr>
              <w:t xml:space="preserve"> </w:t>
            </w:r>
            <w:proofErr w:type="spellStart"/>
            <w:r w:rsidR="00401E05">
              <w:rPr>
                <w:bCs/>
                <w:i/>
                <w:iCs/>
                <w:szCs w:val="28"/>
                <w:lang w:val="en-US"/>
              </w:rPr>
              <w:t>dùng</w:t>
            </w:r>
            <w:proofErr w:type="spellEnd"/>
            <w:r w:rsidR="00401E05">
              <w:rPr>
                <w:bCs/>
                <w:i/>
                <w:iCs/>
                <w:szCs w:val="28"/>
                <w:lang w:val="en-US"/>
              </w:rPr>
              <w:t xml:space="preserve"> </w:t>
            </w:r>
            <w:proofErr w:type="spellStart"/>
            <w:r w:rsidR="00401E05">
              <w:rPr>
                <w:bCs/>
                <w:i/>
                <w:iCs/>
                <w:szCs w:val="28"/>
                <w:lang w:val="en-US"/>
              </w:rPr>
              <w:t>chọn</w:t>
            </w:r>
            <w:proofErr w:type="spellEnd"/>
            <w:r w:rsidR="00401E05">
              <w:rPr>
                <w:bCs/>
                <w:i/>
                <w:iCs/>
                <w:szCs w:val="28"/>
                <w:lang w:val="en-US"/>
              </w:rPr>
              <w:t xml:space="preserve"> </w:t>
            </w:r>
            <w:proofErr w:type="spellStart"/>
            <w:r w:rsidR="00401E05">
              <w:rPr>
                <w:bCs/>
                <w:i/>
                <w:iCs/>
                <w:szCs w:val="28"/>
                <w:lang w:val="en-US"/>
              </w:rPr>
              <w:t>mục</w:t>
            </w:r>
            <w:proofErr w:type="spellEnd"/>
            <w:r w:rsidR="00401E05">
              <w:rPr>
                <w:bCs/>
                <w:i/>
                <w:iCs/>
                <w:szCs w:val="28"/>
                <w:lang w:val="en-US"/>
              </w:rPr>
              <w:t xml:space="preserve"> </w:t>
            </w:r>
            <w:proofErr w:type="spellStart"/>
            <w:r w:rsidR="00401E05">
              <w:rPr>
                <w:bCs/>
                <w:i/>
                <w:iCs/>
                <w:szCs w:val="28"/>
                <w:lang w:val="en-US"/>
              </w:rPr>
              <w:t>học</w:t>
            </w:r>
            <w:proofErr w:type="spellEnd"/>
            <w:r w:rsidR="00401E05">
              <w:rPr>
                <w:bCs/>
                <w:i/>
                <w:iCs/>
                <w:szCs w:val="28"/>
                <w:lang w:val="en-US"/>
              </w:rPr>
              <w:t xml:space="preserve"> </w:t>
            </w:r>
            <w:proofErr w:type="spellStart"/>
            <w:r w:rsidR="00401E05">
              <w:rPr>
                <w:bCs/>
                <w:i/>
                <w:iCs/>
                <w:szCs w:val="28"/>
                <w:lang w:val="en-US"/>
              </w:rPr>
              <w:t>phí</w:t>
            </w:r>
            <w:proofErr w:type="spellEnd"/>
            <w:r w:rsidR="00401E05">
              <w:rPr>
                <w:bCs/>
                <w:i/>
                <w:iCs/>
                <w:szCs w:val="28"/>
                <w:lang w:val="en-US"/>
              </w:rPr>
              <w:t xml:space="preserve"> </w:t>
            </w:r>
            <w:proofErr w:type="spellStart"/>
            <w:r w:rsidR="00401E05">
              <w:rPr>
                <w:bCs/>
                <w:i/>
                <w:iCs/>
                <w:szCs w:val="28"/>
                <w:lang w:val="en-US"/>
              </w:rPr>
              <w:t>thì</w:t>
            </w:r>
            <w:proofErr w:type="spellEnd"/>
            <w:r w:rsidR="002E1D4F">
              <w:rPr>
                <w:bCs/>
                <w:i/>
                <w:iCs/>
                <w:szCs w:val="28"/>
                <w:lang w:val="en-US"/>
              </w:rPr>
              <w:t xml:space="preserve"> </w:t>
            </w:r>
            <w:proofErr w:type="spellStart"/>
            <w:r w:rsidR="002E1D4F">
              <w:rPr>
                <w:bCs/>
                <w:i/>
                <w:iCs/>
                <w:szCs w:val="28"/>
                <w:lang w:val="en-US"/>
              </w:rPr>
              <w:t>hệ</w:t>
            </w:r>
            <w:proofErr w:type="spellEnd"/>
            <w:r w:rsidR="002E1D4F">
              <w:rPr>
                <w:bCs/>
                <w:i/>
                <w:iCs/>
                <w:szCs w:val="28"/>
                <w:lang w:val="en-US"/>
              </w:rPr>
              <w:t xml:space="preserve"> </w:t>
            </w:r>
            <w:proofErr w:type="spellStart"/>
            <w:r w:rsidR="002E1D4F">
              <w:rPr>
                <w:bCs/>
                <w:i/>
                <w:iCs/>
                <w:szCs w:val="28"/>
                <w:lang w:val="en-US"/>
              </w:rPr>
              <w:t>thống</w:t>
            </w:r>
            <w:proofErr w:type="spellEnd"/>
            <w:r w:rsidR="00401E05">
              <w:rPr>
                <w:bCs/>
                <w:i/>
                <w:iCs/>
                <w:szCs w:val="28"/>
                <w:lang w:val="en-US"/>
              </w:rPr>
              <w:t xml:space="preserve"> </w:t>
            </w:r>
            <w:proofErr w:type="spellStart"/>
            <w:r w:rsidR="00401E05">
              <w:rPr>
                <w:bCs/>
                <w:i/>
                <w:iCs/>
                <w:szCs w:val="28"/>
                <w:lang w:val="en-US"/>
              </w:rPr>
              <w:t>sẽ</w:t>
            </w:r>
            <w:proofErr w:type="spellEnd"/>
            <w:r w:rsidR="00401E05">
              <w:rPr>
                <w:bCs/>
                <w:i/>
                <w:iCs/>
                <w:szCs w:val="28"/>
                <w:lang w:val="en-US"/>
              </w:rPr>
              <w:t xml:space="preserve"> </w:t>
            </w:r>
            <w:proofErr w:type="spellStart"/>
            <w:r w:rsidR="00401E05">
              <w:rPr>
                <w:bCs/>
                <w:i/>
                <w:iCs/>
                <w:szCs w:val="28"/>
                <w:lang w:val="en-US"/>
              </w:rPr>
              <w:t>rẽ</w:t>
            </w:r>
            <w:proofErr w:type="spellEnd"/>
            <w:r w:rsidR="00401E05">
              <w:rPr>
                <w:bCs/>
                <w:i/>
                <w:iCs/>
                <w:szCs w:val="28"/>
                <w:lang w:val="en-US"/>
              </w:rPr>
              <w:t xml:space="preserve"> </w:t>
            </w:r>
            <w:proofErr w:type="spellStart"/>
            <w:r w:rsidR="00401E05">
              <w:rPr>
                <w:bCs/>
                <w:i/>
                <w:iCs/>
                <w:szCs w:val="28"/>
                <w:lang w:val="en-US"/>
              </w:rPr>
              <w:t>nhánh</w:t>
            </w:r>
            <w:proofErr w:type="spellEnd"/>
            <w:r w:rsidR="00401E05">
              <w:rPr>
                <w:bCs/>
                <w:i/>
                <w:iCs/>
                <w:szCs w:val="28"/>
                <w:lang w:val="en-US"/>
              </w:rPr>
              <w:t xml:space="preserve"> sang </w:t>
            </w:r>
            <w:proofErr w:type="spellStart"/>
            <w:r w:rsidR="00401E05">
              <w:rPr>
                <w:bCs/>
                <w:i/>
                <w:iCs/>
                <w:szCs w:val="28"/>
                <w:lang w:val="en-US"/>
              </w:rPr>
              <w:t>chuỗi</w:t>
            </w:r>
            <w:proofErr w:type="spellEnd"/>
            <w:r w:rsidR="00401E05">
              <w:rPr>
                <w:bCs/>
                <w:i/>
                <w:iCs/>
                <w:szCs w:val="28"/>
                <w:lang w:val="en-US"/>
              </w:rPr>
              <w:t xml:space="preserve"> A3 </w:t>
            </w:r>
            <w:proofErr w:type="spellStart"/>
            <w:r w:rsidR="00401E05">
              <w:rPr>
                <w:bCs/>
                <w:i/>
                <w:iCs/>
                <w:szCs w:val="28"/>
                <w:lang w:val="en-US"/>
              </w:rPr>
              <w:t>của</w:t>
            </w:r>
            <w:proofErr w:type="spellEnd"/>
            <w:r w:rsidR="00401E05">
              <w:rPr>
                <w:bCs/>
                <w:i/>
                <w:iCs/>
                <w:szCs w:val="28"/>
                <w:lang w:val="en-US"/>
              </w:rPr>
              <w:t xml:space="preserve"> </w:t>
            </w:r>
            <w:proofErr w:type="spellStart"/>
            <w:r w:rsidR="00401E05">
              <w:rPr>
                <w:bCs/>
                <w:i/>
                <w:iCs/>
                <w:szCs w:val="28"/>
                <w:lang w:val="en-US"/>
              </w:rPr>
              <w:t>kịch</w:t>
            </w:r>
            <w:proofErr w:type="spellEnd"/>
            <w:r w:rsidR="00401E05">
              <w:rPr>
                <w:bCs/>
                <w:i/>
                <w:iCs/>
                <w:szCs w:val="28"/>
                <w:lang w:val="en-US"/>
              </w:rPr>
              <w:t xml:space="preserve"> </w:t>
            </w:r>
            <w:proofErr w:type="spellStart"/>
            <w:r w:rsidR="00401E05">
              <w:rPr>
                <w:bCs/>
                <w:i/>
                <w:iCs/>
                <w:szCs w:val="28"/>
                <w:lang w:val="en-US"/>
              </w:rPr>
              <w:t>bản</w:t>
            </w:r>
            <w:proofErr w:type="spellEnd"/>
            <w:r w:rsidR="00401E05">
              <w:rPr>
                <w:bCs/>
                <w:i/>
                <w:iCs/>
                <w:szCs w:val="28"/>
                <w:lang w:val="en-US"/>
              </w:rPr>
              <w:t xml:space="preserve"> </w:t>
            </w:r>
            <w:proofErr w:type="spellStart"/>
            <w:r w:rsidR="00401E05">
              <w:rPr>
                <w:bCs/>
                <w:i/>
                <w:iCs/>
                <w:szCs w:val="28"/>
                <w:lang w:val="en-US"/>
              </w:rPr>
              <w:t>thay</w:t>
            </w:r>
            <w:proofErr w:type="spellEnd"/>
            <w:r w:rsidR="00401E05">
              <w:rPr>
                <w:bCs/>
                <w:i/>
                <w:iCs/>
                <w:szCs w:val="28"/>
                <w:lang w:val="en-US"/>
              </w:rPr>
              <w:t xml:space="preserve"> </w:t>
            </w:r>
            <w:proofErr w:type="spellStart"/>
            <w:r w:rsidR="00401E05">
              <w:rPr>
                <w:bCs/>
                <w:i/>
                <w:iCs/>
                <w:szCs w:val="28"/>
                <w:lang w:val="en-US"/>
              </w:rPr>
              <w:t>thế</w:t>
            </w:r>
            <w:proofErr w:type="spellEnd"/>
            <w:r w:rsidRPr="00401E05">
              <w:rPr>
                <w:bCs/>
                <w:i/>
                <w:iCs/>
                <w:szCs w:val="28"/>
                <w:lang w:val="en-US"/>
              </w:rPr>
              <w:t>).</w:t>
            </w:r>
          </w:p>
          <w:p w14:paraId="2C8B7BE9" w14:textId="2372CD79" w:rsidR="00A22EC0" w:rsidRPr="0031035A" w:rsidRDefault="000C299A">
            <w:pPr>
              <w:pStyle w:val="ListParagraph"/>
              <w:numPr>
                <w:ilvl w:val="0"/>
                <w:numId w:val="91"/>
              </w:numPr>
              <w:rPr>
                <w:rFonts w:cs="Times New Roman"/>
                <w:b/>
                <w:sz w:val="26"/>
                <w:szCs w:val="26"/>
              </w:rPr>
            </w:pPr>
            <w:r w:rsidRPr="0031035A">
              <w:rPr>
                <w:rFonts w:cs="Times New Roman"/>
                <w:szCs w:val="28"/>
              </w:rPr>
              <w:t>Hệ thống hiển thị các thông tin mà người dùng cần tìm hiểu.</w:t>
            </w:r>
          </w:p>
        </w:tc>
      </w:tr>
      <w:tr w:rsidR="000C299A" w:rsidRPr="00BD3CAE" w14:paraId="30098BF4" w14:textId="77777777" w:rsidTr="00C24FE8">
        <w:tc>
          <w:tcPr>
            <w:tcW w:w="3539" w:type="dxa"/>
            <w:vAlign w:val="center"/>
          </w:tcPr>
          <w:p w14:paraId="482C8D04" w14:textId="55C56FA6" w:rsidR="000C299A" w:rsidRPr="00BD3CAE" w:rsidRDefault="000C299A" w:rsidP="000C299A">
            <w:pPr>
              <w:rPr>
                <w:rFonts w:cs="Times New Roman"/>
                <w:b/>
                <w:sz w:val="26"/>
                <w:szCs w:val="26"/>
                <w:lang w:val="en-US"/>
              </w:rPr>
            </w:pPr>
            <w:proofErr w:type="spellStart"/>
            <w:r w:rsidRPr="00BD3CAE">
              <w:rPr>
                <w:rFonts w:cs="Times New Roman"/>
                <w:b/>
                <w:sz w:val="26"/>
                <w:szCs w:val="26"/>
                <w:lang w:val="en-US"/>
              </w:rPr>
              <w:t>Kịch</w:t>
            </w:r>
            <w:proofErr w:type="spellEnd"/>
            <w:r w:rsidRPr="00BD3CAE">
              <w:rPr>
                <w:rFonts w:cs="Times New Roman"/>
                <w:b/>
                <w:sz w:val="26"/>
                <w:szCs w:val="26"/>
                <w:lang w:val="en-US"/>
              </w:rPr>
              <w:t xml:space="preserve"> </w:t>
            </w:r>
            <w:proofErr w:type="spellStart"/>
            <w:r w:rsidRPr="00BD3CAE">
              <w:rPr>
                <w:rFonts w:cs="Times New Roman"/>
                <w:b/>
                <w:sz w:val="26"/>
                <w:szCs w:val="26"/>
                <w:lang w:val="en-US"/>
              </w:rPr>
              <w:t>bản</w:t>
            </w:r>
            <w:proofErr w:type="spellEnd"/>
            <w:r w:rsidRPr="00BD3CAE">
              <w:rPr>
                <w:rFonts w:cs="Times New Roman"/>
                <w:b/>
                <w:sz w:val="26"/>
                <w:szCs w:val="26"/>
                <w:lang w:val="en-US"/>
              </w:rPr>
              <w:t xml:space="preserve"> </w:t>
            </w:r>
            <w:proofErr w:type="spellStart"/>
            <w:r w:rsidRPr="00BD3CAE">
              <w:rPr>
                <w:rFonts w:cs="Times New Roman"/>
                <w:b/>
                <w:sz w:val="26"/>
                <w:szCs w:val="26"/>
                <w:lang w:val="en-US"/>
              </w:rPr>
              <w:t>thay</w:t>
            </w:r>
            <w:proofErr w:type="spellEnd"/>
            <w:r w:rsidRPr="00BD3CAE">
              <w:rPr>
                <w:rFonts w:cs="Times New Roman"/>
                <w:b/>
                <w:sz w:val="26"/>
                <w:szCs w:val="26"/>
                <w:lang w:val="en-US"/>
              </w:rPr>
              <w:t xml:space="preserve"> </w:t>
            </w:r>
            <w:proofErr w:type="spellStart"/>
            <w:r w:rsidRPr="00BD3CAE">
              <w:rPr>
                <w:rFonts w:cs="Times New Roman"/>
                <w:b/>
                <w:sz w:val="26"/>
                <w:szCs w:val="26"/>
                <w:lang w:val="en-US"/>
              </w:rPr>
              <w:t>thế</w:t>
            </w:r>
            <w:proofErr w:type="spellEnd"/>
          </w:p>
        </w:tc>
        <w:tc>
          <w:tcPr>
            <w:tcW w:w="6200" w:type="dxa"/>
            <w:vAlign w:val="center"/>
          </w:tcPr>
          <w:p w14:paraId="4A9D8FD3" w14:textId="77777777" w:rsidR="000C299A" w:rsidRPr="0059075B" w:rsidRDefault="000C299A" w:rsidP="000C299A">
            <w:pPr>
              <w:spacing w:before="240" w:line="360" w:lineRule="auto"/>
              <w:rPr>
                <w:rFonts w:cs="Times New Roman"/>
                <w:szCs w:val="28"/>
              </w:rPr>
            </w:pPr>
            <w:r w:rsidRPr="0059075B">
              <w:rPr>
                <w:rFonts w:cs="Times New Roman"/>
                <w:szCs w:val="28"/>
              </w:rPr>
              <w:t>A1- Người dùng chọn mục quy trình tuyển sinh.</w:t>
            </w:r>
          </w:p>
          <w:p w14:paraId="19A37529" w14:textId="77777777" w:rsidR="000C299A" w:rsidRPr="0059075B" w:rsidRDefault="000C299A" w:rsidP="000C299A">
            <w:pPr>
              <w:spacing w:before="240" w:line="360" w:lineRule="auto"/>
              <w:rPr>
                <w:rFonts w:cs="Times New Roman"/>
                <w:szCs w:val="28"/>
              </w:rPr>
            </w:pPr>
            <w:r w:rsidRPr="0059075B">
              <w:rPr>
                <w:rFonts w:cs="Times New Roman"/>
                <w:szCs w:val="28"/>
              </w:rPr>
              <w:t>Chuỗi A1 bắt đầu ở bước 3 của kịch bản thường.</w:t>
            </w:r>
          </w:p>
          <w:p w14:paraId="2ED261C3" w14:textId="77777777" w:rsidR="000C299A" w:rsidRPr="0059075B" w:rsidRDefault="000C299A">
            <w:pPr>
              <w:numPr>
                <w:ilvl w:val="0"/>
                <w:numId w:val="5"/>
              </w:numPr>
              <w:spacing w:before="240" w:line="360" w:lineRule="auto"/>
              <w:rPr>
                <w:rFonts w:cs="Times New Roman"/>
                <w:szCs w:val="28"/>
              </w:rPr>
            </w:pPr>
            <w:r w:rsidRPr="0059075B">
              <w:rPr>
                <w:rFonts w:cs="Times New Roman"/>
                <w:szCs w:val="28"/>
              </w:rPr>
              <w:t>Người dùng chọn mục quy trình tuyển sinh.</w:t>
            </w:r>
          </w:p>
          <w:p w14:paraId="57FD54B3" w14:textId="77777777" w:rsidR="000C299A" w:rsidRPr="0059075B" w:rsidRDefault="000C299A">
            <w:pPr>
              <w:numPr>
                <w:ilvl w:val="0"/>
                <w:numId w:val="5"/>
              </w:numPr>
              <w:spacing w:line="360" w:lineRule="auto"/>
              <w:rPr>
                <w:rFonts w:cs="Times New Roman"/>
                <w:szCs w:val="28"/>
              </w:rPr>
            </w:pPr>
            <w:r w:rsidRPr="0059075B">
              <w:rPr>
                <w:rFonts w:cs="Times New Roman"/>
                <w:szCs w:val="28"/>
              </w:rPr>
              <w:t>Hệ thống hiển thị các thông tin về quy trình tuyển sinh.</w:t>
            </w:r>
          </w:p>
          <w:p w14:paraId="2CA72F38" w14:textId="77777777" w:rsidR="000C299A" w:rsidRPr="0059075B" w:rsidRDefault="000C299A" w:rsidP="000C299A">
            <w:pPr>
              <w:spacing w:before="240" w:line="360" w:lineRule="auto"/>
              <w:rPr>
                <w:rFonts w:cs="Times New Roman"/>
                <w:szCs w:val="28"/>
              </w:rPr>
            </w:pPr>
            <w:r w:rsidRPr="0059075B">
              <w:rPr>
                <w:rFonts w:cs="Times New Roman"/>
                <w:szCs w:val="28"/>
              </w:rPr>
              <w:t>Quay lại bước 3 của kịch bản thường.</w:t>
            </w:r>
          </w:p>
          <w:p w14:paraId="24CB492B" w14:textId="77777777" w:rsidR="000C299A" w:rsidRPr="0059075B" w:rsidRDefault="000C299A" w:rsidP="000C299A">
            <w:pPr>
              <w:spacing w:before="240" w:line="360" w:lineRule="auto"/>
              <w:rPr>
                <w:rFonts w:cs="Times New Roman"/>
                <w:szCs w:val="28"/>
              </w:rPr>
            </w:pPr>
            <w:r w:rsidRPr="0059075B">
              <w:rPr>
                <w:rFonts w:cs="Times New Roman"/>
                <w:szCs w:val="28"/>
              </w:rPr>
              <w:t>A2- Người dùng chọn mục giới thiệu về trường.</w:t>
            </w:r>
          </w:p>
          <w:p w14:paraId="25C2B796" w14:textId="77777777" w:rsidR="000C299A" w:rsidRPr="0059075B" w:rsidRDefault="000C299A" w:rsidP="000C299A">
            <w:pPr>
              <w:spacing w:before="240" w:line="360" w:lineRule="auto"/>
              <w:rPr>
                <w:rFonts w:cs="Times New Roman"/>
                <w:szCs w:val="28"/>
              </w:rPr>
            </w:pPr>
            <w:r w:rsidRPr="0059075B">
              <w:rPr>
                <w:rFonts w:cs="Times New Roman"/>
                <w:szCs w:val="28"/>
              </w:rPr>
              <w:t>Chuỗi A2 bắt đầu ở bước 3 của kịch bản thường.</w:t>
            </w:r>
          </w:p>
          <w:p w14:paraId="3A09BB7A" w14:textId="77777777" w:rsidR="000C299A" w:rsidRPr="0059075B" w:rsidRDefault="000C299A">
            <w:pPr>
              <w:numPr>
                <w:ilvl w:val="0"/>
                <w:numId w:val="6"/>
              </w:numPr>
              <w:spacing w:before="240" w:line="360" w:lineRule="auto"/>
              <w:rPr>
                <w:rFonts w:cs="Times New Roman"/>
                <w:szCs w:val="28"/>
              </w:rPr>
            </w:pPr>
            <w:r w:rsidRPr="0059075B">
              <w:rPr>
                <w:rFonts w:cs="Times New Roman"/>
                <w:szCs w:val="28"/>
              </w:rPr>
              <w:lastRenderedPageBreak/>
              <w:t>Người dùng chọn mục giới thiệu về trường.</w:t>
            </w:r>
          </w:p>
          <w:p w14:paraId="226A03D3" w14:textId="77777777" w:rsidR="000C299A" w:rsidRPr="0059075B" w:rsidRDefault="000C299A">
            <w:pPr>
              <w:numPr>
                <w:ilvl w:val="0"/>
                <w:numId w:val="6"/>
              </w:numPr>
              <w:spacing w:line="360" w:lineRule="auto"/>
              <w:rPr>
                <w:rFonts w:cs="Times New Roman"/>
                <w:szCs w:val="28"/>
              </w:rPr>
            </w:pPr>
            <w:r w:rsidRPr="0059075B">
              <w:rPr>
                <w:rFonts w:cs="Times New Roman"/>
                <w:szCs w:val="28"/>
              </w:rPr>
              <w:t>Hệ thống hiển thị các thông tin giới thiệu về trường học.</w:t>
            </w:r>
          </w:p>
          <w:p w14:paraId="58217A96" w14:textId="77777777" w:rsidR="000C299A" w:rsidRPr="0059075B" w:rsidRDefault="000C299A" w:rsidP="000C299A">
            <w:pPr>
              <w:spacing w:before="240" w:line="360" w:lineRule="auto"/>
              <w:rPr>
                <w:rFonts w:cs="Times New Roman"/>
                <w:szCs w:val="28"/>
              </w:rPr>
            </w:pPr>
            <w:r w:rsidRPr="0059075B">
              <w:rPr>
                <w:rFonts w:cs="Times New Roman"/>
                <w:szCs w:val="28"/>
              </w:rPr>
              <w:t>Quay lại bước 3 của kịch bản thường.</w:t>
            </w:r>
          </w:p>
          <w:p w14:paraId="1768AA88" w14:textId="77777777" w:rsidR="000C299A" w:rsidRPr="0059075B" w:rsidRDefault="000C299A" w:rsidP="000C299A">
            <w:pPr>
              <w:spacing w:before="240" w:line="360" w:lineRule="auto"/>
              <w:rPr>
                <w:rFonts w:cs="Times New Roman"/>
                <w:szCs w:val="28"/>
              </w:rPr>
            </w:pPr>
            <w:r w:rsidRPr="0059075B">
              <w:rPr>
                <w:rFonts w:cs="Times New Roman"/>
                <w:szCs w:val="28"/>
              </w:rPr>
              <w:t>A3- Người dùng chọn mục học phí.</w:t>
            </w:r>
          </w:p>
          <w:p w14:paraId="2562D54F" w14:textId="77777777" w:rsidR="000C299A" w:rsidRPr="0059075B" w:rsidRDefault="000C299A" w:rsidP="000C299A">
            <w:pPr>
              <w:spacing w:before="240" w:line="360" w:lineRule="auto"/>
              <w:rPr>
                <w:rFonts w:cs="Times New Roman"/>
                <w:szCs w:val="28"/>
              </w:rPr>
            </w:pPr>
            <w:r w:rsidRPr="0059075B">
              <w:rPr>
                <w:rFonts w:cs="Times New Roman"/>
                <w:szCs w:val="28"/>
              </w:rPr>
              <w:t>Chuỗi A3 bắt đầu ở bước 3 của kịch bản thường.</w:t>
            </w:r>
          </w:p>
          <w:p w14:paraId="5B9E107D" w14:textId="77777777" w:rsidR="000C299A" w:rsidRPr="0059075B" w:rsidRDefault="000C299A">
            <w:pPr>
              <w:numPr>
                <w:ilvl w:val="0"/>
                <w:numId w:val="7"/>
              </w:numPr>
              <w:spacing w:before="240" w:line="360" w:lineRule="auto"/>
              <w:rPr>
                <w:rFonts w:cs="Times New Roman"/>
                <w:szCs w:val="28"/>
              </w:rPr>
            </w:pPr>
            <w:r w:rsidRPr="0059075B">
              <w:rPr>
                <w:rFonts w:cs="Times New Roman"/>
                <w:szCs w:val="28"/>
              </w:rPr>
              <w:t>Người dùng chọn mục học phí.</w:t>
            </w:r>
          </w:p>
          <w:p w14:paraId="59EB6E9D" w14:textId="77777777" w:rsidR="000C299A" w:rsidRPr="0059075B" w:rsidRDefault="000C299A">
            <w:pPr>
              <w:numPr>
                <w:ilvl w:val="0"/>
                <w:numId w:val="7"/>
              </w:numPr>
              <w:spacing w:line="360" w:lineRule="auto"/>
              <w:rPr>
                <w:rFonts w:cs="Times New Roman"/>
                <w:szCs w:val="28"/>
              </w:rPr>
            </w:pPr>
            <w:r w:rsidRPr="0059075B">
              <w:rPr>
                <w:rFonts w:cs="Times New Roman"/>
                <w:szCs w:val="28"/>
              </w:rPr>
              <w:t>Hệ thống hiển thị các thông tin về học phí.</w:t>
            </w:r>
          </w:p>
          <w:p w14:paraId="702AABB1" w14:textId="37FF69C2" w:rsidR="000C299A" w:rsidRPr="00BD3CAE" w:rsidRDefault="000C299A" w:rsidP="000C299A">
            <w:pPr>
              <w:rPr>
                <w:rFonts w:cs="Times New Roman"/>
                <w:b/>
                <w:sz w:val="26"/>
                <w:szCs w:val="26"/>
              </w:rPr>
            </w:pPr>
            <w:r w:rsidRPr="0059075B">
              <w:rPr>
                <w:rFonts w:cs="Times New Roman"/>
                <w:szCs w:val="28"/>
              </w:rPr>
              <w:t>Quay lại bước 3 của kịch bản thường.</w:t>
            </w:r>
          </w:p>
        </w:tc>
      </w:tr>
      <w:tr w:rsidR="000C299A" w:rsidRPr="00BD3CAE" w14:paraId="3CE33DE8" w14:textId="77777777" w:rsidTr="00C24FE8">
        <w:tc>
          <w:tcPr>
            <w:tcW w:w="3539" w:type="dxa"/>
            <w:vAlign w:val="center"/>
          </w:tcPr>
          <w:p w14:paraId="794AE3C8" w14:textId="5AAD8DA4" w:rsidR="000C299A" w:rsidRPr="00BD3CAE" w:rsidRDefault="000C299A" w:rsidP="000C299A">
            <w:pPr>
              <w:rPr>
                <w:rFonts w:cs="Times New Roman"/>
                <w:b/>
                <w:sz w:val="26"/>
                <w:szCs w:val="26"/>
                <w:lang w:val="en-US"/>
              </w:rPr>
            </w:pPr>
            <w:proofErr w:type="spellStart"/>
            <w:r w:rsidRPr="00BD3CAE">
              <w:rPr>
                <w:rFonts w:cs="Times New Roman"/>
                <w:b/>
                <w:sz w:val="26"/>
                <w:szCs w:val="26"/>
                <w:lang w:val="en-US"/>
              </w:rPr>
              <w:lastRenderedPageBreak/>
              <w:t>Kết</w:t>
            </w:r>
            <w:proofErr w:type="spellEnd"/>
            <w:r w:rsidRPr="00BD3CAE">
              <w:rPr>
                <w:rFonts w:cs="Times New Roman"/>
                <w:b/>
                <w:sz w:val="26"/>
                <w:szCs w:val="26"/>
                <w:lang w:val="en-US"/>
              </w:rPr>
              <w:t xml:space="preserve"> </w:t>
            </w:r>
            <w:proofErr w:type="spellStart"/>
            <w:r w:rsidRPr="00BD3CAE">
              <w:rPr>
                <w:rFonts w:cs="Times New Roman"/>
                <w:b/>
                <w:sz w:val="26"/>
                <w:szCs w:val="26"/>
                <w:lang w:val="en-US"/>
              </w:rPr>
              <w:t>quả</w:t>
            </w:r>
            <w:proofErr w:type="spellEnd"/>
          </w:p>
        </w:tc>
        <w:tc>
          <w:tcPr>
            <w:tcW w:w="6200" w:type="dxa"/>
            <w:vAlign w:val="center"/>
          </w:tcPr>
          <w:p w14:paraId="49116F2F" w14:textId="0EE35F33" w:rsidR="000C299A" w:rsidRPr="00BD3CAE" w:rsidRDefault="000C299A" w:rsidP="000C299A">
            <w:pPr>
              <w:rPr>
                <w:rFonts w:cs="Times New Roman"/>
                <w:b/>
                <w:sz w:val="26"/>
                <w:szCs w:val="26"/>
              </w:rPr>
            </w:pPr>
            <w:r w:rsidRPr="0059075B">
              <w:rPr>
                <w:rFonts w:cs="Times New Roman"/>
                <w:szCs w:val="28"/>
              </w:rPr>
              <w:t>Hệ thống hiển thị các thông tin mà người dùng cần tìm hiểu.</w:t>
            </w:r>
          </w:p>
        </w:tc>
      </w:tr>
    </w:tbl>
    <w:p w14:paraId="516C6EA3" w14:textId="6975BECD" w:rsidR="00C74DCF" w:rsidRDefault="00C74DCF">
      <w:pPr>
        <w:spacing w:line="240" w:lineRule="auto"/>
        <w:rPr>
          <w:rFonts w:eastAsia="Times New Roman" w:cs="Times New Roman"/>
          <w:b/>
          <w:color w:val="000000"/>
          <w:szCs w:val="28"/>
        </w:rPr>
      </w:pPr>
      <w:bookmarkStart w:id="200" w:name="_tdmhikd6bwoa" w:colFirst="0" w:colLast="0"/>
      <w:bookmarkEnd w:id="200"/>
    </w:p>
    <w:p w14:paraId="3D1E3E07" w14:textId="68539F4E" w:rsidR="00013F0D" w:rsidRPr="000C299A" w:rsidRDefault="00E952C3">
      <w:pPr>
        <w:pStyle w:val="Heading3"/>
      </w:pPr>
      <w:bookmarkStart w:id="201" w:name="_Toc119444960"/>
      <w:r w:rsidRPr="001E57AD">
        <w:t>Use case “ Đăng nhập”</w:t>
      </w:r>
      <w:bookmarkEnd w:id="201"/>
    </w:p>
    <w:p w14:paraId="33ED5771" w14:textId="7AF84BF2" w:rsidR="0004198C" w:rsidRPr="007F5BD6" w:rsidRDefault="00E952C3" w:rsidP="006A5B1D">
      <w:pPr>
        <w:ind w:firstLine="720"/>
        <w:jc w:val="both"/>
        <w:rPr>
          <w:rFonts w:cs="Times New Roman"/>
          <w:szCs w:val="28"/>
        </w:rPr>
      </w:pPr>
      <w:r w:rsidRPr="00355745">
        <w:rPr>
          <w:rFonts w:cs="Times New Roman"/>
          <w:szCs w:val="28"/>
        </w:rPr>
        <w:t>Chức năng “Đăng nhập” là một trong những chức năng của actor Người đã có tài khoản được thể hiện ở</w:t>
      </w:r>
      <w:r w:rsidR="000C299A">
        <w:rPr>
          <w:rFonts w:cs="Times New Roman"/>
          <w:szCs w:val="28"/>
        </w:rPr>
        <w:t xml:space="preserve"> trong</w:t>
      </w:r>
      <w:r w:rsidR="007F5BD6">
        <w:rPr>
          <w:rFonts w:cs="Times New Roman"/>
          <w:szCs w:val="28"/>
          <w:lang w:val="en-US"/>
        </w:rPr>
        <w:t xml:space="preserve"> </w:t>
      </w:r>
      <w:r w:rsidR="007F5BD6">
        <w:rPr>
          <w:rFonts w:cs="Times New Roman"/>
          <w:szCs w:val="28"/>
          <w:lang w:val="en-US"/>
        </w:rPr>
        <w:fldChar w:fldCharType="begin"/>
      </w:r>
      <w:r w:rsidR="007F5BD6">
        <w:rPr>
          <w:rFonts w:cs="Times New Roman"/>
          <w:szCs w:val="28"/>
          <w:lang w:val="en-US"/>
        </w:rPr>
        <w:instrText xml:space="preserve"> REF _Ref118850251 \h </w:instrText>
      </w:r>
      <w:r w:rsidR="006A5B1D">
        <w:rPr>
          <w:rFonts w:cs="Times New Roman"/>
          <w:szCs w:val="28"/>
          <w:lang w:val="en-US"/>
        </w:rPr>
        <w:instrText xml:space="preserve"> \* MERGEFORMAT </w:instrText>
      </w:r>
      <w:r w:rsidR="007F5BD6">
        <w:rPr>
          <w:rFonts w:cs="Times New Roman"/>
          <w:szCs w:val="28"/>
          <w:lang w:val="en-US"/>
        </w:rPr>
      </w:r>
      <w:r w:rsidR="007F5BD6">
        <w:rPr>
          <w:rFonts w:cs="Times New Roman"/>
          <w:szCs w:val="28"/>
          <w:lang w:val="en-US"/>
        </w:rPr>
        <w:fldChar w:fldCharType="separate"/>
      </w:r>
      <w:r w:rsidR="00A97CFA">
        <w:t xml:space="preserve">Hình </w:t>
      </w:r>
      <w:r w:rsidR="00A97CFA">
        <w:rPr>
          <w:noProof/>
        </w:rPr>
        <w:t>2.3</w:t>
      </w:r>
      <w:r w:rsidR="007F5BD6">
        <w:rPr>
          <w:rFonts w:cs="Times New Roman"/>
          <w:szCs w:val="28"/>
          <w:lang w:val="en-US"/>
        </w:rPr>
        <w:fldChar w:fldCharType="end"/>
      </w:r>
      <w:r w:rsidR="000C299A">
        <w:rPr>
          <w:rFonts w:cs="Times New Roman"/>
          <w:szCs w:val="28"/>
        </w:rPr>
        <w:t xml:space="preserve"> </w:t>
      </w:r>
      <w:r w:rsidRPr="00355745">
        <w:rPr>
          <w:rFonts w:cs="Times New Roman"/>
          <w:szCs w:val="28"/>
        </w:rPr>
        <w:t>. Cho phép Người đã có tài khoản đăng nhập vào hệ thống. Các thông tin cụ thể về chức năng này bao gồm các kịch bản sử dụng được mô tả cụ thể ở tron</w:t>
      </w:r>
      <w:r w:rsidR="000C299A">
        <w:rPr>
          <w:rFonts w:cs="Times New Roman"/>
          <w:szCs w:val="28"/>
        </w:rPr>
        <w:t>g</w:t>
      </w:r>
      <w:r w:rsidRPr="00355745">
        <w:rPr>
          <w:rFonts w:cs="Times New Roman"/>
          <w:szCs w:val="28"/>
        </w:rPr>
        <w:t xml:space="preserve"> </w:t>
      </w:r>
      <w:r w:rsidR="007F5BD6">
        <w:rPr>
          <w:rFonts w:cs="Times New Roman"/>
          <w:szCs w:val="28"/>
        </w:rPr>
        <w:fldChar w:fldCharType="begin"/>
      </w:r>
      <w:r w:rsidR="007F5BD6">
        <w:rPr>
          <w:rFonts w:cs="Times New Roman"/>
          <w:szCs w:val="28"/>
        </w:rPr>
        <w:instrText xml:space="preserve"> REF _Ref118850962 \h </w:instrText>
      </w:r>
      <w:r w:rsidR="006A5B1D">
        <w:rPr>
          <w:rFonts w:cs="Times New Roman"/>
          <w:szCs w:val="28"/>
        </w:rPr>
        <w:instrText xml:space="preserve"> \* MERGEFORMAT </w:instrText>
      </w:r>
      <w:r w:rsidR="007F5BD6">
        <w:rPr>
          <w:rFonts w:cs="Times New Roman"/>
          <w:szCs w:val="28"/>
        </w:rPr>
      </w:r>
      <w:r w:rsidR="007F5BD6">
        <w:rPr>
          <w:rFonts w:cs="Times New Roman"/>
          <w:szCs w:val="28"/>
        </w:rPr>
        <w:fldChar w:fldCharType="separate"/>
      </w:r>
      <w:r w:rsidR="00A97CFA">
        <w:t xml:space="preserve">Bảng </w:t>
      </w:r>
      <w:r w:rsidR="00A97CFA">
        <w:rPr>
          <w:noProof/>
        </w:rPr>
        <w:t>2.4</w:t>
      </w:r>
      <w:r w:rsidR="007F5BD6">
        <w:rPr>
          <w:rFonts w:cs="Times New Roman"/>
          <w:szCs w:val="28"/>
        </w:rPr>
        <w:fldChar w:fldCharType="end"/>
      </w:r>
      <w:r w:rsidR="007F5BD6">
        <w:rPr>
          <w:rFonts w:cs="Times New Roman"/>
          <w:szCs w:val="28"/>
          <w:lang w:val="en-US"/>
        </w:rPr>
        <w:t xml:space="preserve"> </w:t>
      </w:r>
      <w:r w:rsidRPr="00355745">
        <w:rPr>
          <w:rFonts w:cs="Times New Roman"/>
          <w:szCs w:val="28"/>
        </w:rPr>
        <w:t>phía bên dưới.</w:t>
      </w:r>
    </w:p>
    <w:p w14:paraId="5D587899" w14:textId="22AED0EE" w:rsidR="009434BF" w:rsidRDefault="009434BF" w:rsidP="00BE4F8B">
      <w:pPr>
        <w:pStyle w:val="Caption"/>
      </w:pPr>
      <w:bookmarkStart w:id="202" w:name="_Ref118850962"/>
      <w:bookmarkStart w:id="203" w:name="_Toc119445043"/>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2</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4</w:t>
      </w:r>
      <w:r w:rsidR="005018C1">
        <w:rPr>
          <w:noProof/>
        </w:rPr>
        <w:fldChar w:fldCharType="end"/>
      </w:r>
      <w:bookmarkEnd w:id="202"/>
      <w:r>
        <w:t xml:space="preserve">: </w:t>
      </w:r>
      <w:proofErr w:type="spellStart"/>
      <w:r>
        <w:t>Mô</w:t>
      </w:r>
      <w:proofErr w:type="spellEnd"/>
      <w:r>
        <w:t xml:space="preserve"> </w:t>
      </w:r>
      <w:proofErr w:type="spellStart"/>
      <w:r>
        <w:t>tả</w:t>
      </w:r>
      <w:proofErr w:type="spellEnd"/>
      <w:r>
        <w:t xml:space="preserve"> use case “</w:t>
      </w:r>
      <w:proofErr w:type="spellStart"/>
      <w:r>
        <w:t>Đăng</w:t>
      </w:r>
      <w:proofErr w:type="spellEnd"/>
      <w:r>
        <w:t xml:space="preserve"> </w:t>
      </w:r>
      <w:proofErr w:type="spellStart"/>
      <w:r>
        <w:t>nhập</w:t>
      </w:r>
      <w:proofErr w:type="spellEnd"/>
      <w:r>
        <w:t>”</w:t>
      </w:r>
      <w:bookmarkEnd w:id="203"/>
    </w:p>
    <w:tbl>
      <w:tblPr>
        <w:tblStyle w:val="Style11"/>
        <w:tblW w:w="982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251"/>
        <w:gridCol w:w="6572"/>
      </w:tblGrid>
      <w:tr w:rsidR="00013F0D" w:rsidRPr="00355745" w14:paraId="764B8756" w14:textId="77777777" w:rsidTr="00C24FE8">
        <w:tc>
          <w:tcPr>
            <w:tcW w:w="3251" w:type="dxa"/>
            <w:shd w:val="clear" w:color="auto" w:fill="auto"/>
            <w:tcMar>
              <w:top w:w="100" w:type="dxa"/>
              <w:left w:w="100" w:type="dxa"/>
              <w:bottom w:w="100" w:type="dxa"/>
              <w:right w:w="100" w:type="dxa"/>
            </w:tcMar>
            <w:vAlign w:val="center"/>
          </w:tcPr>
          <w:p w14:paraId="21718430" w14:textId="77777777" w:rsidR="00013F0D" w:rsidRPr="00355745" w:rsidRDefault="00E952C3" w:rsidP="000C299A">
            <w:pPr>
              <w:widowControl w:val="0"/>
              <w:spacing w:line="240" w:lineRule="auto"/>
              <w:rPr>
                <w:rFonts w:cs="Times New Roman"/>
                <w:b/>
                <w:bCs/>
                <w:szCs w:val="28"/>
              </w:rPr>
            </w:pPr>
            <w:r w:rsidRPr="00355745">
              <w:rPr>
                <w:rFonts w:cs="Times New Roman"/>
                <w:b/>
                <w:bCs/>
                <w:szCs w:val="28"/>
              </w:rPr>
              <w:t>Tên use case</w:t>
            </w:r>
          </w:p>
        </w:tc>
        <w:tc>
          <w:tcPr>
            <w:tcW w:w="6572" w:type="dxa"/>
            <w:shd w:val="clear" w:color="auto" w:fill="auto"/>
            <w:tcMar>
              <w:top w:w="100" w:type="dxa"/>
              <w:left w:w="100" w:type="dxa"/>
              <w:bottom w:w="100" w:type="dxa"/>
              <w:right w:w="100" w:type="dxa"/>
            </w:tcMar>
            <w:vAlign w:val="center"/>
          </w:tcPr>
          <w:p w14:paraId="1AE8F6AA" w14:textId="2D5EABB7" w:rsidR="00013F0D" w:rsidRPr="00C24FE8" w:rsidRDefault="00C24FE8" w:rsidP="000C299A">
            <w:pPr>
              <w:widowControl w:val="0"/>
              <w:spacing w:line="240" w:lineRule="auto"/>
              <w:rPr>
                <w:rFonts w:cs="Times New Roman"/>
                <w:b/>
                <w:bCs/>
                <w:szCs w:val="28"/>
                <w:lang w:val="en-US"/>
              </w:rPr>
            </w:pPr>
            <w:r>
              <w:rPr>
                <w:rFonts w:cs="Times New Roman"/>
                <w:b/>
                <w:bCs/>
                <w:szCs w:val="28"/>
                <w:lang w:val="en-US"/>
              </w:rPr>
              <w:t>Use case “</w:t>
            </w:r>
            <w:r w:rsidR="00E952C3" w:rsidRPr="00355745">
              <w:rPr>
                <w:rFonts w:cs="Times New Roman"/>
                <w:b/>
                <w:bCs/>
                <w:szCs w:val="28"/>
              </w:rPr>
              <w:t>Đăng nhập</w:t>
            </w:r>
            <w:r>
              <w:rPr>
                <w:rFonts w:cs="Times New Roman"/>
                <w:b/>
                <w:bCs/>
                <w:szCs w:val="28"/>
                <w:lang w:val="en-US"/>
              </w:rPr>
              <w:t>”</w:t>
            </w:r>
          </w:p>
        </w:tc>
      </w:tr>
      <w:tr w:rsidR="00013F0D" w:rsidRPr="00355745" w14:paraId="116748F9" w14:textId="77777777" w:rsidTr="00C24FE8">
        <w:tc>
          <w:tcPr>
            <w:tcW w:w="3251" w:type="dxa"/>
            <w:shd w:val="clear" w:color="auto" w:fill="auto"/>
            <w:tcMar>
              <w:top w:w="100" w:type="dxa"/>
              <w:left w:w="100" w:type="dxa"/>
              <w:bottom w:w="100" w:type="dxa"/>
              <w:right w:w="100" w:type="dxa"/>
            </w:tcMar>
            <w:vAlign w:val="center"/>
          </w:tcPr>
          <w:p w14:paraId="4A93D531" w14:textId="77777777" w:rsidR="00013F0D" w:rsidRPr="00355745" w:rsidRDefault="00E952C3" w:rsidP="000C299A">
            <w:pPr>
              <w:widowControl w:val="0"/>
              <w:spacing w:line="240" w:lineRule="auto"/>
              <w:rPr>
                <w:rFonts w:cs="Times New Roman"/>
                <w:b/>
                <w:bCs/>
                <w:szCs w:val="28"/>
              </w:rPr>
            </w:pPr>
            <w:r w:rsidRPr="00355745">
              <w:rPr>
                <w:rFonts w:cs="Times New Roman"/>
                <w:b/>
                <w:bCs/>
                <w:szCs w:val="28"/>
              </w:rPr>
              <w:t>Tóm tắt use case</w:t>
            </w:r>
          </w:p>
        </w:tc>
        <w:tc>
          <w:tcPr>
            <w:tcW w:w="6572" w:type="dxa"/>
            <w:shd w:val="clear" w:color="auto" w:fill="auto"/>
            <w:tcMar>
              <w:top w:w="100" w:type="dxa"/>
              <w:left w:w="100" w:type="dxa"/>
              <w:bottom w:w="100" w:type="dxa"/>
              <w:right w:w="100" w:type="dxa"/>
            </w:tcMar>
            <w:vAlign w:val="center"/>
          </w:tcPr>
          <w:p w14:paraId="2466A8D2" w14:textId="77777777" w:rsidR="00013F0D" w:rsidRPr="00355745" w:rsidRDefault="00E952C3" w:rsidP="000C299A">
            <w:pPr>
              <w:widowControl w:val="0"/>
              <w:spacing w:line="240" w:lineRule="auto"/>
              <w:rPr>
                <w:rFonts w:cs="Times New Roman"/>
                <w:szCs w:val="28"/>
              </w:rPr>
            </w:pPr>
            <w:r w:rsidRPr="00355745">
              <w:rPr>
                <w:rFonts w:cs="Times New Roman"/>
                <w:szCs w:val="28"/>
              </w:rPr>
              <w:t>Người dùng đăng nhập vào hệ thống.</w:t>
            </w:r>
          </w:p>
        </w:tc>
      </w:tr>
      <w:tr w:rsidR="00013F0D" w:rsidRPr="00355745" w14:paraId="4D8B07D0" w14:textId="77777777" w:rsidTr="00C24FE8">
        <w:tc>
          <w:tcPr>
            <w:tcW w:w="3251" w:type="dxa"/>
            <w:shd w:val="clear" w:color="auto" w:fill="auto"/>
            <w:tcMar>
              <w:top w:w="100" w:type="dxa"/>
              <w:left w:w="100" w:type="dxa"/>
              <w:bottom w:w="100" w:type="dxa"/>
              <w:right w:w="100" w:type="dxa"/>
            </w:tcMar>
            <w:vAlign w:val="center"/>
          </w:tcPr>
          <w:p w14:paraId="42673347" w14:textId="77777777" w:rsidR="00013F0D" w:rsidRPr="00355745" w:rsidRDefault="00E952C3" w:rsidP="000C299A">
            <w:pPr>
              <w:widowControl w:val="0"/>
              <w:spacing w:line="240" w:lineRule="auto"/>
              <w:rPr>
                <w:rFonts w:cs="Times New Roman"/>
                <w:b/>
                <w:bCs/>
                <w:szCs w:val="28"/>
              </w:rPr>
            </w:pPr>
            <w:r w:rsidRPr="00355745">
              <w:rPr>
                <w:rFonts w:cs="Times New Roman"/>
                <w:b/>
                <w:bCs/>
                <w:szCs w:val="28"/>
              </w:rPr>
              <w:t>Actor</w:t>
            </w:r>
          </w:p>
        </w:tc>
        <w:tc>
          <w:tcPr>
            <w:tcW w:w="6572" w:type="dxa"/>
            <w:shd w:val="clear" w:color="auto" w:fill="auto"/>
            <w:tcMar>
              <w:top w:w="100" w:type="dxa"/>
              <w:left w:w="100" w:type="dxa"/>
              <w:bottom w:w="100" w:type="dxa"/>
              <w:right w:w="100" w:type="dxa"/>
            </w:tcMar>
            <w:vAlign w:val="center"/>
          </w:tcPr>
          <w:p w14:paraId="0C26F4D3" w14:textId="77777777" w:rsidR="00013F0D" w:rsidRPr="00355745" w:rsidRDefault="00E952C3" w:rsidP="000C299A">
            <w:pPr>
              <w:widowControl w:val="0"/>
              <w:spacing w:line="240" w:lineRule="auto"/>
              <w:rPr>
                <w:rFonts w:cs="Times New Roman"/>
                <w:szCs w:val="28"/>
              </w:rPr>
            </w:pPr>
            <w:r w:rsidRPr="00355745">
              <w:rPr>
                <w:rFonts w:cs="Times New Roman"/>
                <w:szCs w:val="28"/>
              </w:rPr>
              <w:t>Người dùng.</w:t>
            </w:r>
          </w:p>
        </w:tc>
      </w:tr>
      <w:tr w:rsidR="00013F0D" w:rsidRPr="00355745" w14:paraId="5DBAC219" w14:textId="77777777" w:rsidTr="00C24FE8">
        <w:tc>
          <w:tcPr>
            <w:tcW w:w="3251" w:type="dxa"/>
            <w:shd w:val="clear" w:color="auto" w:fill="auto"/>
            <w:tcMar>
              <w:top w:w="100" w:type="dxa"/>
              <w:left w:w="100" w:type="dxa"/>
              <w:bottom w:w="100" w:type="dxa"/>
              <w:right w:w="100" w:type="dxa"/>
            </w:tcMar>
            <w:vAlign w:val="center"/>
          </w:tcPr>
          <w:p w14:paraId="69B78323" w14:textId="77777777" w:rsidR="00013F0D" w:rsidRPr="00355745" w:rsidRDefault="00E952C3" w:rsidP="000C299A">
            <w:pPr>
              <w:widowControl w:val="0"/>
              <w:spacing w:line="240" w:lineRule="auto"/>
              <w:rPr>
                <w:rFonts w:cs="Times New Roman"/>
                <w:b/>
                <w:bCs/>
                <w:szCs w:val="28"/>
              </w:rPr>
            </w:pPr>
            <w:r w:rsidRPr="00355745">
              <w:rPr>
                <w:rFonts w:cs="Times New Roman"/>
                <w:b/>
                <w:bCs/>
                <w:szCs w:val="28"/>
              </w:rPr>
              <w:t>Ngày tạo</w:t>
            </w:r>
          </w:p>
        </w:tc>
        <w:tc>
          <w:tcPr>
            <w:tcW w:w="6572" w:type="dxa"/>
            <w:shd w:val="clear" w:color="auto" w:fill="auto"/>
            <w:tcMar>
              <w:top w:w="100" w:type="dxa"/>
              <w:left w:w="100" w:type="dxa"/>
              <w:bottom w:w="100" w:type="dxa"/>
              <w:right w:w="100" w:type="dxa"/>
            </w:tcMar>
            <w:vAlign w:val="center"/>
          </w:tcPr>
          <w:p w14:paraId="402EC7FB" w14:textId="77777777" w:rsidR="00013F0D" w:rsidRPr="00355745" w:rsidRDefault="00E952C3" w:rsidP="000C299A">
            <w:pPr>
              <w:widowControl w:val="0"/>
              <w:spacing w:line="240" w:lineRule="auto"/>
              <w:rPr>
                <w:rFonts w:cs="Times New Roman"/>
                <w:szCs w:val="28"/>
              </w:rPr>
            </w:pPr>
            <w:r w:rsidRPr="00355745">
              <w:rPr>
                <w:rFonts w:cs="Times New Roman"/>
                <w:szCs w:val="28"/>
              </w:rPr>
              <w:t>10/09/2022</w:t>
            </w:r>
          </w:p>
        </w:tc>
      </w:tr>
      <w:tr w:rsidR="00013F0D" w:rsidRPr="00355745" w14:paraId="48A605EB" w14:textId="77777777" w:rsidTr="00C24FE8">
        <w:tc>
          <w:tcPr>
            <w:tcW w:w="3251" w:type="dxa"/>
            <w:shd w:val="clear" w:color="auto" w:fill="auto"/>
            <w:tcMar>
              <w:top w:w="100" w:type="dxa"/>
              <w:left w:w="100" w:type="dxa"/>
              <w:bottom w:w="100" w:type="dxa"/>
              <w:right w:w="100" w:type="dxa"/>
            </w:tcMar>
            <w:vAlign w:val="center"/>
          </w:tcPr>
          <w:p w14:paraId="60B511B8" w14:textId="77777777" w:rsidR="00013F0D" w:rsidRPr="00355745" w:rsidRDefault="00E952C3" w:rsidP="000C299A">
            <w:pPr>
              <w:widowControl w:val="0"/>
              <w:spacing w:line="240" w:lineRule="auto"/>
              <w:rPr>
                <w:rFonts w:cs="Times New Roman"/>
                <w:b/>
                <w:bCs/>
                <w:szCs w:val="28"/>
              </w:rPr>
            </w:pPr>
            <w:r w:rsidRPr="00355745">
              <w:rPr>
                <w:rFonts w:cs="Times New Roman"/>
                <w:b/>
                <w:bCs/>
                <w:szCs w:val="28"/>
              </w:rPr>
              <w:t>Ngày cập nhật</w:t>
            </w:r>
          </w:p>
        </w:tc>
        <w:tc>
          <w:tcPr>
            <w:tcW w:w="6572" w:type="dxa"/>
            <w:shd w:val="clear" w:color="auto" w:fill="auto"/>
            <w:tcMar>
              <w:top w:w="100" w:type="dxa"/>
              <w:left w:w="100" w:type="dxa"/>
              <w:bottom w:w="100" w:type="dxa"/>
              <w:right w:w="100" w:type="dxa"/>
            </w:tcMar>
            <w:vAlign w:val="center"/>
          </w:tcPr>
          <w:p w14:paraId="1D75BB7A" w14:textId="77777777" w:rsidR="00013F0D" w:rsidRPr="00355745" w:rsidRDefault="00E952C3" w:rsidP="000C299A">
            <w:pPr>
              <w:widowControl w:val="0"/>
              <w:spacing w:line="240" w:lineRule="auto"/>
              <w:rPr>
                <w:rFonts w:cs="Times New Roman"/>
                <w:szCs w:val="28"/>
              </w:rPr>
            </w:pPr>
            <w:r w:rsidRPr="00355745">
              <w:rPr>
                <w:rFonts w:cs="Times New Roman"/>
                <w:szCs w:val="28"/>
              </w:rPr>
              <w:t>03/11/2022</w:t>
            </w:r>
          </w:p>
        </w:tc>
      </w:tr>
      <w:tr w:rsidR="00013F0D" w:rsidRPr="00355745" w14:paraId="20E79AFD" w14:textId="77777777" w:rsidTr="00C24FE8">
        <w:tc>
          <w:tcPr>
            <w:tcW w:w="3251" w:type="dxa"/>
            <w:shd w:val="clear" w:color="auto" w:fill="auto"/>
            <w:tcMar>
              <w:top w:w="100" w:type="dxa"/>
              <w:left w:w="100" w:type="dxa"/>
              <w:bottom w:w="100" w:type="dxa"/>
              <w:right w:w="100" w:type="dxa"/>
            </w:tcMar>
            <w:vAlign w:val="center"/>
          </w:tcPr>
          <w:p w14:paraId="243DF6F8" w14:textId="77777777" w:rsidR="00013F0D" w:rsidRPr="00355745" w:rsidRDefault="00E952C3" w:rsidP="000C299A">
            <w:pPr>
              <w:widowControl w:val="0"/>
              <w:spacing w:line="240" w:lineRule="auto"/>
              <w:rPr>
                <w:rFonts w:cs="Times New Roman"/>
                <w:b/>
                <w:bCs/>
                <w:szCs w:val="28"/>
              </w:rPr>
            </w:pPr>
            <w:r w:rsidRPr="00355745">
              <w:rPr>
                <w:rFonts w:cs="Times New Roman"/>
                <w:b/>
                <w:bCs/>
                <w:szCs w:val="28"/>
              </w:rPr>
              <w:t>Version</w:t>
            </w:r>
          </w:p>
        </w:tc>
        <w:tc>
          <w:tcPr>
            <w:tcW w:w="6572" w:type="dxa"/>
            <w:shd w:val="clear" w:color="auto" w:fill="auto"/>
            <w:tcMar>
              <w:top w:w="100" w:type="dxa"/>
              <w:left w:w="100" w:type="dxa"/>
              <w:bottom w:w="100" w:type="dxa"/>
              <w:right w:w="100" w:type="dxa"/>
            </w:tcMar>
            <w:vAlign w:val="center"/>
          </w:tcPr>
          <w:p w14:paraId="78383F76" w14:textId="77777777" w:rsidR="00013F0D" w:rsidRPr="00355745" w:rsidRDefault="00E952C3" w:rsidP="000C299A">
            <w:pPr>
              <w:widowControl w:val="0"/>
              <w:spacing w:line="240" w:lineRule="auto"/>
              <w:rPr>
                <w:rFonts w:cs="Times New Roman"/>
                <w:szCs w:val="28"/>
              </w:rPr>
            </w:pPr>
            <w:r w:rsidRPr="00355745">
              <w:rPr>
                <w:rFonts w:cs="Times New Roman"/>
                <w:szCs w:val="28"/>
              </w:rPr>
              <w:t>1.5</w:t>
            </w:r>
          </w:p>
        </w:tc>
      </w:tr>
      <w:tr w:rsidR="00013F0D" w:rsidRPr="00355745" w14:paraId="06AD4204" w14:textId="77777777" w:rsidTr="00C24FE8">
        <w:tc>
          <w:tcPr>
            <w:tcW w:w="3251" w:type="dxa"/>
            <w:shd w:val="clear" w:color="auto" w:fill="auto"/>
            <w:tcMar>
              <w:top w:w="100" w:type="dxa"/>
              <w:left w:w="100" w:type="dxa"/>
              <w:bottom w:w="100" w:type="dxa"/>
              <w:right w:w="100" w:type="dxa"/>
            </w:tcMar>
            <w:vAlign w:val="center"/>
          </w:tcPr>
          <w:p w14:paraId="70319EF8" w14:textId="77777777" w:rsidR="00013F0D" w:rsidRPr="00355745" w:rsidRDefault="00E952C3" w:rsidP="000C299A">
            <w:pPr>
              <w:widowControl w:val="0"/>
              <w:spacing w:line="240" w:lineRule="auto"/>
              <w:rPr>
                <w:rFonts w:cs="Times New Roman"/>
                <w:b/>
                <w:bCs/>
                <w:szCs w:val="28"/>
              </w:rPr>
            </w:pPr>
            <w:r w:rsidRPr="00355745">
              <w:rPr>
                <w:rFonts w:cs="Times New Roman"/>
                <w:b/>
                <w:bCs/>
                <w:szCs w:val="28"/>
              </w:rPr>
              <w:t>Chịu trách nhiệm</w:t>
            </w:r>
          </w:p>
        </w:tc>
        <w:tc>
          <w:tcPr>
            <w:tcW w:w="6572" w:type="dxa"/>
            <w:shd w:val="clear" w:color="auto" w:fill="auto"/>
            <w:tcMar>
              <w:top w:w="100" w:type="dxa"/>
              <w:left w:w="100" w:type="dxa"/>
              <w:bottom w:w="100" w:type="dxa"/>
              <w:right w:w="100" w:type="dxa"/>
            </w:tcMar>
            <w:vAlign w:val="center"/>
          </w:tcPr>
          <w:p w14:paraId="3AAC7FBD" w14:textId="77777777" w:rsidR="00013F0D" w:rsidRPr="00355745" w:rsidRDefault="00E952C3" w:rsidP="000C299A">
            <w:pPr>
              <w:widowControl w:val="0"/>
              <w:spacing w:line="240" w:lineRule="auto"/>
              <w:rPr>
                <w:rFonts w:cs="Times New Roman"/>
                <w:szCs w:val="28"/>
              </w:rPr>
            </w:pPr>
            <w:r w:rsidRPr="00355745">
              <w:rPr>
                <w:rFonts w:cs="Times New Roman"/>
                <w:szCs w:val="28"/>
              </w:rPr>
              <w:t>Lâm Tiến Dương</w:t>
            </w:r>
          </w:p>
        </w:tc>
      </w:tr>
      <w:tr w:rsidR="00013F0D" w:rsidRPr="00355745" w14:paraId="1283649B" w14:textId="77777777" w:rsidTr="00C24FE8">
        <w:tc>
          <w:tcPr>
            <w:tcW w:w="3251" w:type="dxa"/>
            <w:shd w:val="clear" w:color="auto" w:fill="auto"/>
            <w:tcMar>
              <w:top w:w="100" w:type="dxa"/>
              <w:left w:w="100" w:type="dxa"/>
              <w:bottom w:w="100" w:type="dxa"/>
              <w:right w:w="100" w:type="dxa"/>
            </w:tcMar>
            <w:vAlign w:val="center"/>
          </w:tcPr>
          <w:p w14:paraId="3FCA4A73" w14:textId="77777777" w:rsidR="00013F0D" w:rsidRPr="00355745" w:rsidRDefault="00E952C3" w:rsidP="000C299A">
            <w:pPr>
              <w:widowControl w:val="0"/>
              <w:spacing w:line="240" w:lineRule="auto"/>
              <w:rPr>
                <w:rFonts w:cs="Times New Roman"/>
                <w:b/>
                <w:bCs/>
                <w:szCs w:val="28"/>
              </w:rPr>
            </w:pPr>
            <w:r w:rsidRPr="00355745">
              <w:rPr>
                <w:rFonts w:cs="Times New Roman"/>
                <w:b/>
                <w:bCs/>
                <w:szCs w:val="28"/>
              </w:rPr>
              <w:t>Điều kiện tiên quyết</w:t>
            </w:r>
          </w:p>
        </w:tc>
        <w:tc>
          <w:tcPr>
            <w:tcW w:w="6572" w:type="dxa"/>
            <w:shd w:val="clear" w:color="auto" w:fill="auto"/>
            <w:tcMar>
              <w:top w:w="100" w:type="dxa"/>
              <w:left w:w="100" w:type="dxa"/>
              <w:bottom w:w="100" w:type="dxa"/>
              <w:right w:w="100" w:type="dxa"/>
            </w:tcMar>
            <w:vAlign w:val="center"/>
          </w:tcPr>
          <w:p w14:paraId="4E97040E" w14:textId="77777777" w:rsidR="00013F0D" w:rsidRPr="00355745" w:rsidRDefault="00E952C3" w:rsidP="000C299A">
            <w:pPr>
              <w:widowControl w:val="0"/>
              <w:spacing w:line="240" w:lineRule="auto"/>
              <w:rPr>
                <w:rFonts w:cs="Times New Roman"/>
                <w:szCs w:val="28"/>
              </w:rPr>
            </w:pPr>
            <w:r w:rsidRPr="00355745">
              <w:rPr>
                <w:rFonts w:cs="Times New Roman"/>
                <w:szCs w:val="28"/>
              </w:rPr>
              <w:t xml:space="preserve">Người dùng phải có tài khoản được cấp từ phía nhà </w:t>
            </w:r>
            <w:r w:rsidRPr="00355745">
              <w:rPr>
                <w:rFonts w:cs="Times New Roman"/>
                <w:szCs w:val="28"/>
              </w:rPr>
              <w:lastRenderedPageBreak/>
              <w:t>trường để đăng nhập vào trong hệ thống.</w:t>
            </w:r>
          </w:p>
        </w:tc>
      </w:tr>
      <w:tr w:rsidR="00013F0D" w:rsidRPr="00355745" w14:paraId="004C7B1E" w14:textId="77777777" w:rsidTr="00C24FE8">
        <w:trPr>
          <w:trHeight w:val="612"/>
        </w:trPr>
        <w:tc>
          <w:tcPr>
            <w:tcW w:w="3251" w:type="dxa"/>
            <w:shd w:val="clear" w:color="auto" w:fill="auto"/>
            <w:tcMar>
              <w:top w:w="100" w:type="dxa"/>
              <w:left w:w="100" w:type="dxa"/>
              <w:bottom w:w="100" w:type="dxa"/>
              <w:right w:w="100" w:type="dxa"/>
            </w:tcMar>
            <w:vAlign w:val="center"/>
          </w:tcPr>
          <w:p w14:paraId="55B747C7" w14:textId="77777777" w:rsidR="00013F0D" w:rsidRPr="00355745" w:rsidRDefault="00E952C3" w:rsidP="000C299A">
            <w:pPr>
              <w:widowControl w:val="0"/>
              <w:spacing w:line="240" w:lineRule="auto"/>
              <w:rPr>
                <w:rFonts w:cs="Times New Roman"/>
                <w:b/>
                <w:bCs/>
                <w:szCs w:val="28"/>
              </w:rPr>
            </w:pPr>
            <w:r w:rsidRPr="00355745">
              <w:rPr>
                <w:rFonts w:cs="Times New Roman"/>
                <w:b/>
                <w:bCs/>
                <w:szCs w:val="28"/>
              </w:rPr>
              <w:lastRenderedPageBreak/>
              <w:t>Kịch bản thường</w:t>
            </w:r>
          </w:p>
        </w:tc>
        <w:tc>
          <w:tcPr>
            <w:tcW w:w="6572" w:type="dxa"/>
            <w:shd w:val="clear" w:color="auto" w:fill="auto"/>
            <w:tcMar>
              <w:top w:w="100" w:type="dxa"/>
              <w:left w:w="100" w:type="dxa"/>
              <w:bottom w:w="100" w:type="dxa"/>
              <w:right w:w="100" w:type="dxa"/>
            </w:tcMar>
            <w:vAlign w:val="center"/>
          </w:tcPr>
          <w:p w14:paraId="73498358" w14:textId="77777777" w:rsidR="00013F0D" w:rsidRPr="00355745" w:rsidRDefault="00E952C3">
            <w:pPr>
              <w:widowControl w:val="0"/>
              <w:numPr>
                <w:ilvl w:val="0"/>
                <w:numId w:val="8"/>
              </w:numPr>
              <w:spacing w:line="240" w:lineRule="auto"/>
              <w:rPr>
                <w:rFonts w:cs="Times New Roman"/>
                <w:szCs w:val="28"/>
              </w:rPr>
            </w:pPr>
            <w:r w:rsidRPr="00355745">
              <w:rPr>
                <w:rFonts w:cs="Times New Roman"/>
                <w:szCs w:val="28"/>
              </w:rPr>
              <w:t>Người dùng chọn vào chức năng đăng nhập.</w:t>
            </w:r>
          </w:p>
          <w:p w14:paraId="6640AFF1" w14:textId="77777777" w:rsidR="00013F0D" w:rsidRPr="00355745" w:rsidRDefault="00E952C3">
            <w:pPr>
              <w:widowControl w:val="0"/>
              <w:numPr>
                <w:ilvl w:val="0"/>
                <w:numId w:val="8"/>
              </w:numPr>
              <w:spacing w:line="240" w:lineRule="auto"/>
              <w:rPr>
                <w:rFonts w:cs="Times New Roman"/>
                <w:szCs w:val="28"/>
              </w:rPr>
            </w:pPr>
            <w:r w:rsidRPr="00355745">
              <w:rPr>
                <w:rFonts w:cs="Times New Roman"/>
                <w:szCs w:val="28"/>
              </w:rPr>
              <w:t>Hệ thống hiển thị màn hình đăng nhập.</w:t>
            </w:r>
          </w:p>
          <w:p w14:paraId="230DE28B" w14:textId="77777777" w:rsidR="002A3D82" w:rsidRDefault="00E952C3">
            <w:pPr>
              <w:widowControl w:val="0"/>
              <w:numPr>
                <w:ilvl w:val="0"/>
                <w:numId w:val="8"/>
              </w:numPr>
              <w:spacing w:line="240" w:lineRule="auto"/>
              <w:rPr>
                <w:rFonts w:cs="Times New Roman"/>
                <w:szCs w:val="28"/>
              </w:rPr>
            </w:pPr>
            <w:r w:rsidRPr="00355745">
              <w:rPr>
                <w:rFonts w:cs="Times New Roman"/>
                <w:szCs w:val="28"/>
              </w:rPr>
              <w:t>Người dùng nhập thông tin đăng nhập ( email + mật khẩu ).</w:t>
            </w:r>
          </w:p>
          <w:p w14:paraId="5D2F7CE9" w14:textId="34565F18" w:rsidR="0031035A" w:rsidRPr="002A3D82" w:rsidRDefault="0031035A" w:rsidP="002A3D82">
            <w:pPr>
              <w:widowControl w:val="0"/>
              <w:spacing w:line="240" w:lineRule="auto"/>
              <w:ind w:left="720"/>
              <w:rPr>
                <w:rFonts w:cs="Times New Roman"/>
                <w:szCs w:val="28"/>
              </w:rPr>
            </w:pPr>
            <w:r w:rsidRPr="002A3D82">
              <w:rPr>
                <w:bCs/>
                <w:i/>
                <w:iCs/>
                <w:szCs w:val="28"/>
                <w:lang w:val="en-US"/>
              </w:rPr>
              <w:t>(</w:t>
            </w:r>
            <w:proofErr w:type="spellStart"/>
            <w:r w:rsidR="002A3D82">
              <w:rPr>
                <w:bCs/>
                <w:i/>
                <w:iCs/>
                <w:szCs w:val="28"/>
                <w:lang w:val="en-US"/>
              </w:rPr>
              <w:t>Nếu</w:t>
            </w:r>
            <w:proofErr w:type="spellEnd"/>
            <w:r w:rsidR="002A3D82">
              <w:rPr>
                <w:bCs/>
                <w:i/>
                <w:iCs/>
                <w:szCs w:val="28"/>
                <w:lang w:val="en-US"/>
              </w:rPr>
              <w:t xml:space="preserve"> </w:t>
            </w:r>
            <w:proofErr w:type="spellStart"/>
            <w:r w:rsidR="002A3D82">
              <w:rPr>
                <w:bCs/>
                <w:i/>
                <w:iCs/>
                <w:szCs w:val="28"/>
                <w:lang w:val="en-US"/>
              </w:rPr>
              <w:t>người</w:t>
            </w:r>
            <w:proofErr w:type="spellEnd"/>
            <w:r w:rsidR="002A3D82">
              <w:rPr>
                <w:bCs/>
                <w:i/>
                <w:iCs/>
                <w:szCs w:val="28"/>
                <w:lang w:val="en-US"/>
              </w:rPr>
              <w:t xml:space="preserve"> </w:t>
            </w:r>
            <w:proofErr w:type="spellStart"/>
            <w:r w:rsidR="002A3D82">
              <w:rPr>
                <w:bCs/>
                <w:i/>
                <w:iCs/>
                <w:szCs w:val="28"/>
                <w:lang w:val="en-US"/>
              </w:rPr>
              <w:t>dùng</w:t>
            </w:r>
            <w:proofErr w:type="spellEnd"/>
            <w:r w:rsidR="002A3D82">
              <w:rPr>
                <w:bCs/>
                <w:i/>
                <w:iCs/>
                <w:szCs w:val="28"/>
                <w:lang w:val="en-US"/>
              </w:rPr>
              <w:t xml:space="preserve"> </w:t>
            </w:r>
            <w:proofErr w:type="spellStart"/>
            <w:r w:rsidR="002A3D82">
              <w:rPr>
                <w:bCs/>
                <w:i/>
                <w:iCs/>
                <w:szCs w:val="28"/>
                <w:lang w:val="en-US"/>
              </w:rPr>
              <w:t>nhập</w:t>
            </w:r>
            <w:proofErr w:type="spellEnd"/>
            <w:r w:rsidR="002A3D82">
              <w:rPr>
                <w:bCs/>
                <w:i/>
                <w:iCs/>
                <w:szCs w:val="28"/>
                <w:lang w:val="en-US"/>
              </w:rPr>
              <w:t xml:space="preserve"> </w:t>
            </w:r>
            <w:proofErr w:type="spellStart"/>
            <w:r w:rsidR="002A3D82">
              <w:rPr>
                <w:bCs/>
                <w:i/>
                <w:iCs/>
                <w:szCs w:val="28"/>
                <w:lang w:val="en-US"/>
              </w:rPr>
              <w:t>sai</w:t>
            </w:r>
            <w:proofErr w:type="spellEnd"/>
            <w:r w:rsidR="002A3D82">
              <w:rPr>
                <w:bCs/>
                <w:i/>
                <w:iCs/>
                <w:szCs w:val="28"/>
                <w:lang w:val="en-US"/>
              </w:rPr>
              <w:t xml:space="preserve"> </w:t>
            </w:r>
            <w:proofErr w:type="spellStart"/>
            <w:r w:rsidR="002A3D82">
              <w:rPr>
                <w:bCs/>
                <w:i/>
                <w:iCs/>
                <w:szCs w:val="28"/>
                <w:lang w:val="en-US"/>
              </w:rPr>
              <w:t>thông</w:t>
            </w:r>
            <w:proofErr w:type="spellEnd"/>
            <w:r w:rsidR="002A3D82">
              <w:rPr>
                <w:bCs/>
                <w:i/>
                <w:iCs/>
                <w:szCs w:val="28"/>
                <w:lang w:val="en-US"/>
              </w:rPr>
              <w:t xml:space="preserve"> tin </w:t>
            </w:r>
            <w:proofErr w:type="spellStart"/>
            <w:r w:rsidR="002A3D82">
              <w:rPr>
                <w:bCs/>
                <w:i/>
                <w:iCs/>
                <w:szCs w:val="28"/>
                <w:lang w:val="en-US"/>
              </w:rPr>
              <w:t>thì</w:t>
            </w:r>
            <w:proofErr w:type="spellEnd"/>
            <w:r w:rsidR="002A3D82">
              <w:rPr>
                <w:bCs/>
                <w:i/>
                <w:iCs/>
                <w:szCs w:val="28"/>
                <w:lang w:val="en-US"/>
              </w:rPr>
              <w:t xml:space="preserve"> </w:t>
            </w:r>
            <w:proofErr w:type="spellStart"/>
            <w:r w:rsidR="002E1D4F">
              <w:rPr>
                <w:bCs/>
                <w:i/>
                <w:iCs/>
                <w:szCs w:val="28"/>
                <w:lang w:val="en-US"/>
              </w:rPr>
              <w:t>hệ</w:t>
            </w:r>
            <w:proofErr w:type="spellEnd"/>
            <w:r w:rsidR="002E1D4F">
              <w:rPr>
                <w:bCs/>
                <w:i/>
                <w:iCs/>
                <w:szCs w:val="28"/>
                <w:lang w:val="en-US"/>
              </w:rPr>
              <w:t xml:space="preserve"> </w:t>
            </w:r>
            <w:proofErr w:type="spellStart"/>
            <w:r w:rsidR="002E1D4F">
              <w:rPr>
                <w:bCs/>
                <w:i/>
                <w:iCs/>
                <w:szCs w:val="28"/>
                <w:lang w:val="en-US"/>
              </w:rPr>
              <w:t>thống</w:t>
            </w:r>
            <w:proofErr w:type="spellEnd"/>
            <w:r w:rsidR="002E1D4F">
              <w:rPr>
                <w:bCs/>
                <w:i/>
                <w:iCs/>
                <w:szCs w:val="28"/>
                <w:lang w:val="en-US"/>
              </w:rPr>
              <w:t xml:space="preserve"> </w:t>
            </w:r>
            <w:proofErr w:type="spellStart"/>
            <w:r w:rsidR="002A3D82">
              <w:rPr>
                <w:bCs/>
                <w:i/>
                <w:iCs/>
                <w:szCs w:val="28"/>
                <w:lang w:val="en-US"/>
              </w:rPr>
              <w:t>sẽ</w:t>
            </w:r>
            <w:proofErr w:type="spellEnd"/>
            <w:r w:rsidR="002A3D82">
              <w:rPr>
                <w:bCs/>
                <w:i/>
                <w:iCs/>
                <w:szCs w:val="28"/>
                <w:lang w:val="en-US"/>
              </w:rPr>
              <w:t xml:space="preserve"> </w:t>
            </w:r>
            <w:proofErr w:type="spellStart"/>
            <w:r w:rsidR="002A3D82">
              <w:rPr>
                <w:bCs/>
                <w:i/>
                <w:iCs/>
                <w:szCs w:val="28"/>
                <w:lang w:val="en-US"/>
              </w:rPr>
              <w:t>rẽ</w:t>
            </w:r>
            <w:proofErr w:type="spellEnd"/>
            <w:r w:rsidR="002A3D82">
              <w:rPr>
                <w:bCs/>
                <w:i/>
                <w:iCs/>
                <w:szCs w:val="28"/>
                <w:lang w:val="en-US"/>
              </w:rPr>
              <w:t xml:space="preserve"> </w:t>
            </w:r>
            <w:proofErr w:type="spellStart"/>
            <w:r w:rsidR="002A3D82">
              <w:rPr>
                <w:bCs/>
                <w:i/>
                <w:iCs/>
                <w:szCs w:val="28"/>
                <w:lang w:val="en-US"/>
              </w:rPr>
              <w:t>nhánh</w:t>
            </w:r>
            <w:proofErr w:type="spellEnd"/>
            <w:r w:rsidR="002A3D82">
              <w:rPr>
                <w:bCs/>
                <w:i/>
                <w:iCs/>
                <w:szCs w:val="28"/>
                <w:lang w:val="en-US"/>
              </w:rPr>
              <w:t xml:space="preserve"> sang </w:t>
            </w:r>
            <w:proofErr w:type="spellStart"/>
            <w:r w:rsidR="002A3D82">
              <w:rPr>
                <w:bCs/>
                <w:i/>
                <w:iCs/>
                <w:szCs w:val="28"/>
                <w:lang w:val="en-US"/>
              </w:rPr>
              <w:t>sang</w:t>
            </w:r>
            <w:proofErr w:type="spellEnd"/>
            <w:r w:rsidR="002A3D82">
              <w:rPr>
                <w:bCs/>
                <w:i/>
                <w:iCs/>
                <w:szCs w:val="28"/>
                <w:lang w:val="en-US"/>
              </w:rPr>
              <w:t xml:space="preserve"> </w:t>
            </w:r>
            <w:proofErr w:type="spellStart"/>
            <w:r w:rsidR="002A3D82">
              <w:rPr>
                <w:bCs/>
                <w:i/>
                <w:iCs/>
                <w:szCs w:val="28"/>
                <w:lang w:val="en-US"/>
              </w:rPr>
              <w:t>chuỗi</w:t>
            </w:r>
            <w:proofErr w:type="spellEnd"/>
            <w:r w:rsidR="002A3D82">
              <w:rPr>
                <w:bCs/>
                <w:i/>
                <w:iCs/>
                <w:szCs w:val="28"/>
                <w:lang w:val="en-US"/>
              </w:rPr>
              <w:t xml:space="preserve"> A1 </w:t>
            </w:r>
            <w:proofErr w:type="spellStart"/>
            <w:r w:rsidR="002A3D82">
              <w:rPr>
                <w:bCs/>
                <w:i/>
                <w:iCs/>
                <w:szCs w:val="28"/>
                <w:lang w:val="en-US"/>
              </w:rPr>
              <w:t>của</w:t>
            </w:r>
            <w:proofErr w:type="spellEnd"/>
            <w:r w:rsidR="002A3D82">
              <w:rPr>
                <w:bCs/>
                <w:i/>
                <w:iCs/>
                <w:szCs w:val="28"/>
                <w:lang w:val="en-US"/>
              </w:rPr>
              <w:t xml:space="preserve"> </w:t>
            </w:r>
            <w:proofErr w:type="spellStart"/>
            <w:r w:rsidR="002A3D82">
              <w:rPr>
                <w:bCs/>
                <w:i/>
                <w:iCs/>
                <w:szCs w:val="28"/>
                <w:lang w:val="en-US"/>
              </w:rPr>
              <w:t>kịch</w:t>
            </w:r>
            <w:proofErr w:type="spellEnd"/>
            <w:r w:rsidR="002A3D82">
              <w:rPr>
                <w:bCs/>
                <w:i/>
                <w:iCs/>
                <w:szCs w:val="28"/>
                <w:lang w:val="en-US"/>
              </w:rPr>
              <w:t xml:space="preserve"> </w:t>
            </w:r>
            <w:proofErr w:type="spellStart"/>
            <w:r w:rsidR="002A3D82">
              <w:rPr>
                <w:bCs/>
                <w:i/>
                <w:iCs/>
                <w:szCs w:val="28"/>
                <w:lang w:val="en-US"/>
              </w:rPr>
              <w:t>bản</w:t>
            </w:r>
            <w:proofErr w:type="spellEnd"/>
            <w:r w:rsidR="002A3D82">
              <w:rPr>
                <w:bCs/>
                <w:i/>
                <w:iCs/>
                <w:szCs w:val="28"/>
                <w:lang w:val="en-US"/>
              </w:rPr>
              <w:t xml:space="preserve"> </w:t>
            </w:r>
            <w:proofErr w:type="spellStart"/>
            <w:r w:rsidR="002A3D82">
              <w:rPr>
                <w:bCs/>
                <w:i/>
                <w:iCs/>
                <w:szCs w:val="28"/>
                <w:lang w:val="en-US"/>
              </w:rPr>
              <w:t>thay</w:t>
            </w:r>
            <w:proofErr w:type="spellEnd"/>
            <w:r w:rsidR="002A3D82">
              <w:rPr>
                <w:bCs/>
                <w:i/>
                <w:iCs/>
                <w:szCs w:val="28"/>
                <w:lang w:val="en-US"/>
              </w:rPr>
              <w:t xml:space="preserve"> </w:t>
            </w:r>
            <w:proofErr w:type="spellStart"/>
            <w:r w:rsidR="002A3D82">
              <w:rPr>
                <w:bCs/>
                <w:i/>
                <w:iCs/>
                <w:szCs w:val="28"/>
                <w:lang w:val="en-US"/>
              </w:rPr>
              <w:t>thế</w:t>
            </w:r>
            <w:proofErr w:type="spellEnd"/>
            <w:r w:rsidRPr="002A3D82">
              <w:rPr>
                <w:bCs/>
                <w:i/>
                <w:iCs/>
                <w:szCs w:val="28"/>
                <w:lang w:val="en-US"/>
              </w:rPr>
              <w:t>).</w:t>
            </w:r>
          </w:p>
          <w:p w14:paraId="5E4F102F" w14:textId="58A5FA39" w:rsidR="00013F0D" w:rsidRPr="00355745" w:rsidRDefault="00E952C3">
            <w:pPr>
              <w:widowControl w:val="0"/>
              <w:numPr>
                <w:ilvl w:val="0"/>
                <w:numId w:val="8"/>
              </w:numPr>
              <w:spacing w:line="240" w:lineRule="auto"/>
              <w:rPr>
                <w:rFonts w:cs="Times New Roman"/>
                <w:szCs w:val="28"/>
              </w:rPr>
            </w:pPr>
            <w:r w:rsidRPr="00355745">
              <w:rPr>
                <w:rFonts w:cs="Times New Roman"/>
                <w:szCs w:val="28"/>
              </w:rPr>
              <w:t>Người dùng n</w:t>
            </w:r>
            <w:r w:rsidR="002A3D82">
              <w:rPr>
                <w:rFonts w:cs="Times New Roman"/>
                <w:szCs w:val="28"/>
                <w:lang w:val="en-US"/>
              </w:rPr>
              <w:t>h</w:t>
            </w:r>
            <w:r w:rsidRPr="00355745">
              <w:rPr>
                <w:rFonts w:cs="Times New Roman"/>
                <w:szCs w:val="28"/>
              </w:rPr>
              <w:t>ấn nút đăng nhập.</w:t>
            </w:r>
          </w:p>
          <w:p w14:paraId="1A2CCA7F" w14:textId="77777777" w:rsidR="00013F0D" w:rsidRPr="00355745" w:rsidRDefault="00E952C3">
            <w:pPr>
              <w:widowControl w:val="0"/>
              <w:numPr>
                <w:ilvl w:val="0"/>
                <w:numId w:val="8"/>
              </w:numPr>
              <w:spacing w:line="240" w:lineRule="auto"/>
              <w:rPr>
                <w:rFonts w:cs="Times New Roman"/>
                <w:szCs w:val="28"/>
              </w:rPr>
            </w:pPr>
            <w:r w:rsidRPr="00355745">
              <w:rPr>
                <w:rFonts w:cs="Times New Roman"/>
                <w:szCs w:val="28"/>
              </w:rPr>
              <w:t>Hệ thống kiểm tra thông tin đăng nhập hợp lệ.</w:t>
            </w:r>
          </w:p>
          <w:p w14:paraId="4361216F" w14:textId="77777777" w:rsidR="00013F0D" w:rsidRPr="00355745" w:rsidRDefault="00E952C3">
            <w:pPr>
              <w:widowControl w:val="0"/>
              <w:numPr>
                <w:ilvl w:val="0"/>
                <w:numId w:val="8"/>
              </w:numPr>
              <w:spacing w:line="240" w:lineRule="auto"/>
              <w:rPr>
                <w:rFonts w:cs="Times New Roman"/>
                <w:szCs w:val="28"/>
              </w:rPr>
            </w:pPr>
            <w:r w:rsidRPr="00355745">
              <w:rPr>
                <w:rFonts w:cs="Times New Roman"/>
                <w:szCs w:val="28"/>
              </w:rPr>
              <w:t>Đăng nhập thành công và  hệ thống hiển thị giao diện sử dụng chính.</w:t>
            </w:r>
          </w:p>
        </w:tc>
      </w:tr>
      <w:tr w:rsidR="00013F0D" w:rsidRPr="00355745" w14:paraId="05444A2A" w14:textId="77777777" w:rsidTr="00C24FE8">
        <w:trPr>
          <w:trHeight w:val="792"/>
        </w:trPr>
        <w:tc>
          <w:tcPr>
            <w:tcW w:w="3251" w:type="dxa"/>
            <w:shd w:val="clear" w:color="auto" w:fill="auto"/>
            <w:tcMar>
              <w:top w:w="100" w:type="dxa"/>
              <w:left w:w="100" w:type="dxa"/>
              <w:bottom w:w="100" w:type="dxa"/>
              <w:right w:w="100" w:type="dxa"/>
            </w:tcMar>
            <w:vAlign w:val="center"/>
          </w:tcPr>
          <w:p w14:paraId="111BCE92" w14:textId="77777777" w:rsidR="00013F0D" w:rsidRPr="00355745" w:rsidRDefault="00E952C3" w:rsidP="000C299A">
            <w:pPr>
              <w:widowControl w:val="0"/>
              <w:spacing w:line="240" w:lineRule="auto"/>
              <w:rPr>
                <w:rFonts w:cs="Times New Roman"/>
                <w:b/>
                <w:bCs/>
                <w:szCs w:val="28"/>
              </w:rPr>
            </w:pPr>
            <w:r w:rsidRPr="00355745">
              <w:rPr>
                <w:rFonts w:cs="Times New Roman"/>
                <w:b/>
                <w:bCs/>
                <w:szCs w:val="28"/>
              </w:rPr>
              <w:t>Kịch bản thay thế</w:t>
            </w:r>
          </w:p>
        </w:tc>
        <w:tc>
          <w:tcPr>
            <w:tcW w:w="6572" w:type="dxa"/>
            <w:shd w:val="clear" w:color="auto" w:fill="auto"/>
            <w:tcMar>
              <w:top w:w="100" w:type="dxa"/>
              <w:left w:w="100" w:type="dxa"/>
              <w:bottom w:w="100" w:type="dxa"/>
              <w:right w:w="100" w:type="dxa"/>
            </w:tcMar>
            <w:vAlign w:val="center"/>
          </w:tcPr>
          <w:p w14:paraId="72D07202" w14:textId="77777777" w:rsidR="00013F0D" w:rsidRPr="00355745" w:rsidRDefault="00E952C3" w:rsidP="000C299A">
            <w:pPr>
              <w:widowControl w:val="0"/>
              <w:spacing w:line="240" w:lineRule="auto"/>
              <w:rPr>
                <w:rFonts w:cs="Times New Roman"/>
                <w:szCs w:val="28"/>
              </w:rPr>
            </w:pPr>
            <w:r w:rsidRPr="00355745">
              <w:rPr>
                <w:rFonts w:cs="Times New Roman"/>
                <w:szCs w:val="28"/>
              </w:rPr>
              <w:t>A1 –  Người dùng nhập sai thông tin đăng nhập.</w:t>
            </w:r>
          </w:p>
          <w:p w14:paraId="41B29D0F" w14:textId="77777777" w:rsidR="00013F0D" w:rsidRPr="00355745" w:rsidRDefault="00E952C3" w:rsidP="000C299A">
            <w:pPr>
              <w:widowControl w:val="0"/>
              <w:spacing w:line="240" w:lineRule="auto"/>
              <w:rPr>
                <w:rFonts w:cs="Times New Roman"/>
                <w:szCs w:val="28"/>
              </w:rPr>
            </w:pPr>
            <w:r w:rsidRPr="00355745">
              <w:rPr>
                <w:rFonts w:cs="Times New Roman"/>
                <w:szCs w:val="28"/>
              </w:rPr>
              <w:t>Chuỗi A1 bắt đầu ở bước 3 của kịch bản thường.</w:t>
            </w:r>
          </w:p>
          <w:p w14:paraId="7C402EDF" w14:textId="77777777" w:rsidR="00013F0D" w:rsidRPr="00355745" w:rsidRDefault="00E952C3">
            <w:pPr>
              <w:widowControl w:val="0"/>
              <w:numPr>
                <w:ilvl w:val="0"/>
                <w:numId w:val="9"/>
              </w:numPr>
              <w:spacing w:line="240" w:lineRule="auto"/>
              <w:rPr>
                <w:rFonts w:cs="Times New Roman"/>
                <w:szCs w:val="28"/>
              </w:rPr>
            </w:pPr>
            <w:r w:rsidRPr="00355745">
              <w:rPr>
                <w:rFonts w:cs="Times New Roman"/>
                <w:szCs w:val="28"/>
              </w:rPr>
              <w:t>Người dùng nhập sai thông tin đăng nhập.</w:t>
            </w:r>
          </w:p>
          <w:p w14:paraId="45532CD4" w14:textId="77777777" w:rsidR="00013F0D" w:rsidRPr="00355745" w:rsidRDefault="00E952C3">
            <w:pPr>
              <w:widowControl w:val="0"/>
              <w:numPr>
                <w:ilvl w:val="0"/>
                <w:numId w:val="9"/>
              </w:numPr>
              <w:spacing w:line="240" w:lineRule="auto"/>
              <w:rPr>
                <w:rFonts w:cs="Times New Roman"/>
                <w:szCs w:val="28"/>
              </w:rPr>
            </w:pPr>
            <w:r w:rsidRPr="00355745">
              <w:rPr>
                <w:rFonts w:cs="Times New Roman"/>
                <w:szCs w:val="28"/>
              </w:rPr>
              <w:t>Người dùng nhấn nút đăng nhập.</w:t>
            </w:r>
          </w:p>
          <w:p w14:paraId="22EB98C2" w14:textId="77777777" w:rsidR="00013F0D" w:rsidRPr="00355745" w:rsidRDefault="00E952C3">
            <w:pPr>
              <w:widowControl w:val="0"/>
              <w:numPr>
                <w:ilvl w:val="0"/>
                <w:numId w:val="9"/>
              </w:numPr>
              <w:spacing w:line="240" w:lineRule="auto"/>
              <w:rPr>
                <w:rFonts w:cs="Times New Roman"/>
                <w:szCs w:val="28"/>
              </w:rPr>
            </w:pPr>
            <w:r w:rsidRPr="00355745">
              <w:rPr>
                <w:rFonts w:cs="Times New Roman"/>
                <w:szCs w:val="28"/>
              </w:rPr>
              <w:t>Hệ thống kiểm tra thông tin đăng nhập không hợp lệ và hiển thị thông báo ra màn hình.</w:t>
            </w:r>
          </w:p>
          <w:p w14:paraId="435018DA" w14:textId="77777777" w:rsidR="00013F0D" w:rsidRPr="00355745" w:rsidRDefault="00E952C3" w:rsidP="000C299A">
            <w:pPr>
              <w:widowControl w:val="0"/>
              <w:spacing w:line="240" w:lineRule="auto"/>
              <w:rPr>
                <w:rFonts w:cs="Times New Roman"/>
                <w:szCs w:val="28"/>
              </w:rPr>
            </w:pPr>
            <w:r w:rsidRPr="00355745">
              <w:rPr>
                <w:rFonts w:cs="Times New Roman"/>
                <w:szCs w:val="28"/>
              </w:rPr>
              <w:t>Quay về bước 3 của kịch bản thường</w:t>
            </w:r>
          </w:p>
          <w:p w14:paraId="72D63CE2" w14:textId="77777777" w:rsidR="00013F0D" w:rsidRPr="00355745" w:rsidRDefault="00013F0D" w:rsidP="000C299A">
            <w:pPr>
              <w:widowControl w:val="0"/>
              <w:spacing w:line="240" w:lineRule="auto"/>
              <w:rPr>
                <w:rFonts w:cs="Times New Roman"/>
                <w:szCs w:val="28"/>
              </w:rPr>
            </w:pPr>
          </w:p>
          <w:p w14:paraId="1FEA9434" w14:textId="77777777" w:rsidR="00013F0D" w:rsidRPr="00355745" w:rsidRDefault="00013F0D" w:rsidP="000C299A">
            <w:pPr>
              <w:widowControl w:val="0"/>
              <w:spacing w:line="240" w:lineRule="auto"/>
              <w:rPr>
                <w:rFonts w:cs="Times New Roman"/>
                <w:szCs w:val="28"/>
              </w:rPr>
            </w:pPr>
          </w:p>
        </w:tc>
      </w:tr>
      <w:tr w:rsidR="00013F0D" w:rsidRPr="00355745" w14:paraId="36D68C86" w14:textId="77777777" w:rsidTr="00C24FE8">
        <w:tc>
          <w:tcPr>
            <w:tcW w:w="3251" w:type="dxa"/>
            <w:shd w:val="clear" w:color="auto" w:fill="auto"/>
            <w:tcMar>
              <w:top w:w="100" w:type="dxa"/>
              <w:left w:w="100" w:type="dxa"/>
              <w:bottom w:w="100" w:type="dxa"/>
              <w:right w:w="100" w:type="dxa"/>
            </w:tcMar>
            <w:vAlign w:val="center"/>
          </w:tcPr>
          <w:p w14:paraId="27DDD45F" w14:textId="77777777" w:rsidR="00013F0D" w:rsidRPr="00355745" w:rsidRDefault="00E952C3" w:rsidP="000C299A">
            <w:pPr>
              <w:widowControl w:val="0"/>
              <w:spacing w:line="240" w:lineRule="auto"/>
              <w:rPr>
                <w:rFonts w:cs="Times New Roman"/>
                <w:b/>
                <w:bCs/>
                <w:szCs w:val="28"/>
              </w:rPr>
            </w:pPr>
            <w:r w:rsidRPr="00355745">
              <w:rPr>
                <w:rFonts w:cs="Times New Roman"/>
                <w:b/>
                <w:bCs/>
                <w:szCs w:val="28"/>
              </w:rPr>
              <w:t>Kết quả</w:t>
            </w:r>
          </w:p>
        </w:tc>
        <w:tc>
          <w:tcPr>
            <w:tcW w:w="6572" w:type="dxa"/>
            <w:shd w:val="clear" w:color="auto" w:fill="auto"/>
            <w:tcMar>
              <w:top w:w="100" w:type="dxa"/>
              <w:left w:w="100" w:type="dxa"/>
              <w:bottom w:w="100" w:type="dxa"/>
              <w:right w:w="100" w:type="dxa"/>
            </w:tcMar>
            <w:vAlign w:val="center"/>
          </w:tcPr>
          <w:p w14:paraId="04291350" w14:textId="77777777" w:rsidR="00013F0D" w:rsidRPr="00355745" w:rsidRDefault="00E952C3" w:rsidP="000C299A">
            <w:pPr>
              <w:widowControl w:val="0"/>
              <w:spacing w:line="240" w:lineRule="auto"/>
              <w:rPr>
                <w:rFonts w:cs="Times New Roman"/>
                <w:szCs w:val="28"/>
              </w:rPr>
            </w:pPr>
            <w:r w:rsidRPr="00355745">
              <w:rPr>
                <w:rFonts w:cs="Times New Roman"/>
                <w:szCs w:val="28"/>
              </w:rPr>
              <w:t>Thao tác đăng nhập thành công</w:t>
            </w:r>
          </w:p>
        </w:tc>
      </w:tr>
    </w:tbl>
    <w:p w14:paraId="08D30227" w14:textId="77777777" w:rsidR="007F5BD6" w:rsidRPr="001E57AD" w:rsidRDefault="007F5BD6" w:rsidP="00FE79D7">
      <w:pPr>
        <w:rPr>
          <w:b/>
        </w:rPr>
      </w:pPr>
      <w:bookmarkStart w:id="204" w:name="_jogf0p4dw5ez" w:colFirst="0" w:colLast="0"/>
      <w:bookmarkEnd w:id="204"/>
    </w:p>
    <w:p w14:paraId="08ADF37E" w14:textId="0208EF89" w:rsidR="00013F0D" w:rsidRPr="001E57AD" w:rsidRDefault="00E952C3">
      <w:pPr>
        <w:pStyle w:val="Heading3"/>
      </w:pPr>
      <w:bookmarkStart w:id="205" w:name="_62p0b9lp1hvs" w:colFirst="0" w:colLast="0"/>
      <w:bookmarkStart w:id="206" w:name="_Toc119444961"/>
      <w:bookmarkEnd w:id="205"/>
      <w:r w:rsidRPr="001E57AD">
        <w:t>Use case “Đăng xuất”</w:t>
      </w:r>
      <w:bookmarkEnd w:id="206"/>
    </w:p>
    <w:p w14:paraId="67AF9E04" w14:textId="20ABEA96" w:rsidR="00013F0D" w:rsidRPr="006D5A55" w:rsidRDefault="00E952C3" w:rsidP="006D5A55">
      <w:pPr>
        <w:ind w:firstLine="720"/>
        <w:rPr>
          <w:rFonts w:cs="Times New Roman"/>
          <w:szCs w:val="28"/>
        </w:rPr>
      </w:pPr>
      <w:r w:rsidRPr="008F05F8">
        <w:rPr>
          <w:rFonts w:cs="Times New Roman"/>
          <w:szCs w:val="28"/>
        </w:rPr>
        <w:t>Chức năng “Đăng nhập” là một trong những chức năng của actor Người đã có tài khoản được thể hiện ở trong Hình 2.2. Cho phép Người đã có tài khoản đăng nhập vào hệ thống. Các thông tin cụ thể về chức năng này bao gồm các kịch bản sử dụng được mô tả cụ thể ở trong Bảng 2.1 phía bên dưới.</w:t>
      </w:r>
    </w:p>
    <w:p w14:paraId="6177C5B1" w14:textId="7ADD1599" w:rsidR="0004198C" w:rsidRDefault="0004198C" w:rsidP="00BE4F8B">
      <w:pPr>
        <w:pStyle w:val="Caption"/>
      </w:pPr>
      <w:bookmarkStart w:id="207" w:name="_Ref119436483"/>
      <w:bookmarkStart w:id="208" w:name="_Toc119445044"/>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2</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5</w:t>
      </w:r>
      <w:r w:rsidR="005018C1">
        <w:rPr>
          <w:noProof/>
        </w:rPr>
        <w:fldChar w:fldCharType="end"/>
      </w:r>
      <w:bookmarkEnd w:id="207"/>
      <w:r w:rsidR="009434BF">
        <w:t xml:space="preserve">: </w:t>
      </w:r>
      <w:proofErr w:type="spellStart"/>
      <w:r w:rsidR="009434BF">
        <w:t>Mô</w:t>
      </w:r>
      <w:proofErr w:type="spellEnd"/>
      <w:r w:rsidR="009434BF">
        <w:t xml:space="preserve"> </w:t>
      </w:r>
      <w:proofErr w:type="spellStart"/>
      <w:r w:rsidR="009434BF">
        <w:t>tả</w:t>
      </w:r>
      <w:proofErr w:type="spellEnd"/>
      <w:r w:rsidR="009434BF">
        <w:t xml:space="preserve"> use case “</w:t>
      </w:r>
      <w:proofErr w:type="spellStart"/>
      <w:r w:rsidR="009434BF">
        <w:t>Đăng</w:t>
      </w:r>
      <w:proofErr w:type="spellEnd"/>
      <w:r w:rsidR="009434BF">
        <w:t xml:space="preserve"> </w:t>
      </w:r>
      <w:proofErr w:type="spellStart"/>
      <w:r w:rsidR="009434BF">
        <w:t>xuất</w:t>
      </w:r>
      <w:proofErr w:type="spellEnd"/>
      <w:r w:rsidR="009434BF">
        <w:t>”</w:t>
      </w:r>
      <w:bookmarkEnd w:id="208"/>
    </w:p>
    <w:tbl>
      <w:tblPr>
        <w:tblStyle w:val="Style12"/>
        <w:tblW w:w="982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251"/>
        <w:gridCol w:w="6572"/>
      </w:tblGrid>
      <w:tr w:rsidR="00013F0D" w:rsidRPr="00355745" w14:paraId="2C17D92D" w14:textId="77777777" w:rsidTr="00C24FE8">
        <w:tc>
          <w:tcPr>
            <w:tcW w:w="3251" w:type="dxa"/>
            <w:shd w:val="clear" w:color="auto" w:fill="auto"/>
            <w:tcMar>
              <w:top w:w="100" w:type="dxa"/>
              <w:left w:w="100" w:type="dxa"/>
              <w:bottom w:w="100" w:type="dxa"/>
              <w:right w:w="100" w:type="dxa"/>
            </w:tcMar>
            <w:vAlign w:val="center"/>
          </w:tcPr>
          <w:p w14:paraId="574DE607" w14:textId="77777777" w:rsidR="00013F0D" w:rsidRPr="00355745" w:rsidRDefault="00E952C3" w:rsidP="000C299A">
            <w:pPr>
              <w:widowControl w:val="0"/>
              <w:spacing w:line="240" w:lineRule="auto"/>
              <w:rPr>
                <w:rFonts w:cs="Times New Roman"/>
                <w:b/>
                <w:szCs w:val="28"/>
              </w:rPr>
            </w:pPr>
            <w:r w:rsidRPr="00355745">
              <w:rPr>
                <w:rFonts w:cs="Times New Roman"/>
                <w:b/>
                <w:szCs w:val="28"/>
              </w:rPr>
              <w:t>Tên use case</w:t>
            </w:r>
          </w:p>
        </w:tc>
        <w:tc>
          <w:tcPr>
            <w:tcW w:w="6572" w:type="dxa"/>
            <w:shd w:val="clear" w:color="auto" w:fill="auto"/>
            <w:tcMar>
              <w:top w:w="100" w:type="dxa"/>
              <w:left w:w="100" w:type="dxa"/>
              <w:bottom w:w="100" w:type="dxa"/>
              <w:right w:w="100" w:type="dxa"/>
            </w:tcMar>
            <w:vAlign w:val="center"/>
          </w:tcPr>
          <w:p w14:paraId="627E8DEE" w14:textId="6DDE2215" w:rsidR="00013F0D" w:rsidRPr="00C24FE8" w:rsidRDefault="00C24FE8" w:rsidP="000C299A">
            <w:pPr>
              <w:widowControl w:val="0"/>
              <w:spacing w:line="240" w:lineRule="auto"/>
              <w:rPr>
                <w:rFonts w:cs="Times New Roman"/>
                <w:b/>
                <w:szCs w:val="28"/>
                <w:lang w:val="en-US"/>
              </w:rPr>
            </w:pPr>
            <w:r>
              <w:rPr>
                <w:rFonts w:cs="Times New Roman"/>
                <w:b/>
                <w:szCs w:val="28"/>
                <w:lang w:val="en-US"/>
              </w:rPr>
              <w:t>Use case “</w:t>
            </w:r>
            <w:r w:rsidR="00E952C3" w:rsidRPr="00355745">
              <w:rPr>
                <w:rFonts w:cs="Times New Roman"/>
                <w:b/>
                <w:szCs w:val="28"/>
              </w:rPr>
              <w:t>Đăng xuất</w:t>
            </w:r>
            <w:r>
              <w:rPr>
                <w:rFonts w:cs="Times New Roman"/>
                <w:b/>
                <w:szCs w:val="28"/>
                <w:lang w:val="en-US"/>
              </w:rPr>
              <w:t>”</w:t>
            </w:r>
          </w:p>
        </w:tc>
      </w:tr>
      <w:tr w:rsidR="00013F0D" w:rsidRPr="00355745" w14:paraId="2BE3A189" w14:textId="77777777" w:rsidTr="00C24FE8">
        <w:tc>
          <w:tcPr>
            <w:tcW w:w="3251" w:type="dxa"/>
            <w:shd w:val="clear" w:color="auto" w:fill="auto"/>
            <w:tcMar>
              <w:top w:w="100" w:type="dxa"/>
              <w:left w:w="100" w:type="dxa"/>
              <w:bottom w:w="100" w:type="dxa"/>
              <w:right w:w="100" w:type="dxa"/>
            </w:tcMar>
            <w:vAlign w:val="center"/>
          </w:tcPr>
          <w:p w14:paraId="29F35489" w14:textId="77777777" w:rsidR="00013F0D" w:rsidRPr="00355745" w:rsidRDefault="00E952C3" w:rsidP="000C299A">
            <w:pPr>
              <w:widowControl w:val="0"/>
              <w:spacing w:line="240" w:lineRule="auto"/>
              <w:rPr>
                <w:rFonts w:cs="Times New Roman"/>
                <w:b/>
                <w:szCs w:val="28"/>
              </w:rPr>
            </w:pPr>
            <w:r w:rsidRPr="00355745">
              <w:rPr>
                <w:rFonts w:cs="Times New Roman"/>
                <w:b/>
                <w:szCs w:val="28"/>
              </w:rPr>
              <w:t>Tóm tắt use case</w:t>
            </w:r>
          </w:p>
        </w:tc>
        <w:tc>
          <w:tcPr>
            <w:tcW w:w="6572" w:type="dxa"/>
            <w:shd w:val="clear" w:color="auto" w:fill="auto"/>
            <w:tcMar>
              <w:top w:w="100" w:type="dxa"/>
              <w:left w:w="100" w:type="dxa"/>
              <w:bottom w:w="100" w:type="dxa"/>
              <w:right w:w="100" w:type="dxa"/>
            </w:tcMar>
            <w:vAlign w:val="center"/>
          </w:tcPr>
          <w:p w14:paraId="76FEE6A8" w14:textId="77777777" w:rsidR="00013F0D" w:rsidRPr="00355745" w:rsidRDefault="00E952C3" w:rsidP="000C299A">
            <w:pPr>
              <w:widowControl w:val="0"/>
              <w:spacing w:line="240" w:lineRule="auto"/>
              <w:rPr>
                <w:rFonts w:cs="Times New Roman"/>
                <w:szCs w:val="28"/>
              </w:rPr>
            </w:pPr>
            <w:r w:rsidRPr="00355745">
              <w:rPr>
                <w:rFonts w:cs="Times New Roman"/>
                <w:szCs w:val="28"/>
              </w:rPr>
              <w:t>Người dùng đăng xuất khỏi xuất hệ thống</w:t>
            </w:r>
          </w:p>
        </w:tc>
      </w:tr>
      <w:tr w:rsidR="00013F0D" w:rsidRPr="00355745" w14:paraId="531B4E39" w14:textId="77777777" w:rsidTr="00C24FE8">
        <w:tc>
          <w:tcPr>
            <w:tcW w:w="3251" w:type="dxa"/>
            <w:shd w:val="clear" w:color="auto" w:fill="auto"/>
            <w:tcMar>
              <w:top w:w="100" w:type="dxa"/>
              <w:left w:w="100" w:type="dxa"/>
              <w:bottom w:w="100" w:type="dxa"/>
              <w:right w:w="100" w:type="dxa"/>
            </w:tcMar>
            <w:vAlign w:val="center"/>
          </w:tcPr>
          <w:p w14:paraId="56B8CAD4" w14:textId="77777777" w:rsidR="00013F0D" w:rsidRPr="00355745" w:rsidRDefault="00E952C3" w:rsidP="000C299A">
            <w:pPr>
              <w:widowControl w:val="0"/>
              <w:spacing w:line="240" w:lineRule="auto"/>
              <w:rPr>
                <w:rFonts w:cs="Times New Roman"/>
                <w:b/>
                <w:szCs w:val="28"/>
              </w:rPr>
            </w:pPr>
            <w:r w:rsidRPr="00355745">
              <w:rPr>
                <w:rFonts w:cs="Times New Roman"/>
                <w:b/>
                <w:szCs w:val="28"/>
              </w:rPr>
              <w:t>Actor</w:t>
            </w:r>
          </w:p>
        </w:tc>
        <w:tc>
          <w:tcPr>
            <w:tcW w:w="6572" w:type="dxa"/>
            <w:shd w:val="clear" w:color="auto" w:fill="auto"/>
            <w:tcMar>
              <w:top w:w="100" w:type="dxa"/>
              <w:left w:w="100" w:type="dxa"/>
              <w:bottom w:w="100" w:type="dxa"/>
              <w:right w:w="100" w:type="dxa"/>
            </w:tcMar>
            <w:vAlign w:val="center"/>
          </w:tcPr>
          <w:p w14:paraId="0A49FA7D" w14:textId="77777777" w:rsidR="00013F0D" w:rsidRPr="00355745" w:rsidRDefault="00E952C3" w:rsidP="000C299A">
            <w:pPr>
              <w:widowControl w:val="0"/>
              <w:spacing w:line="240" w:lineRule="auto"/>
              <w:rPr>
                <w:rFonts w:cs="Times New Roman"/>
                <w:szCs w:val="28"/>
              </w:rPr>
            </w:pPr>
            <w:r w:rsidRPr="00355745">
              <w:rPr>
                <w:rFonts w:cs="Times New Roman"/>
                <w:szCs w:val="28"/>
              </w:rPr>
              <w:t>Người có tài khoản</w:t>
            </w:r>
          </w:p>
        </w:tc>
      </w:tr>
      <w:tr w:rsidR="00013F0D" w:rsidRPr="00355745" w14:paraId="2A8F9C21" w14:textId="77777777" w:rsidTr="00C24FE8">
        <w:tc>
          <w:tcPr>
            <w:tcW w:w="3251" w:type="dxa"/>
            <w:shd w:val="clear" w:color="auto" w:fill="auto"/>
            <w:tcMar>
              <w:top w:w="100" w:type="dxa"/>
              <w:left w:w="100" w:type="dxa"/>
              <w:bottom w:w="100" w:type="dxa"/>
              <w:right w:w="100" w:type="dxa"/>
            </w:tcMar>
            <w:vAlign w:val="center"/>
          </w:tcPr>
          <w:p w14:paraId="5994BF1E" w14:textId="77777777" w:rsidR="00013F0D" w:rsidRPr="00355745" w:rsidRDefault="00E952C3" w:rsidP="000C299A">
            <w:pPr>
              <w:widowControl w:val="0"/>
              <w:spacing w:line="240" w:lineRule="auto"/>
              <w:rPr>
                <w:rFonts w:cs="Times New Roman"/>
                <w:b/>
                <w:szCs w:val="28"/>
              </w:rPr>
            </w:pPr>
            <w:r w:rsidRPr="00355745">
              <w:rPr>
                <w:rFonts w:cs="Times New Roman"/>
                <w:b/>
                <w:szCs w:val="28"/>
              </w:rPr>
              <w:t>Ngày tạo</w:t>
            </w:r>
          </w:p>
        </w:tc>
        <w:tc>
          <w:tcPr>
            <w:tcW w:w="6572" w:type="dxa"/>
            <w:shd w:val="clear" w:color="auto" w:fill="auto"/>
            <w:tcMar>
              <w:top w:w="100" w:type="dxa"/>
              <w:left w:w="100" w:type="dxa"/>
              <w:bottom w:w="100" w:type="dxa"/>
              <w:right w:w="100" w:type="dxa"/>
            </w:tcMar>
            <w:vAlign w:val="center"/>
          </w:tcPr>
          <w:p w14:paraId="3A74B6A5" w14:textId="77777777" w:rsidR="00013F0D" w:rsidRPr="00355745" w:rsidRDefault="00E952C3" w:rsidP="000C299A">
            <w:pPr>
              <w:widowControl w:val="0"/>
              <w:spacing w:line="240" w:lineRule="auto"/>
              <w:rPr>
                <w:rFonts w:cs="Times New Roman"/>
                <w:szCs w:val="28"/>
              </w:rPr>
            </w:pPr>
            <w:r w:rsidRPr="00355745">
              <w:rPr>
                <w:rFonts w:cs="Times New Roman"/>
                <w:szCs w:val="28"/>
              </w:rPr>
              <w:t>10/09/2022</w:t>
            </w:r>
          </w:p>
        </w:tc>
      </w:tr>
      <w:tr w:rsidR="00013F0D" w:rsidRPr="00355745" w14:paraId="1C9169E9" w14:textId="77777777" w:rsidTr="00C24FE8">
        <w:tc>
          <w:tcPr>
            <w:tcW w:w="3251" w:type="dxa"/>
            <w:shd w:val="clear" w:color="auto" w:fill="auto"/>
            <w:tcMar>
              <w:top w:w="100" w:type="dxa"/>
              <w:left w:w="100" w:type="dxa"/>
              <w:bottom w:w="100" w:type="dxa"/>
              <w:right w:w="100" w:type="dxa"/>
            </w:tcMar>
            <w:vAlign w:val="center"/>
          </w:tcPr>
          <w:p w14:paraId="62655CB4" w14:textId="77777777" w:rsidR="00013F0D" w:rsidRPr="00355745" w:rsidRDefault="00E952C3" w:rsidP="000C299A">
            <w:pPr>
              <w:widowControl w:val="0"/>
              <w:spacing w:line="240" w:lineRule="auto"/>
              <w:rPr>
                <w:rFonts w:cs="Times New Roman"/>
                <w:b/>
                <w:szCs w:val="28"/>
              </w:rPr>
            </w:pPr>
            <w:r w:rsidRPr="00355745">
              <w:rPr>
                <w:rFonts w:cs="Times New Roman"/>
                <w:b/>
                <w:szCs w:val="28"/>
              </w:rPr>
              <w:lastRenderedPageBreak/>
              <w:t>Ngày cập nhật</w:t>
            </w:r>
          </w:p>
        </w:tc>
        <w:tc>
          <w:tcPr>
            <w:tcW w:w="6572" w:type="dxa"/>
            <w:shd w:val="clear" w:color="auto" w:fill="auto"/>
            <w:tcMar>
              <w:top w:w="100" w:type="dxa"/>
              <w:left w:w="100" w:type="dxa"/>
              <w:bottom w:w="100" w:type="dxa"/>
              <w:right w:w="100" w:type="dxa"/>
            </w:tcMar>
            <w:vAlign w:val="center"/>
          </w:tcPr>
          <w:p w14:paraId="65A24080" w14:textId="77777777" w:rsidR="00013F0D" w:rsidRPr="00355745" w:rsidRDefault="00E952C3" w:rsidP="000C299A">
            <w:pPr>
              <w:widowControl w:val="0"/>
              <w:spacing w:line="240" w:lineRule="auto"/>
              <w:rPr>
                <w:rFonts w:cs="Times New Roman"/>
                <w:szCs w:val="28"/>
              </w:rPr>
            </w:pPr>
            <w:r w:rsidRPr="00355745">
              <w:rPr>
                <w:rFonts w:cs="Times New Roman"/>
                <w:szCs w:val="28"/>
              </w:rPr>
              <w:t>03/11/2022</w:t>
            </w:r>
          </w:p>
        </w:tc>
      </w:tr>
      <w:tr w:rsidR="00013F0D" w:rsidRPr="00355745" w14:paraId="5EC8F823" w14:textId="77777777" w:rsidTr="00C24FE8">
        <w:tc>
          <w:tcPr>
            <w:tcW w:w="3251" w:type="dxa"/>
            <w:shd w:val="clear" w:color="auto" w:fill="auto"/>
            <w:tcMar>
              <w:top w:w="100" w:type="dxa"/>
              <w:left w:w="100" w:type="dxa"/>
              <w:bottom w:w="100" w:type="dxa"/>
              <w:right w:w="100" w:type="dxa"/>
            </w:tcMar>
            <w:vAlign w:val="center"/>
          </w:tcPr>
          <w:p w14:paraId="1198C958" w14:textId="77777777" w:rsidR="00013F0D" w:rsidRPr="00355745" w:rsidRDefault="00E952C3" w:rsidP="000C299A">
            <w:pPr>
              <w:widowControl w:val="0"/>
              <w:spacing w:line="240" w:lineRule="auto"/>
              <w:rPr>
                <w:rFonts w:cs="Times New Roman"/>
                <w:b/>
                <w:szCs w:val="28"/>
              </w:rPr>
            </w:pPr>
            <w:r w:rsidRPr="00355745">
              <w:rPr>
                <w:rFonts w:cs="Times New Roman"/>
                <w:b/>
                <w:szCs w:val="28"/>
              </w:rPr>
              <w:t>Version</w:t>
            </w:r>
          </w:p>
        </w:tc>
        <w:tc>
          <w:tcPr>
            <w:tcW w:w="6572" w:type="dxa"/>
            <w:shd w:val="clear" w:color="auto" w:fill="auto"/>
            <w:tcMar>
              <w:top w:w="100" w:type="dxa"/>
              <w:left w:w="100" w:type="dxa"/>
              <w:bottom w:w="100" w:type="dxa"/>
              <w:right w:w="100" w:type="dxa"/>
            </w:tcMar>
            <w:vAlign w:val="center"/>
          </w:tcPr>
          <w:p w14:paraId="2D70E333" w14:textId="77777777" w:rsidR="00013F0D" w:rsidRPr="00355745" w:rsidRDefault="00E952C3" w:rsidP="000C299A">
            <w:pPr>
              <w:widowControl w:val="0"/>
              <w:spacing w:line="240" w:lineRule="auto"/>
              <w:rPr>
                <w:rFonts w:cs="Times New Roman"/>
                <w:szCs w:val="28"/>
              </w:rPr>
            </w:pPr>
            <w:r w:rsidRPr="00355745">
              <w:rPr>
                <w:rFonts w:cs="Times New Roman"/>
                <w:szCs w:val="28"/>
              </w:rPr>
              <w:t>1.5</w:t>
            </w:r>
          </w:p>
        </w:tc>
      </w:tr>
      <w:tr w:rsidR="00013F0D" w:rsidRPr="00355745" w14:paraId="4E4D0DF0" w14:textId="77777777" w:rsidTr="00C24FE8">
        <w:tc>
          <w:tcPr>
            <w:tcW w:w="3251" w:type="dxa"/>
            <w:shd w:val="clear" w:color="auto" w:fill="auto"/>
            <w:tcMar>
              <w:top w:w="100" w:type="dxa"/>
              <w:left w:w="100" w:type="dxa"/>
              <w:bottom w:w="100" w:type="dxa"/>
              <w:right w:w="100" w:type="dxa"/>
            </w:tcMar>
            <w:vAlign w:val="center"/>
          </w:tcPr>
          <w:p w14:paraId="5EE44409" w14:textId="77777777" w:rsidR="00013F0D" w:rsidRPr="00355745" w:rsidRDefault="00E952C3" w:rsidP="000C299A">
            <w:pPr>
              <w:widowControl w:val="0"/>
              <w:spacing w:line="240" w:lineRule="auto"/>
              <w:rPr>
                <w:rFonts w:cs="Times New Roman"/>
                <w:b/>
                <w:szCs w:val="28"/>
              </w:rPr>
            </w:pPr>
            <w:r w:rsidRPr="00355745">
              <w:rPr>
                <w:rFonts w:cs="Times New Roman"/>
                <w:b/>
                <w:szCs w:val="28"/>
              </w:rPr>
              <w:t>Chịu trách nhiệm</w:t>
            </w:r>
          </w:p>
        </w:tc>
        <w:tc>
          <w:tcPr>
            <w:tcW w:w="6572" w:type="dxa"/>
            <w:shd w:val="clear" w:color="auto" w:fill="auto"/>
            <w:tcMar>
              <w:top w:w="100" w:type="dxa"/>
              <w:left w:w="100" w:type="dxa"/>
              <w:bottom w:w="100" w:type="dxa"/>
              <w:right w:w="100" w:type="dxa"/>
            </w:tcMar>
            <w:vAlign w:val="center"/>
          </w:tcPr>
          <w:p w14:paraId="7612E7A1" w14:textId="77777777" w:rsidR="00013F0D" w:rsidRPr="00355745" w:rsidRDefault="00E952C3" w:rsidP="000C299A">
            <w:pPr>
              <w:widowControl w:val="0"/>
              <w:spacing w:line="240" w:lineRule="auto"/>
              <w:rPr>
                <w:rFonts w:cs="Times New Roman"/>
                <w:szCs w:val="28"/>
              </w:rPr>
            </w:pPr>
            <w:r w:rsidRPr="00355745">
              <w:rPr>
                <w:rFonts w:cs="Times New Roman"/>
                <w:szCs w:val="28"/>
              </w:rPr>
              <w:t>Lâm Tiến Dương</w:t>
            </w:r>
          </w:p>
        </w:tc>
      </w:tr>
      <w:tr w:rsidR="00013F0D" w:rsidRPr="00355745" w14:paraId="4EEB8E08" w14:textId="77777777" w:rsidTr="00C24FE8">
        <w:tc>
          <w:tcPr>
            <w:tcW w:w="3251" w:type="dxa"/>
            <w:shd w:val="clear" w:color="auto" w:fill="auto"/>
            <w:tcMar>
              <w:top w:w="100" w:type="dxa"/>
              <w:left w:w="100" w:type="dxa"/>
              <w:bottom w:w="100" w:type="dxa"/>
              <w:right w:w="100" w:type="dxa"/>
            </w:tcMar>
            <w:vAlign w:val="center"/>
          </w:tcPr>
          <w:p w14:paraId="7D1C932A" w14:textId="77777777" w:rsidR="00013F0D" w:rsidRPr="00355745" w:rsidRDefault="00E952C3" w:rsidP="000C299A">
            <w:pPr>
              <w:widowControl w:val="0"/>
              <w:spacing w:line="240" w:lineRule="auto"/>
              <w:rPr>
                <w:rFonts w:cs="Times New Roman"/>
                <w:b/>
                <w:szCs w:val="28"/>
              </w:rPr>
            </w:pPr>
            <w:r w:rsidRPr="00355745">
              <w:rPr>
                <w:rFonts w:cs="Times New Roman"/>
                <w:b/>
                <w:szCs w:val="28"/>
              </w:rPr>
              <w:t>Điều kiện tiên quyết</w:t>
            </w:r>
          </w:p>
        </w:tc>
        <w:tc>
          <w:tcPr>
            <w:tcW w:w="6572" w:type="dxa"/>
            <w:shd w:val="clear" w:color="auto" w:fill="auto"/>
            <w:tcMar>
              <w:top w:w="100" w:type="dxa"/>
              <w:left w:w="100" w:type="dxa"/>
              <w:bottom w:w="100" w:type="dxa"/>
              <w:right w:w="100" w:type="dxa"/>
            </w:tcMar>
            <w:vAlign w:val="center"/>
          </w:tcPr>
          <w:p w14:paraId="4C46B070" w14:textId="77777777" w:rsidR="00013F0D" w:rsidRPr="00355745" w:rsidRDefault="00E952C3" w:rsidP="000C299A">
            <w:pPr>
              <w:widowControl w:val="0"/>
              <w:spacing w:line="240" w:lineRule="auto"/>
              <w:rPr>
                <w:rFonts w:cs="Times New Roman"/>
                <w:szCs w:val="28"/>
              </w:rPr>
            </w:pPr>
            <w:r w:rsidRPr="00355745">
              <w:rPr>
                <w:rFonts w:cs="Times New Roman"/>
                <w:szCs w:val="28"/>
              </w:rPr>
              <w:t>Người dùng phải đăng nhập vào hệ thống trước đó</w:t>
            </w:r>
          </w:p>
        </w:tc>
      </w:tr>
      <w:tr w:rsidR="00013F0D" w:rsidRPr="00355745" w14:paraId="2327FE2A" w14:textId="77777777" w:rsidTr="00C24FE8">
        <w:tc>
          <w:tcPr>
            <w:tcW w:w="3251" w:type="dxa"/>
            <w:shd w:val="clear" w:color="auto" w:fill="auto"/>
            <w:tcMar>
              <w:top w:w="100" w:type="dxa"/>
              <w:left w:w="100" w:type="dxa"/>
              <w:bottom w:w="100" w:type="dxa"/>
              <w:right w:w="100" w:type="dxa"/>
            </w:tcMar>
            <w:vAlign w:val="center"/>
          </w:tcPr>
          <w:p w14:paraId="3DB49E7A" w14:textId="77777777" w:rsidR="00013F0D" w:rsidRPr="00355745" w:rsidRDefault="00E952C3" w:rsidP="000C299A">
            <w:pPr>
              <w:widowControl w:val="0"/>
              <w:spacing w:line="240" w:lineRule="auto"/>
              <w:rPr>
                <w:rFonts w:cs="Times New Roman"/>
                <w:b/>
                <w:szCs w:val="28"/>
              </w:rPr>
            </w:pPr>
            <w:r w:rsidRPr="00355745">
              <w:rPr>
                <w:rFonts w:cs="Times New Roman"/>
                <w:b/>
                <w:szCs w:val="28"/>
              </w:rPr>
              <w:t>Kịch bản thường</w:t>
            </w:r>
          </w:p>
        </w:tc>
        <w:tc>
          <w:tcPr>
            <w:tcW w:w="6572" w:type="dxa"/>
            <w:shd w:val="clear" w:color="auto" w:fill="auto"/>
            <w:tcMar>
              <w:top w:w="100" w:type="dxa"/>
              <w:left w:w="100" w:type="dxa"/>
              <w:bottom w:w="100" w:type="dxa"/>
              <w:right w:w="100" w:type="dxa"/>
            </w:tcMar>
            <w:vAlign w:val="center"/>
          </w:tcPr>
          <w:p w14:paraId="5530726E" w14:textId="77777777" w:rsidR="00013F0D" w:rsidRPr="00355745" w:rsidRDefault="00E952C3">
            <w:pPr>
              <w:widowControl w:val="0"/>
              <w:numPr>
                <w:ilvl w:val="0"/>
                <w:numId w:val="10"/>
              </w:numPr>
              <w:spacing w:line="240" w:lineRule="auto"/>
              <w:rPr>
                <w:rFonts w:cs="Times New Roman"/>
                <w:szCs w:val="28"/>
              </w:rPr>
            </w:pPr>
            <w:r w:rsidRPr="00355745">
              <w:rPr>
                <w:rFonts w:cs="Times New Roman"/>
                <w:szCs w:val="28"/>
              </w:rPr>
              <w:t>Người dùng chọn vào chức năng đăng xuất của giao diện hệ thống.</w:t>
            </w:r>
          </w:p>
          <w:p w14:paraId="3EA2C412" w14:textId="77777777" w:rsidR="00013F0D" w:rsidRPr="00355745" w:rsidRDefault="00E952C3">
            <w:pPr>
              <w:widowControl w:val="0"/>
              <w:numPr>
                <w:ilvl w:val="0"/>
                <w:numId w:val="10"/>
              </w:numPr>
              <w:spacing w:line="240" w:lineRule="auto"/>
              <w:rPr>
                <w:rFonts w:cs="Times New Roman"/>
                <w:szCs w:val="28"/>
              </w:rPr>
            </w:pPr>
            <w:r w:rsidRPr="00355745">
              <w:rPr>
                <w:rFonts w:cs="Times New Roman"/>
                <w:szCs w:val="28"/>
              </w:rPr>
              <w:t>Hệ thống hiển thị thông báo xác nhận đăng xuất ra màn hình.</w:t>
            </w:r>
          </w:p>
          <w:p w14:paraId="0548C5C7" w14:textId="77777777" w:rsidR="00013F0D" w:rsidRPr="00355745" w:rsidRDefault="00E952C3">
            <w:pPr>
              <w:widowControl w:val="0"/>
              <w:numPr>
                <w:ilvl w:val="0"/>
                <w:numId w:val="10"/>
              </w:numPr>
              <w:spacing w:line="240" w:lineRule="auto"/>
              <w:rPr>
                <w:rFonts w:cs="Times New Roman"/>
                <w:szCs w:val="28"/>
              </w:rPr>
            </w:pPr>
            <w:r w:rsidRPr="00355745">
              <w:rPr>
                <w:rFonts w:cs="Times New Roman"/>
                <w:szCs w:val="28"/>
              </w:rPr>
              <w:t>Người dùng chọn vào nút đăng xuất được hiển thị trên màn hình</w:t>
            </w:r>
          </w:p>
          <w:p w14:paraId="53D81199" w14:textId="77777777" w:rsidR="00013F0D" w:rsidRPr="00355745" w:rsidRDefault="00E952C3">
            <w:pPr>
              <w:widowControl w:val="0"/>
              <w:numPr>
                <w:ilvl w:val="0"/>
                <w:numId w:val="10"/>
              </w:numPr>
              <w:spacing w:line="240" w:lineRule="auto"/>
              <w:rPr>
                <w:rFonts w:cs="Times New Roman"/>
                <w:szCs w:val="28"/>
              </w:rPr>
            </w:pPr>
            <w:r w:rsidRPr="00355745">
              <w:rPr>
                <w:rFonts w:cs="Times New Roman"/>
                <w:szCs w:val="28"/>
              </w:rPr>
              <w:t>Hệ thống đưa người dùng về giao diện của người chưa có tài khoản</w:t>
            </w:r>
          </w:p>
        </w:tc>
      </w:tr>
      <w:tr w:rsidR="00013F0D" w:rsidRPr="00355745" w14:paraId="6EAE1C11" w14:textId="77777777" w:rsidTr="00C24FE8">
        <w:tc>
          <w:tcPr>
            <w:tcW w:w="3251" w:type="dxa"/>
            <w:shd w:val="clear" w:color="auto" w:fill="auto"/>
            <w:tcMar>
              <w:top w:w="100" w:type="dxa"/>
              <w:left w:w="100" w:type="dxa"/>
              <w:bottom w:w="100" w:type="dxa"/>
              <w:right w:w="100" w:type="dxa"/>
            </w:tcMar>
            <w:vAlign w:val="center"/>
          </w:tcPr>
          <w:p w14:paraId="504E5418" w14:textId="77777777" w:rsidR="00013F0D" w:rsidRPr="00355745" w:rsidRDefault="00E952C3" w:rsidP="000C299A">
            <w:pPr>
              <w:widowControl w:val="0"/>
              <w:spacing w:line="240" w:lineRule="auto"/>
              <w:rPr>
                <w:rFonts w:cs="Times New Roman"/>
                <w:b/>
                <w:szCs w:val="28"/>
              </w:rPr>
            </w:pPr>
            <w:r w:rsidRPr="00355745">
              <w:rPr>
                <w:rFonts w:cs="Times New Roman"/>
                <w:b/>
                <w:szCs w:val="28"/>
              </w:rPr>
              <w:t>Kịch bản thay thế</w:t>
            </w:r>
          </w:p>
        </w:tc>
        <w:tc>
          <w:tcPr>
            <w:tcW w:w="6572" w:type="dxa"/>
            <w:shd w:val="clear" w:color="auto" w:fill="auto"/>
            <w:tcMar>
              <w:top w:w="100" w:type="dxa"/>
              <w:left w:w="100" w:type="dxa"/>
              <w:bottom w:w="100" w:type="dxa"/>
              <w:right w:w="100" w:type="dxa"/>
            </w:tcMar>
            <w:vAlign w:val="center"/>
          </w:tcPr>
          <w:p w14:paraId="67FCF774" w14:textId="77777777" w:rsidR="00013F0D" w:rsidRPr="00355745" w:rsidRDefault="00013F0D" w:rsidP="000C299A">
            <w:pPr>
              <w:widowControl w:val="0"/>
              <w:spacing w:line="240" w:lineRule="auto"/>
              <w:rPr>
                <w:rFonts w:cs="Times New Roman"/>
                <w:szCs w:val="28"/>
              </w:rPr>
            </w:pPr>
          </w:p>
        </w:tc>
      </w:tr>
      <w:tr w:rsidR="00013F0D" w:rsidRPr="00355745" w14:paraId="1DFA1ABF" w14:textId="77777777" w:rsidTr="00C24FE8">
        <w:tc>
          <w:tcPr>
            <w:tcW w:w="3251" w:type="dxa"/>
            <w:shd w:val="clear" w:color="auto" w:fill="auto"/>
            <w:tcMar>
              <w:top w:w="100" w:type="dxa"/>
              <w:left w:w="100" w:type="dxa"/>
              <w:bottom w:w="100" w:type="dxa"/>
              <w:right w:w="100" w:type="dxa"/>
            </w:tcMar>
            <w:vAlign w:val="center"/>
          </w:tcPr>
          <w:p w14:paraId="2877ACD7" w14:textId="77777777" w:rsidR="00013F0D" w:rsidRPr="00355745" w:rsidRDefault="00E952C3" w:rsidP="000C299A">
            <w:pPr>
              <w:widowControl w:val="0"/>
              <w:spacing w:line="240" w:lineRule="auto"/>
              <w:rPr>
                <w:rFonts w:cs="Times New Roman"/>
                <w:b/>
                <w:szCs w:val="28"/>
              </w:rPr>
            </w:pPr>
            <w:r w:rsidRPr="00355745">
              <w:rPr>
                <w:rFonts w:cs="Times New Roman"/>
                <w:b/>
                <w:szCs w:val="28"/>
              </w:rPr>
              <w:t>Kết quả</w:t>
            </w:r>
          </w:p>
        </w:tc>
        <w:tc>
          <w:tcPr>
            <w:tcW w:w="6572" w:type="dxa"/>
            <w:shd w:val="clear" w:color="auto" w:fill="auto"/>
            <w:tcMar>
              <w:top w:w="100" w:type="dxa"/>
              <w:left w:w="100" w:type="dxa"/>
              <w:bottom w:w="100" w:type="dxa"/>
              <w:right w:w="100" w:type="dxa"/>
            </w:tcMar>
            <w:vAlign w:val="center"/>
          </w:tcPr>
          <w:p w14:paraId="122E86E8" w14:textId="77777777" w:rsidR="00013F0D" w:rsidRPr="00355745" w:rsidRDefault="00E952C3" w:rsidP="000C299A">
            <w:pPr>
              <w:widowControl w:val="0"/>
              <w:spacing w:line="240" w:lineRule="auto"/>
              <w:rPr>
                <w:rFonts w:cs="Times New Roman"/>
                <w:szCs w:val="28"/>
              </w:rPr>
            </w:pPr>
            <w:r w:rsidRPr="00355745">
              <w:rPr>
                <w:rFonts w:cs="Times New Roman"/>
                <w:szCs w:val="28"/>
              </w:rPr>
              <w:t>Người dùng đăng xuất thành công khỏi hệ thống</w:t>
            </w:r>
          </w:p>
        </w:tc>
      </w:tr>
    </w:tbl>
    <w:p w14:paraId="306B9E45" w14:textId="1A3C4406" w:rsidR="00013F0D" w:rsidRPr="001E57AD" w:rsidRDefault="00013F0D" w:rsidP="000C299A">
      <w:bookmarkStart w:id="209" w:name="_mluo5j9crmyv" w:colFirst="0" w:colLast="0"/>
      <w:bookmarkEnd w:id="209"/>
    </w:p>
    <w:p w14:paraId="2BA37A96" w14:textId="32DF3A9F" w:rsidR="00013F0D" w:rsidRPr="001E57AD" w:rsidRDefault="00E952C3">
      <w:pPr>
        <w:pStyle w:val="Heading3"/>
      </w:pPr>
      <w:bookmarkStart w:id="210" w:name="_l4u82xxvfngz" w:colFirst="0" w:colLast="0"/>
      <w:bookmarkStart w:id="211" w:name="_Toc119444962"/>
      <w:bookmarkEnd w:id="210"/>
      <w:r w:rsidRPr="001E57AD">
        <w:t>Use case “Quản lý tài khoản”.</w:t>
      </w:r>
      <w:bookmarkEnd w:id="211"/>
    </w:p>
    <w:p w14:paraId="502FFEAF" w14:textId="4AA1E631" w:rsidR="00100B52" w:rsidRPr="006D5A55" w:rsidRDefault="00E952C3" w:rsidP="006D5A55">
      <w:pPr>
        <w:spacing w:before="240" w:after="240"/>
        <w:ind w:firstLine="720"/>
        <w:jc w:val="both"/>
        <w:rPr>
          <w:rFonts w:eastAsia="Times New Roman" w:cs="Times New Roman"/>
          <w:szCs w:val="28"/>
          <w:lang w:val="en-US"/>
        </w:rPr>
      </w:pPr>
      <w:r w:rsidRPr="001E57AD">
        <w:rPr>
          <w:rFonts w:eastAsia="Times New Roman" w:cs="Times New Roman"/>
          <w:szCs w:val="28"/>
        </w:rPr>
        <w:t>Chức năng “ Quản lý tài khoản” là một trong những chức năng của actor Quản trị viên. Nó cho phép quản trị viên thực hiện công việc quản lý tài khoản trên hệ thống</w:t>
      </w:r>
      <w:r w:rsidR="00F1511C">
        <w:rPr>
          <w:rFonts w:eastAsia="Times New Roman" w:cs="Times New Roman"/>
          <w:szCs w:val="28"/>
          <w:lang w:val="en-US"/>
        </w:rPr>
        <w:t xml:space="preserve"> </w:t>
      </w:r>
      <w:proofErr w:type="spellStart"/>
      <w:r w:rsidR="00F1511C">
        <w:rPr>
          <w:rFonts w:eastAsia="Times New Roman" w:cs="Times New Roman"/>
          <w:szCs w:val="28"/>
          <w:lang w:val="en-US"/>
        </w:rPr>
        <w:t>được</w:t>
      </w:r>
      <w:proofErr w:type="spellEnd"/>
      <w:r w:rsidR="00F1511C">
        <w:rPr>
          <w:rFonts w:eastAsia="Times New Roman" w:cs="Times New Roman"/>
          <w:szCs w:val="28"/>
          <w:lang w:val="en-US"/>
        </w:rPr>
        <w:t xml:space="preserve"> </w:t>
      </w:r>
      <w:proofErr w:type="spellStart"/>
      <w:r w:rsidR="00F1511C">
        <w:rPr>
          <w:rFonts w:eastAsia="Times New Roman" w:cs="Times New Roman"/>
          <w:szCs w:val="28"/>
          <w:lang w:val="en-US"/>
        </w:rPr>
        <w:t>thể</w:t>
      </w:r>
      <w:proofErr w:type="spellEnd"/>
      <w:r w:rsidR="00F1511C">
        <w:rPr>
          <w:rFonts w:eastAsia="Times New Roman" w:cs="Times New Roman"/>
          <w:szCs w:val="28"/>
          <w:lang w:val="en-US"/>
        </w:rPr>
        <w:t xml:space="preserve"> </w:t>
      </w:r>
      <w:proofErr w:type="spellStart"/>
      <w:r w:rsidR="00F1511C">
        <w:rPr>
          <w:rFonts w:eastAsia="Times New Roman" w:cs="Times New Roman"/>
          <w:szCs w:val="28"/>
          <w:lang w:val="en-US"/>
        </w:rPr>
        <w:t>hiện</w:t>
      </w:r>
      <w:proofErr w:type="spellEnd"/>
      <w:r w:rsidR="00F1511C">
        <w:rPr>
          <w:rFonts w:eastAsia="Times New Roman" w:cs="Times New Roman"/>
          <w:szCs w:val="28"/>
          <w:lang w:val="en-US"/>
        </w:rPr>
        <w:t xml:space="preserve"> </w:t>
      </w:r>
      <w:proofErr w:type="spellStart"/>
      <w:r w:rsidR="00F1511C">
        <w:rPr>
          <w:rFonts w:eastAsia="Times New Roman" w:cs="Times New Roman"/>
          <w:szCs w:val="28"/>
          <w:lang w:val="en-US"/>
        </w:rPr>
        <w:t>trong</w:t>
      </w:r>
      <w:proofErr w:type="spellEnd"/>
      <w:r w:rsidR="00F1511C">
        <w:rPr>
          <w:rFonts w:eastAsia="Times New Roman" w:cs="Times New Roman"/>
          <w:szCs w:val="28"/>
          <w:lang w:val="en-US"/>
        </w:rPr>
        <w:t xml:space="preserve"> </w:t>
      </w:r>
      <w:r w:rsidR="00F1511C">
        <w:rPr>
          <w:rFonts w:eastAsia="Times New Roman" w:cs="Times New Roman"/>
          <w:szCs w:val="28"/>
          <w:lang w:val="en-US"/>
        </w:rPr>
        <w:fldChar w:fldCharType="begin"/>
      </w:r>
      <w:r w:rsidR="00F1511C">
        <w:rPr>
          <w:rFonts w:eastAsia="Times New Roman" w:cs="Times New Roman"/>
          <w:szCs w:val="28"/>
          <w:lang w:val="en-US"/>
        </w:rPr>
        <w:instrText xml:space="preserve"> REF _Ref118850419 \h </w:instrText>
      </w:r>
      <w:r w:rsidR="00F1511C">
        <w:rPr>
          <w:rFonts w:eastAsia="Times New Roman" w:cs="Times New Roman"/>
          <w:szCs w:val="28"/>
          <w:lang w:val="en-US"/>
        </w:rPr>
      </w:r>
      <w:r w:rsidR="00F1511C">
        <w:rPr>
          <w:rFonts w:eastAsia="Times New Roman" w:cs="Times New Roman"/>
          <w:szCs w:val="28"/>
          <w:lang w:val="en-US"/>
        </w:rPr>
        <w:fldChar w:fldCharType="separate"/>
      </w:r>
      <w:r w:rsidR="00A97CFA">
        <w:t xml:space="preserve">Hình </w:t>
      </w:r>
      <w:r w:rsidR="00A97CFA">
        <w:rPr>
          <w:noProof/>
        </w:rPr>
        <w:t>2</w:t>
      </w:r>
      <w:r w:rsidR="00A97CFA">
        <w:t>.</w:t>
      </w:r>
      <w:r w:rsidR="00A97CFA">
        <w:rPr>
          <w:noProof/>
        </w:rPr>
        <w:t>4</w:t>
      </w:r>
      <w:r w:rsidR="00F1511C">
        <w:rPr>
          <w:rFonts w:eastAsia="Times New Roman" w:cs="Times New Roman"/>
          <w:szCs w:val="28"/>
          <w:lang w:val="en-US"/>
        </w:rPr>
        <w:fldChar w:fldCharType="end"/>
      </w:r>
      <w:r w:rsidRPr="001E57AD">
        <w:rPr>
          <w:rFonts w:eastAsia="Times New Roman" w:cs="Times New Roman"/>
          <w:szCs w:val="28"/>
        </w:rPr>
        <w:t xml:space="preserve">. Các thông tin cụ thể của chức năng này bào gồm các kịch bản </w:t>
      </w:r>
      <w:r w:rsidR="000C299A">
        <w:rPr>
          <w:rFonts w:eastAsia="Times New Roman" w:cs="Times New Roman"/>
          <w:szCs w:val="28"/>
        </w:rPr>
        <w:t>sử dụng được mô tả cụ thể trong</w:t>
      </w:r>
      <w:r w:rsidR="00F1511C">
        <w:rPr>
          <w:rFonts w:eastAsia="Times New Roman" w:cs="Times New Roman"/>
          <w:szCs w:val="28"/>
          <w:lang w:val="en-US"/>
        </w:rPr>
        <w:t xml:space="preserve"> </w:t>
      </w:r>
      <w:r w:rsidR="00F1511C">
        <w:rPr>
          <w:rFonts w:eastAsia="Times New Roman" w:cs="Times New Roman"/>
          <w:szCs w:val="28"/>
          <w:lang w:val="en-US"/>
        </w:rPr>
        <w:fldChar w:fldCharType="begin"/>
      </w:r>
      <w:r w:rsidR="00F1511C">
        <w:rPr>
          <w:rFonts w:eastAsia="Times New Roman" w:cs="Times New Roman"/>
          <w:szCs w:val="28"/>
          <w:lang w:val="en-US"/>
        </w:rPr>
        <w:instrText xml:space="preserve"> REF _Ref118852745 \h </w:instrText>
      </w:r>
      <w:r w:rsidR="00F1511C">
        <w:rPr>
          <w:rFonts w:eastAsia="Times New Roman" w:cs="Times New Roman"/>
          <w:szCs w:val="28"/>
          <w:lang w:val="en-US"/>
        </w:rPr>
      </w:r>
      <w:r w:rsidR="00F1511C">
        <w:rPr>
          <w:rFonts w:eastAsia="Times New Roman" w:cs="Times New Roman"/>
          <w:szCs w:val="28"/>
          <w:lang w:val="en-US"/>
        </w:rPr>
        <w:fldChar w:fldCharType="separate"/>
      </w:r>
      <w:r w:rsidR="00A97CFA">
        <w:t xml:space="preserve">Bảng </w:t>
      </w:r>
      <w:r w:rsidR="00A97CFA">
        <w:rPr>
          <w:noProof/>
        </w:rPr>
        <w:t>2</w:t>
      </w:r>
      <w:r w:rsidR="00A97CFA">
        <w:t>.</w:t>
      </w:r>
      <w:r w:rsidR="00A97CFA">
        <w:rPr>
          <w:noProof/>
        </w:rPr>
        <w:t>6</w:t>
      </w:r>
      <w:r w:rsidR="00F1511C">
        <w:rPr>
          <w:rFonts w:eastAsia="Times New Roman" w:cs="Times New Roman"/>
          <w:szCs w:val="28"/>
          <w:lang w:val="en-US"/>
        </w:rPr>
        <w:fldChar w:fldCharType="end"/>
      </w:r>
      <w:r w:rsidRPr="001E57AD">
        <w:rPr>
          <w:rFonts w:eastAsia="Times New Roman" w:cs="Times New Roman"/>
          <w:i/>
          <w:szCs w:val="28"/>
        </w:rPr>
        <w:t xml:space="preserve"> </w:t>
      </w:r>
      <w:r w:rsidRPr="001E57AD">
        <w:rPr>
          <w:rFonts w:eastAsia="Times New Roman" w:cs="Times New Roman"/>
          <w:szCs w:val="28"/>
        </w:rPr>
        <w:t>bên dưới.</w:t>
      </w:r>
      <w:r w:rsidR="006D5A55">
        <w:rPr>
          <w:rFonts w:eastAsia="Times New Roman" w:cs="Times New Roman"/>
          <w:szCs w:val="28"/>
          <w:lang w:val="en-US"/>
        </w:rPr>
        <w:t xml:space="preserve"> </w:t>
      </w:r>
      <w:proofErr w:type="spellStart"/>
      <w:ins w:id="212" w:author="Tiến Dương Lâm" w:date="2022-11-15T22:21:00Z">
        <w:r w:rsidR="006D5A55">
          <w:rPr>
            <w:rFonts w:eastAsia="Times New Roman" w:cs="Times New Roman"/>
            <w:szCs w:val="28"/>
            <w:lang w:val="en-US"/>
          </w:rPr>
          <w:t>Sơ</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đồ</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tuần</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tự</w:t>
        </w:r>
      </w:ins>
      <w:proofErr w:type="spellEnd"/>
      <w:ins w:id="213" w:author="Tiến Dương Lâm" w:date="2022-11-15T22:22:00Z">
        <w:r w:rsidR="006D5A55">
          <w:rPr>
            <w:rFonts w:eastAsia="Times New Roman" w:cs="Times New Roman"/>
            <w:szCs w:val="28"/>
            <w:lang w:val="en-US"/>
          </w:rPr>
          <w:t xml:space="preserve"> </w:t>
        </w:r>
        <w:proofErr w:type="spellStart"/>
        <w:r w:rsidR="006D5A55">
          <w:rPr>
            <w:rFonts w:eastAsia="Times New Roman" w:cs="Times New Roman"/>
            <w:szCs w:val="28"/>
            <w:lang w:val="en-US"/>
          </w:rPr>
          <w:t>của</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chức</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năng</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này</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được</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mô</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tả</w:t>
        </w:r>
        <w:proofErr w:type="spellEnd"/>
        <w:r w:rsidR="006D5A55">
          <w:rPr>
            <w:rFonts w:eastAsia="Times New Roman" w:cs="Times New Roman"/>
            <w:szCs w:val="28"/>
            <w:lang w:val="en-US"/>
          </w:rPr>
          <w:t xml:space="preserve"> ở </w:t>
        </w:r>
        <w:r w:rsidR="006D5A55">
          <w:rPr>
            <w:rFonts w:eastAsia="Times New Roman" w:cs="Times New Roman"/>
            <w:szCs w:val="28"/>
            <w:lang w:val="en-US"/>
          </w:rPr>
          <w:fldChar w:fldCharType="begin"/>
        </w:r>
        <w:r w:rsidR="006D5A55">
          <w:rPr>
            <w:rFonts w:eastAsia="Times New Roman" w:cs="Times New Roman"/>
            <w:szCs w:val="28"/>
            <w:lang w:val="en-US"/>
          </w:rPr>
          <w:instrText xml:space="preserve"> REF _Ref118858003 \h </w:instrText>
        </w:r>
        <w:r w:rsidR="006D5A55">
          <w:rPr>
            <w:rFonts w:eastAsia="Times New Roman" w:cs="Times New Roman"/>
            <w:szCs w:val="28"/>
            <w:lang w:val="en-US"/>
          </w:rPr>
        </w:r>
      </w:ins>
      <w:r w:rsidR="006D5A55">
        <w:rPr>
          <w:rFonts w:eastAsia="Times New Roman" w:cs="Times New Roman"/>
          <w:szCs w:val="28"/>
          <w:lang w:val="en-US"/>
        </w:rPr>
        <w:fldChar w:fldCharType="separate"/>
      </w:r>
      <w:ins w:id="214" w:author="Tiến Dương Lâm" w:date="2022-11-15T22:22:00Z">
        <w:r w:rsidR="006D5A55">
          <w:t xml:space="preserve">Hình </w:t>
        </w:r>
        <w:r w:rsidR="006D5A55">
          <w:rPr>
            <w:noProof/>
          </w:rPr>
          <w:t>4</w:t>
        </w:r>
        <w:r w:rsidR="006D5A55">
          <w:t>.</w:t>
        </w:r>
        <w:r w:rsidR="006D5A55">
          <w:rPr>
            <w:noProof/>
          </w:rPr>
          <w:t>2</w:t>
        </w:r>
        <w:r w:rsidR="006D5A55">
          <w:rPr>
            <w:rFonts w:eastAsia="Times New Roman" w:cs="Times New Roman"/>
            <w:szCs w:val="28"/>
            <w:lang w:val="en-US"/>
          </w:rPr>
          <w:fldChar w:fldCharType="end"/>
        </w:r>
        <w:r w:rsidR="006D5A55">
          <w:rPr>
            <w:rFonts w:eastAsia="Times New Roman" w:cs="Times New Roman"/>
            <w:szCs w:val="28"/>
            <w:lang w:val="en-US"/>
          </w:rPr>
          <w:t xml:space="preserve">. </w:t>
        </w:r>
        <w:proofErr w:type="spellStart"/>
        <w:r w:rsidR="006D5A55">
          <w:rPr>
            <w:rFonts w:eastAsia="Times New Roman" w:cs="Times New Roman"/>
            <w:szCs w:val="28"/>
            <w:lang w:val="en-US"/>
          </w:rPr>
          <w:t>Sơ</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đồ</w:t>
        </w:r>
        <w:proofErr w:type="spellEnd"/>
        <w:r w:rsidR="006D5A55">
          <w:rPr>
            <w:rFonts w:eastAsia="Times New Roman" w:cs="Times New Roman"/>
            <w:szCs w:val="28"/>
            <w:lang w:val="en-US"/>
          </w:rPr>
          <w:t xml:space="preserve"> </w:t>
        </w:r>
      </w:ins>
      <w:proofErr w:type="spellStart"/>
      <w:ins w:id="215" w:author="Tiến Dương Lâm" w:date="2022-11-15T22:23:00Z">
        <w:r w:rsidR="006D5A55">
          <w:rPr>
            <w:rFonts w:eastAsia="Times New Roman" w:cs="Times New Roman"/>
            <w:szCs w:val="28"/>
            <w:lang w:val="en-US"/>
          </w:rPr>
          <w:t>hoạt</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động</w:t>
        </w:r>
      </w:ins>
      <w:proofErr w:type="spellEnd"/>
      <w:ins w:id="216" w:author="Tiến Dương Lâm" w:date="2022-11-15T22:22:00Z">
        <w:r w:rsidR="006D5A55">
          <w:rPr>
            <w:rFonts w:eastAsia="Times New Roman" w:cs="Times New Roman"/>
            <w:szCs w:val="28"/>
            <w:lang w:val="en-US"/>
          </w:rPr>
          <w:t xml:space="preserve"> </w:t>
        </w:r>
        <w:proofErr w:type="spellStart"/>
        <w:r w:rsidR="006D5A55">
          <w:rPr>
            <w:rFonts w:eastAsia="Times New Roman" w:cs="Times New Roman"/>
            <w:szCs w:val="28"/>
            <w:lang w:val="en-US"/>
          </w:rPr>
          <w:t>của</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chức</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năng</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được</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mô</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tả</w:t>
        </w:r>
        <w:proofErr w:type="spellEnd"/>
        <w:r w:rsidR="006D5A55">
          <w:rPr>
            <w:rFonts w:eastAsia="Times New Roman" w:cs="Times New Roman"/>
            <w:szCs w:val="28"/>
            <w:lang w:val="en-US"/>
          </w:rPr>
          <w:t xml:space="preserve"> ở </w:t>
        </w:r>
      </w:ins>
      <w:ins w:id="217" w:author="Tiến Dương Lâm" w:date="2022-11-15T22:23:00Z">
        <w:r w:rsidR="006D5A55">
          <w:rPr>
            <w:rFonts w:eastAsia="Times New Roman" w:cs="Times New Roman"/>
            <w:szCs w:val="28"/>
            <w:lang w:val="en-US"/>
          </w:rPr>
          <w:fldChar w:fldCharType="begin"/>
        </w:r>
        <w:r w:rsidR="006D5A55">
          <w:rPr>
            <w:rFonts w:eastAsia="Times New Roman" w:cs="Times New Roman"/>
            <w:szCs w:val="28"/>
            <w:lang w:val="en-US"/>
          </w:rPr>
          <w:instrText xml:space="preserve"> REF _Ref118859719 \h </w:instrText>
        </w:r>
        <w:r w:rsidR="006D5A55">
          <w:rPr>
            <w:rFonts w:eastAsia="Times New Roman" w:cs="Times New Roman"/>
            <w:szCs w:val="28"/>
            <w:lang w:val="en-US"/>
          </w:rPr>
        </w:r>
      </w:ins>
      <w:r w:rsidR="006D5A55">
        <w:rPr>
          <w:rFonts w:eastAsia="Times New Roman" w:cs="Times New Roman"/>
          <w:szCs w:val="28"/>
          <w:lang w:val="en-US"/>
        </w:rPr>
        <w:fldChar w:fldCharType="separate"/>
      </w:r>
      <w:ins w:id="218" w:author="Tiến Dương Lâm" w:date="2022-11-15T22:23:00Z">
        <w:r w:rsidR="006D5A55">
          <w:t xml:space="preserve">Hình </w:t>
        </w:r>
        <w:r w:rsidR="006D5A55">
          <w:rPr>
            <w:noProof/>
          </w:rPr>
          <w:t>5</w:t>
        </w:r>
        <w:r w:rsidR="006D5A55">
          <w:t>.</w:t>
        </w:r>
        <w:r w:rsidR="006D5A55">
          <w:rPr>
            <w:noProof/>
          </w:rPr>
          <w:t>3</w:t>
        </w:r>
        <w:r w:rsidR="006D5A55">
          <w:rPr>
            <w:rFonts w:eastAsia="Times New Roman" w:cs="Times New Roman"/>
            <w:szCs w:val="28"/>
            <w:lang w:val="en-US"/>
          </w:rPr>
          <w:fldChar w:fldCharType="end"/>
        </w:r>
        <w:r w:rsidR="006D5A55">
          <w:rPr>
            <w:rFonts w:eastAsia="Times New Roman" w:cs="Times New Roman"/>
            <w:szCs w:val="28"/>
            <w:lang w:val="en-US"/>
          </w:rPr>
          <w:t>.</w:t>
        </w:r>
      </w:ins>
    </w:p>
    <w:p w14:paraId="16CD8E30" w14:textId="64D643AE" w:rsidR="0004198C" w:rsidRDefault="0004198C" w:rsidP="00BE4F8B">
      <w:pPr>
        <w:pStyle w:val="Caption"/>
      </w:pPr>
      <w:bookmarkStart w:id="219" w:name="_Ref118852745"/>
      <w:bookmarkStart w:id="220" w:name="_Toc119445045"/>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2</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6</w:t>
      </w:r>
      <w:r w:rsidR="005018C1">
        <w:rPr>
          <w:noProof/>
        </w:rPr>
        <w:fldChar w:fldCharType="end"/>
      </w:r>
      <w:bookmarkEnd w:id="219"/>
      <w:r w:rsidR="009434BF">
        <w:t xml:space="preserve">: </w:t>
      </w:r>
      <w:proofErr w:type="spellStart"/>
      <w:r w:rsidR="009434BF">
        <w:t>Mô</w:t>
      </w:r>
      <w:proofErr w:type="spellEnd"/>
      <w:r w:rsidR="009434BF">
        <w:t xml:space="preserve"> </w:t>
      </w:r>
      <w:proofErr w:type="spellStart"/>
      <w:r w:rsidR="009434BF">
        <w:t>tả</w:t>
      </w:r>
      <w:proofErr w:type="spellEnd"/>
      <w:r w:rsidR="009434BF">
        <w:t xml:space="preserve"> use case “</w:t>
      </w:r>
      <w:proofErr w:type="spellStart"/>
      <w:r w:rsidR="009434BF">
        <w:t>Quản</w:t>
      </w:r>
      <w:proofErr w:type="spellEnd"/>
      <w:r w:rsidR="009434BF">
        <w:t xml:space="preserve"> </w:t>
      </w:r>
      <w:proofErr w:type="spellStart"/>
      <w:r w:rsidR="009434BF">
        <w:t>lý</w:t>
      </w:r>
      <w:proofErr w:type="spellEnd"/>
      <w:r w:rsidR="009434BF">
        <w:t xml:space="preserve"> </w:t>
      </w:r>
      <w:proofErr w:type="spellStart"/>
      <w:r w:rsidR="009434BF">
        <w:t>tài</w:t>
      </w:r>
      <w:proofErr w:type="spellEnd"/>
      <w:r w:rsidR="009434BF">
        <w:t xml:space="preserve"> </w:t>
      </w:r>
      <w:proofErr w:type="spellStart"/>
      <w:r w:rsidR="009434BF">
        <w:t>khoản</w:t>
      </w:r>
      <w:proofErr w:type="spellEnd"/>
      <w:r w:rsidR="009434BF">
        <w:t>”</w:t>
      </w:r>
      <w:bookmarkEnd w:id="220"/>
    </w:p>
    <w:tbl>
      <w:tblPr>
        <w:tblStyle w:val="TableGrid"/>
        <w:tblW w:w="0" w:type="auto"/>
        <w:tblLook w:val="04A0" w:firstRow="1" w:lastRow="0" w:firstColumn="1" w:lastColumn="0" w:noHBand="0" w:noVBand="1"/>
      </w:tblPr>
      <w:tblGrid>
        <w:gridCol w:w="3114"/>
        <w:gridCol w:w="6625"/>
      </w:tblGrid>
      <w:tr w:rsidR="000C299A" w:rsidRPr="000C299A" w14:paraId="757F5D70" w14:textId="77777777" w:rsidTr="00777CE9">
        <w:tc>
          <w:tcPr>
            <w:tcW w:w="3114" w:type="dxa"/>
            <w:vAlign w:val="center"/>
          </w:tcPr>
          <w:p w14:paraId="68916167" w14:textId="77777777" w:rsidR="000C299A" w:rsidRPr="000C299A" w:rsidRDefault="000C299A" w:rsidP="000C299A">
            <w:pPr>
              <w:rPr>
                <w:rFonts w:cs="Times New Roman"/>
                <w:b/>
                <w:szCs w:val="28"/>
                <w:lang w:val="en-US"/>
              </w:rPr>
            </w:pPr>
            <w:proofErr w:type="spellStart"/>
            <w:r w:rsidRPr="000C299A">
              <w:rPr>
                <w:rFonts w:cs="Times New Roman"/>
                <w:b/>
                <w:szCs w:val="28"/>
                <w:lang w:val="en-US"/>
              </w:rPr>
              <w:t>Tên</w:t>
            </w:r>
            <w:proofErr w:type="spellEnd"/>
            <w:r w:rsidRPr="000C299A">
              <w:rPr>
                <w:rFonts w:cs="Times New Roman"/>
                <w:b/>
                <w:szCs w:val="28"/>
                <w:lang w:val="en-US"/>
              </w:rPr>
              <w:t xml:space="preserve"> use case</w:t>
            </w:r>
          </w:p>
        </w:tc>
        <w:tc>
          <w:tcPr>
            <w:tcW w:w="6625" w:type="dxa"/>
            <w:vAlign w:val="center"/>
          </w:tcPr>
          <w:p w14:paraId="2C5289DB" w14:textId="352F8D25" w:rsidR="000C299A" w:rsidRPr="000C299A" w:rsidRDefault="000C299A" w:rsidP="000C299A">
            <w:pPr>
              <w:rPr>
                <w:rFonts w:cs="Times New Roman"/>
                <w:b/>
                <w:szCs w:val="28"/>
                <w:lang w:val="en-US"/>
              </w:rPr>
            </w:pPr>
            <w:r w:rsidRPr="000C299A">
              <w:rPr>
                <w:rFonts w:cs="Times New Roman"/>
                <w:b/>
                <w:szCs w:val="28"/>
                <w:lang w:val="en-US"/>
              </w:rPr>
              <w:t>Use case “</w:t>
            </w:r>
            <w:proofErr w:type="spellStart"/>
            <w:r w:rsidRPr="000C299A">
              <w:rPr>
                <w:rFonts w:cs="Times New Roman"/>
                <w:b/>
                <w:szCs w:val="28"/>
                <w:lang w:val="en-US"/>
              </w:rPr>
              <w:t>Quản</w:t>
            </w:r>
            <w:proofErr w:type="spellEnd"/>
            <w:r w:rsidRPr="000C299A">
              <w:rPr>
                <w:rFonts w:cs="Times New Roman"/>
                <w:b/>
                <w:szCs w:val="28"/>
                <w:lang w:val="en-US"/>
              </w:rPr>
              <w:t xml:space="preserve"> </w:t>
            </w:r>
            <w:proofErr w:type="spellStart"/>
            <w:r w:rsidRPr="000C299A">
              <w:rPr>
                <w:rFonts w:cs="Times New Roman"/>
                <w:b/>
                <w:szCs w:val="28"/>
                <w:lang w:val="en-US"/>
              </w:rPr>
              <w:t>lý</w:t>
            </w:r>
            <w:proofErr w:type="spellEnd"/>
            <w:r w:rsidRPr="000C299A">
              <w:rPr>
                <w:rFonts w:cs="Times New Roman"/>
                <w:b/>
                <w:szCs w:val="28"/>
                <w:lang w:val="en-US"/>
              </w:rPr>
              <w:t xml:space="preserve"> </w:t>
            </w:r>
            <w:proofErr w:type="spellStart"/>
            <w:r w:rsidRPr="000C299A">
              <w:rPr>
                <w:rFonts w:cs="Times New Roman"/>
                <w:b/>
                <w:szCs w:val="28"/>
                <w:lang w:val="en-US"/>
              </w:rPr>
              <w:t>tài</w:t>
            </w:r>
            <w:proofErr w:type="spellEnd"/>
            <w:r w:rsidRPr="000C299A">
              <w:rPr>
                <w:rFonts w:cs="Times New Roman"/>
                <w:b/>
                <w:szCs w:val="28"/>
                <w:lang w:val="en-US"/>
              </w:rPr>
              <w:t xml:space="preserve"> </w:t>
            </w:r>
            <w:proofErr w:type="spellStart"/>
            <w:r w:rsidRPr="000C299A">
              <w:rPr>
                <w:rFonts w:cs="Times New Roman"/>
                <w:b/>
                <w:szCs w:val="28"/>
                <w:lang w:val="en-US"/>
              </w:rPr>
              <w:t>khoản</w:t>
            </w:r>
            <w:proofErr w:type="spellEnd"/>
            <w:r w:rsidRPr="000C299A">
              <w:rPr>
                <w:rFonts w:cs="Times New Roman"/>
                <w:b/>
                <w:szCs w:val="28"/>
                <w:lang w:val="en-US"/>
              </w:rPr>
              <w:t>”</w:t>
            </w:r>
          </w:p>
        </w:tc>
      </w:tr>
      <w:tr w:rsidR="000C299A" w:rsidRPr="000C299A" w14:paraId="5B23BA29" w14:textId="77777777" w:rsidTr="00777CE9">
        <w:tc>
          <w:tcPr>
            <w:tcW w:w="3114" w:type="dxa"/>
            <w:vAlign w:val="center"/>
          </w:tcPr>
          <w:p w14:paraId="32308B72" w14:textId="77777777" w:rsidR="000C299A" w:rsidRPr="000C299A" w:rsidRDefault="000C299A" w:rsidP="000C299A">
            <w:pPr>
              <w:rPr>
                <w:rFonts w:cs="Times New Roman"/>
                <w:b/>
                <w:szCs w:val="28"/>
                <w:lang w:val="en-US"/>
              </w:rPr>
            </w:pPr>
            <w:proofErr w:type="spellStart"/>
            <w:r w:rsidRPr="000C299A">
              <w:rPr>
                <w:rFonts w:cs="Times New Roman"/>
                <w:b/>
                <w:szCs w:val="28"/>
                <w:lang w:val="en-US"/>
              </w:rPr>
              <w:t>Tóm</w:t>
            </w:r>
            <w:proofErr w:type="spellEnd"/>
            <w:r w:rsidRPr="000C299A">
              <w:rPr>
                <w:rFonts w:cs="Times New Roman"/>
                <w:b/>
                <w:szCs w:val="28"/>
                <w:lang w:val="en-US"/>
              </w:rPr>
              <w:t xml:space="preserve"> </w:t>
            </w:r>
            <w:proofErr w:type="spellStart"/>
            <w:r w:rsidRPr="000C299A">
              <w:rPr>
                <w:rFonts w:cs="Times New Roman"/>
                <w:b/>
                <w:szCs w:val="28"/>
                <w:lang w:val="en-US"/>
              </w:rPr>
              <w:t>tắt</w:t>
            </w:r>
            <w:proofErr w:type="spellEnd"/>
            <w:r w:rsidRPr="000C299A">
              <w:rPr>
                <w:rFonts w:cs="Times New Roman"/>
                <w:b/>
                <w:szCs w:val="28"/>
                <w:lang w:val="en-US"/>
              </w:rPr>
              <w:t xml:space="preserve"> use case</w:t>
            </w:r>
          </w:p>
        </w:tc>
        <w:tc>
          <w:tcPr>
            <w:tcW w:w="6625" w:type="dxa"/>
            <w:vAlign w:val="center"/>
          </w:tcPr>
          <w:p w14:paraId="0B6274B3" w14:textId="39AC3EED" w:rsidR="000C299A" w:rsidRPr="000C299A" w:rsidRDefault="000C299A" w:rsidP="000C299A">
            <w:pPr>
              <w:rPr>
                <w:rFonts w:cs="Times New Roman"/>
                <w:b/>
                <w:szCs w:val="28"/>
              </w:rPr>
            </w:pPr>
            <w:r w:rsidRPr="000C299A">
              <w:rPr>
                <w:rFonts w:eastAsia="Times New Roman" w:cs="Times New Roman"/>
                <w:szCs w:val="28"/>
              </w:rPr>
              <w:t>Use case này cho phép Quản trị viên có thể quản lý các thành viên trên hệ thống</w:t>
            </w:r>
          </w:p>
        </w:tc>
      </w:tr>
      <w:tr w:rsidR="000C299A" w:rsidRPr="000C299A" w14:paraId="40B4D280" w14:textId="77777777" w:rsidTr="00777CE9">
        <w:tc>
          <w:tcPr>
            <w:tcW w:w="3114" w:type="dxa"/>
            <w:vAlign w:val="center"/>
          </w:tcPr>
          <w:p w14:paraId="04A9AD83" w14:textId="77777777" w:rsidR="000C299A" w:rsidRPr="000C299A" w:rsidRDefault="000C299A" w:rsidP="000C299A">
            <w:pPr>
              <w:rPr>
                <w:rFonts w:cs="Times New Roman"/>
                <w:b/>
                <w:szCs w:val="28"/>
                <w:lang w:val="en-US"/>
              </w:rPr>
            </w:pPr>
            <w:r w:rsidRPr="000C299A">
              <w:rPr>
                <w:rFonts w:cs="Times New Roman"/>
                <w:b/>
                <w:szCs w:val="28"/>
                <w:lang w:val="en-US"/>
              </w:rPr>
              <w:t>Actor</w:t>
            </w:r>
          </w:p>
        </w:tc>
        <w:tc>
          <w:tcPr>
            <w:tcW w:w="6625" w:type="dxa"/>
            <w:vAlign w:val="center"/>
          </w:tcPr>
          <w:p w14:paraId="7C721C4E" w14:textId="7C77D758" w:rsidR="000C299A" w:rsidRPr="000C299A" w:rsidRDefault="000C299A" w:rsidP="000C299A">
            <w:pPr>
              <w:rPr>
                <w:rFonts w:cs="Times New Roman"/>
                <w:b/>
                <w:szCs w:val="28"/>
              </w:rPr>
            </w:pPr>
            <w:r w:rsidRPr="00355745">
              <w:rPr>
                <w:rFonts w:eastAsia="Times New Roman" w:cs="Times New Roman"/>
                <w:szCs w:val="28"/>
              </w:rPr>
              <w:t>Quản trị viên</w:t>
            </w:r>
          </w:p>
        </w:tc>
      </w:tr>
      <w:tr w:rsidR="000C299A" w:rsidRPr="000C299A" w14:paraId="5813C904" w14:textId="77777777" w:rsidTr="00777CE9">
        <w:tc>
          <w:tcPr>
            <w:tcW w:w="3114" w:type="dxa"/>
            <w:vAlign w:val="center"/>
          </w:tcPr>
          <w:p w14:paraId="73FC3D35" w14:textId="77777777" w:rsidR="000C299A" w:rsidRPr="000C299A" w:rsidRDefault="000C299A" w:rsidP="000C299A">
            <w:pPr>
              <w:rPr>
                <w:rFonts w:cs="Times New Roman"/>
                <w:b/>
                <w:szCs w:val="28"/>
                <w:lang w:val="en-US"/>
              </w:rPr>
            </w:pPr>
            <w:proofErr w:type="spellStart"/>
            <w:r w:rsidRPr="000C299A">
              <w:rPr>
                <w:rFonts w:cs="Times New Roman"/>
                <w:b/>
                <w:szCs w:val="28"/>
                <w:lang w:val="en-US"/>
              </w:rPr>
              <w:t>Ngày</w:t>
            </w:r>
            <w:proofErr w:type="spellEnd"/>
            <w:r w:rsidRPr="000C299A">
              <w:rPr>
                <w:rFonts w:cs="Times New Roman"/>
                <w:b/>
                <w:szCs w:val="28"/>
                <w:lang w:val="en-US"/>
              </w:rPr>
              <w:t xml:space="preserve"> </w:t>
            </w:r>
            <w:proofErr w:type="spellStart"/>
            <w:r w:rsidRPr="000C299A">
              <w:rPr>
                <w:rFonts w:cs="Times New Roman"/>
                <w:b/>
                <w:szCs w:val="28"/>
                <w:lang w:val="en-US"/>
              </w:rPr>
              <w:t>tạo</w:t>
            </w:r>
            <w:proofErr w:type="spellEnd"/>
          </w:p>
        </w:tc>
        <w:tc>
          <w:tcPr>
            <w:tcW w:w="6625" w:type="dxa"/>
            <w:vAlign w:val="center"/>
          </w:tcPr>
          <w:p w14:paraId="2EC509C0" w14:textId="0CBF5F97" w:rsidR="000C299A" w:rsidRPr="000C299A" w:rsidRDefault="000C299A" w:rsidP="000C299A">
            <w:pPr>
              <w:rPr>
                <w:rFonts w:cs="Times New Roman"/>
                <w:b/>
                <w:szCs w:val="28"/>
              </w:rPr>
            </w:pPr>
            <w:r w:rsidRPr="00355745">
              <w:rPr>
                <w:rFonts w:eastAsia="Times New Roman" w:cs="Times New Roman"/>
                <w:szCs w:val="28"/>
              </w:rPr>
              <w:t>29/08/2022</w:t>
            </w:r>
          </w:p>
        </w:tc>
      </w:tr>
      <w:tr w:rsidR="000C299A" w:rsidRPr="000C299A" w14:paraId="57E85FEE" w14:textId="77777777" w:rsidTr="00777CE9">
        <w:tc>
          <w:tcPr>
            <w:tcW w:w="3114" w:type="dxa"/>
            <w:vAlign w:val="center"/>
          </w:tcPr>
          <w:p w14:paraId="0A13761F" w14:textId="77777777" w:rsidR="000C299A" w:rsidRPr="000C299A" w:rsidRDefault="000C299A" w:rsidP="000C299A">
            <w:pPr>
              <w:rPr>
                <w:rFonts w:cs="Times New Roman"/>
                <w:b/>
                <w:szCs w:val="28"/>
                <w:lang w:val="en-US"/>
              </w:rPr>
            </w:pPr>
            <w:proofErr w:type="spellStart"/>
            <w:r w:rsidRPr="000C299A">
              <w:rPr>
                <w:rFonts w:cs="Times New Roman"/>
                <w:b/>
                <w:szCs w:val="28"/>
                <w:lang w:val="en-US"/>
              </w:rPr>
              <w:t>Ngày</w:t>
            </w:r>
            <w:proofErr w:type="spellEnd"/>
            <w:r w:rsidRPr="000C299A">
              <w:rPr>
                <w:rFonts w:cs="Times New Roman"/>
                <w:b/>
                <w:szCs w:val="28"/>
                <w:lang w:val="en-US"/>
              </w:rPr>
              <w:t xml:space="preserve"> </w:t>
            </w:r>
            <w:proofErr w:type="spellStart"/>
            <w:r w:rsidRPr="000C299A">
              <w:rPr>
                <w:rFonts w:cs="Times New Roman"/>
                <w:b/>
                <w:szCs w:val="28"/>
                <w:lang w:val="en-US"/>
              </w:rPr>
              <w:t>cập</w:t>
            </w:r>
            <w:proofErr w:type="spellEnd"/>
            <w:r w:rsidRPr="000C299A">
              <w:rPr>
                <w:rFonts w:cs="Times New Roman"/>
                <w:b/>
                <w:szCs w:val="28"/>
                <w:lang w:val="en-US"/>
              </w:rPr>
              <w:t xml:space="preserve"> </w:t>
            </w:r>
            <w:proofErr w:type="spellStart"/>
            <w:r w:rsidRPr="000C299A">
              <w:rPr>
                <w:rFonts w:cs="Times New Roman"/>
                <w:b/>
                <w:szCs w:val="28"/>
                <w:lang w:val="en-US"/>
              </w:rPr>
              <w:t>nhật</w:t>
            </w:r>
            <w:proofErr w:type="spellEnd"/>
          </w:p>
        </w:tc>
        <w:tc>
          <w:tcPr>
            <w:tcW w:w="6625" w:type="dxa"/>
            <w:vAlign w:val="center"/>
          </w:tcPr>
          <w:p w14:paraId="27A74AAC" w14:textId="43056D80" w:rsidR="000C299A" w:rsidRPr="000C299A" w:rsidRDefault="000C299A" w:rsidP="000C299A">
            <w:pPr>
              <w:rPr>
                <w:rFonts w:cs="Times New Roman"/>
                <w:b/>
                <w:szCs w:val="28"/>
              </w:rPr>
            </w:pPr>
            <w:r w:rsidRPr="00355745">
              <w:rPr>
                <w:rFonts w:eastAsia="Times New Roman" w:cs="Times New Roman"/>
                <w:szCs w:val="28"/>
              </w:rPr>
              <w:t>19/10/2022</w:t>
            </w:r>
          </w:p>
        </w:tc>
      </w:tr>
      <w:tr w:rsidR="000C299A" w:rsidRPr="000C299A" w14:paraId="181DD227" w14:textId="77777777" w:rsidTr="00777CE9">
        <w:tc>
          <w:tcPr>
            <w:tcW w:w="3114" w:type="dxa"/>
            <w:vAlign w:val="center"/>
          </w:tcPr>
          <w:p w14:paraId="08B51730" w14:textId="77777777" w:rsidR="000C299A" w:rsidRPr="000C299A" w:rsidRDefault="000C299A" w:rsidP="000C299A">
            <w:pPr>
              <w:rPr>
                <w:rFonts w:cs="Times New Roman"/>
                <w:b/>
                <w:szCs w:val="28"/>
                <w:lang w:val="en-US"/>
              </w:rPr>
            </w:pPr>
            <w:r w:rsidRPr="000C299A">
              <w:rPr>
                <w:rFonts w:cs="Times New Roman"/>
                <w:b/>
                <w:szCs w:val="28"/>
                <w:lang w:val="en-US"/>
              </w:rPr>
              <w:t>Version</w:t>
            </w:r>
          </w:p>
        </w:tc>
        <w:tc>
          <w:tcPr>
            <w:tcW w:w="6625" w:type="dxa"/>
            <w:vAlign w:val="center"/>
          </w:tcPr>
          <w:p w14:paraId="26474B3B" w14:textId="29474582" w:rsidR="000C299A" w:rsidRPr="000C299A" w:rsidRDefault="000C299A" w:rsidP="000C299A">
            <w:pPr>
              <w:rPr>
                <w:rFonts w:cs="Times New Roman"/>
                <w:szCs w:val="28"/>
                <w:lang w:val="en-US"/>
              </w:rPr>
            </w:pPr>
            <w:r w:rsidRPr="000C299A">
              <w:rPr>
                <w:rFonts w:cs="Times New Roman"/>
                <w:szCs w:val="28"/>
                <w:lang w:val="en-US"/>
              </w:rPr>
              <w:t>1.5</w:t>
            </w:r>
          </w:p>
        </w:tc>
      </w:tr>
      <w:tr w:rsidR="000C299A" w:rsidRPr="000C299A" w14:paraId="5655AB74" w14:textId="77777777" w:rsidTr="00777CE9">
        <w:tc>
          <w:tcPr>
            <w:tcW w:w="3114" w:type="dxa"/>
            <w:vAlign w:val="center"/>
          </w:tcPr>
          <w:p w14:paraId="4B13F317" w14:textId="77777777" w:rsidR="000C299A" w:rsidRPr="000C299A" w:rsidRDefault="000C299A" w:rsidP="000C299A">
            <w:pPr>
              <w:rPr>
                <w:rFonts w:cs="Times New Roman"/>
                <w:b/>
                <w:szCs w:val="28"/>
                <w:lang w:val="en-US"/>
              </w:rPr>
            </w:pPr>
            <w:proofErr w:type="spellStart"/>
            <w:r w:rsidRPr="000C299A">
              <w:rPr>
                <w:rFonts w:cs="Times New Roman"/>
                <w:b/>
                <w:szCs w:val="28"/>
                <w:lang w:val="en-US"/>
              </w:rPr>
              <w:t>Chịu</w:t>
            </w:r>
            <w:proofErr w:type="spellEnd"/>
            <w:r w:rsidRPr="000C299A">
              <w:rPr>
                <w:rFonts w:cs="Times New Roman"/>
                <w:b/>
                <w:szCs w:val="28"/>
                <w:lang w:val="en-US"/>
              </w:rPr>
              <w:t xml:space="preserve"> </w:t>
            </w:r>
            <w:proofErr w:type="spellStart"/>
            <w:r w:rsidRPr="000C299A">
              <w:rPr>
                <w:rFonts w:cs="Times New Roman"/>
                <w:b/>
                <w:szCs w:val="28"/>
                <w:lang w:val="en-US"/>
              </w:rPr>
              <w:t>trách</w:t>
            </w:r>
            <w:proofErr w:type="spellEnd"/>
            <w:r w:rsidRPr="000C299A">
              <w:rPr>
                <w:rFonts w:cs="Times New Roman"/>
                <w:b/>
                <w:szCs w:val="28"/>
                <w:lang w:val="en-US"/>
              </w:rPr>
              <w:t xml:space="preserve"> </w:t>
            </w:r>
            <w:proofErr w:type="spellStart"/>
            <w:r w:rsidRPr="000C299A">
              <w:rPr>
                <w:rFonts w:cs="Times New Roman"/>
                <w:b/>
                <w:szCs w:val="28"/>
                <w:lang w:val="en-US"/>
              </w:rPr>
              <w:t>nhiệm</w:t>
            </w:r>
            <w:proofErr w:type="spellEnd"/>
          </w:p>
        </w:tc>
        <w:tc>
          <w:tcPr>
            <w:tcW w:w="6625" w:type="dxa"/>
            <w:vAlign w:val="center"/>
          </w:tcPr>
          <w:p w14:paraId="576199C9" w14:textId="4B08F9CE" w:rsidR="000C299A" w:rsidRPr="000C299A" w:rsidRDefault="000C299A" w:rsidP="000C299A">
            <w:pPr>
              <w:rPr>
                <w:rFonts w:cs="Times New Roman"/>
                <w:b/>
                <w:szCs w:val="28"/>
              </w:rPr>
            </w:pPr>
            <w:r w:rsidRPr="00355745">
              <w:rPr>
                <w:rFonts w:eastAsia="Times New Roman" w:cs="Times New Roman"/>
                <w:szCs w:val="28"/>
              </w:rPr>
              <w:t>Nguyễn Trọng Tính</w:t>
            </w:r>
          </w:p>
        </w:tc>
      </w:tr>
      <w:tr w:rsidR="000C299A" w:rsidRPr="000C299A" w14:paraId="2FC0A0FE" w14:textId="77777777" w:rsidTr="00777CE9">
        <w:tc>
          <w:tcPr>
            <w:tcW w:w="3114" w:type="dxa"/>
            <w:vAlign w:val="center"/>
          </w:tcPr>
          <w:p w14:paraId="2F9F6F83" w14:textId="77777777" w:rsidR="000C299A" w:rsidRPr="000C299A" w:rsidRDefault="000C299A" w:rsidP="000C299A">
            <w:pPr>
              <w:rPr>
                <w:rFonts w:cs="Times New Roman"/>
                <w:b/>
                <w:szCs w:val="28"/>
                <w:lang w:val="en-US"/>
              </w:rPr>
            </w:pPr>
            <w:proofErr w:type="spellStart"/>
            <w:r w:rsidRPr="000C299A">
              <w:rPr>
                <w:rFonts w:cs="Times New Roman"/>
                <w:b/>
                <w:szCs w:val="28"/>
                <w:lang w:val="en-US"/>
              </w:rPr>
              <w:t>Điều</w:t>
            </w:r>
            <w:proofErr w:type="spellEnd"/>
            <w:r w:rsidRPr="000C299A">
              <w:rPr>
                <w:rFonts w:cs="Times New Roman"/>
                <w:b/>
                <w:szCs w:val="28"/>
                <w:lang w:val="en-US"/>
              </w:rPr>
              <w:t xml:space="preserve"> </w:t>
            </w:r>
            <w:proofErr w:type="spellStart"/>
            <w:r w:rsidRPr="000C299A">
              <w:rPr>
                <w:rFonts w:cs="Times New Roman"/>
                <w:b/>
                <w:szCs w:val="28"/>
                <w:lang w:val="en-US"/>
              </w:rPr>
              <w:t>kiện</w:t>
            </w:r>
            <w:proofErr w:type="spellEnd"/>
            <w:r w:rsidRPr="000C299A">
              <w:rPr>
                <w:rFonts w:cs="Times New Roman"/>
                <w:b/>
                <w:szCs w:val="28"/>
                <w:lang w:val="en-US"/>
              </w:rPr>
              <w:t xml:space="preserve"> </w:t>
            </w:r>
            <w:proofErr w:type="spellStart"/>
            <w:r w:rsidRPr="000C299A">
              <w:rPr>
                <w:rFonts w:cs="Times New Roman"/>
                <w:b/>
                <w:szCs w:val="28"/>
                <w:lang w:val="en-US"/>
              </w:rPr>
              <w:t>tiên</w:t>
            </w:r>
            <w:proofErr w:type="spellEnd"/>
            <w:r w:rsidRPr="000C299A">
              <w:rPr>
                <w:rFonts w:cs="Times New Roman"/>
                <w:b/>
                <w:szCs w:val="28"/>
                <w:lang w:val="en-US"/>
              </w:rPr>
              <w:t xml:space="preserve"> </w:t>
            </w:r>
            <w:proofErr w:type="spellStart"/>
            <w:r w:rsidRPr="000C299A">
              <w:rPr>
                <w:rFonts w:cs="Times New Roman"/>
                <w:b/>
                <w:szCs w:val="28"/>
                <w:lang w:val="en-US"/>
              </w:rPr>
              <w:t>quyết</w:t>
            </w:r>
            <w:proofErr w:type="spellEnd"/>
          </w:p>
        </w:tc>
        <w:tc>
          <w:tcPr>
            <w:tcW w:w="6625" w:type="dxa"/>
            <w:vAlign w:val="center"/>
          </w:tcPr>
          <w:p w14:paraId="1285BD6C" w14:textId="2BC8FD0C" w:rsidR="000C299A" w:rsidRPr="000C299A" w:rsidRDefault="000C299A" w:rsidP="000C299A">
            <w:pPr>
              <w:widowControl w:val="0"/>
              <w:spacing w:line="240" w:lineRule="auto"/>
              <w:rPr>
                <w:rFonts w:eastAsia="Times New Roman" w:cs="Times New Roman"/>
                <w:szCs w:val="28"/>
              </w:rPr>
            </w:pPr>
            <w:r w:rsidRPr="00355745">
              <w:rPr>
                <w:rFonts w:eastAsia="Times New Roman" w:cs="Times New Roman"/>
                <w:szCs w:val="28"/>
              </w:rPr>
              <w:t>Quản trị phải đăng nhập vào hệ thống bằng tài khoản quản trị</w:t>
            </w:r>
            <w:r>
              <w:rPr>
                <w:rFonts w:eastAsia="Times New Roman" w:cs="Times New Roman"/>
                <w:szCs w:val="28"/>
                <w:lang w:val="en-US"/>
              </w:rPr>
              <w:t xml:space="preserve"> </w:t>
            </w:r>
            <w:proofErr w:type="spellStart"/>
            <w:r>
              <w:rPr>
                <w:rFonts w:eastAsia="Times New Roman" w:cs="Times New Roman"/>
                <w:szCs w:val="28"/>
                <w:lang w:val="en-US"/>
              </w:rPr>
              <w:t>viên</w:t>
            </w:r>
            <w:proofErr w:type="spellEnd"/>
            <w:r>
              <w:rPr>
                <w:rFonts w:eastAsia="Times New Roman" w:cs="Times New Roman"/>
                <w:szCs w:val="28"/>
                <w:lang w:val="en-US"/>
              </w:rPr>
              <w:t>.</w:t>
            </w:r>
          </w:p>
        </w:tc>
      </w:tr>
      <w:tr w:rsidR="000C299A" w:rsidRPr="000C299A" w14:paraId="09C11FBE" w14:textId="77777777" w:rsidTr="00777CE9">
        <w:tc>
          <w:tcPr>
            <w:tcW w:w="3114" w:type="dxa"/>
            <w:vAlign w:val="center"/>
          </w:tcPr>
          <w:p w14:paraId="0BECF210" w14:textId="77777777" w:rsidR="000C299A" w:rsidRPr="000C299A" w:rsidRDefault="000C299A" w:rsidP="000C299A">
            <w:pPr>
              <w:rPr>
                <w:rFonts w:cs="Times New Roman"/>
                <w:b/>
                <w:szCs w:val="28"/>
                <w:lang w:val="en-US"/>
              </w:rPr>
            </w:pPr>
            <w:proofErr w:type="spellStart"/>
            <w:r w:rsidRPr="000C299A">
              <w:rPr>
                <w:rFonts w:cs="Times New Roman"/>
                <w:b/>
                <w:szCs w:val="28"/>
                <w:lang w:val="en-US"/>
              </w:rPr>
              <w:lastRenderedPageBreak/>
              <w:t>Kịch</w:t>
            </w:r>
            <w:proofErr w:type="spellEnd"/>
            <w:r w:rsidRPr="000C299A">
              <w:rPr>
                <w:rFonts w:cs="Times New Roman"/>
                <w:b/>
                <w:szCs w:val="28"/>
                <w:lang w:val="en-US"/>
              </w:rPr>
              <w:t xml:space="preserve"> </w:t>
            </w:r>
            <w:proofErr w:type="spellStart"/>
            <w:r w:rsidRPr="000C299A">
              <w:rPr>
                <w:rFonts w:cs="Times New Roman"/>
                <w:b/>
                <w:szCs w:val="28"/>
                <w:lang w:val="en-US"/>
              </w:rPr>
              <w:t>bản</w:t>
            </w:r>
            <w:proofErr w:type="spellEnd"/>
            <w:r w:rsidRPr="000C299A">
              <w:rPr>
                <w:rFonts w:cs="Times New Roman"/>
                <w:b/>
                <w:szCs w:val="28"/>
                <w:lang w:val="en-US"/>
              </w:rPr>
              <w:t xml:space="preserve"> </w:t>
            </w:r>
            <w:proofErr w:type="spellStart"/>
            <w:r w:rsidRPr="000C299A">
              <w:rPr>
                <w:rFonts w:cs="Times New Roman"/>
                <w:b/>
                <w:szCs w:val="28"/>
                <w:lang w:val="en-US"/>
              </w:rPr>
              <w:t>thường</w:t>
            </w:r>
            <w:proofErr w:type="spellEnd"/>
          </w:p>
        </w:tc>
        <w:tc>
          <w:tcPr>
            <w:tcW w:w="6625" w:type="dxa"/>
            <w:vAlign w:val="center"/>
          </w:tcPr>
          <w:p w14:paraId="50165294" w14:textId="77777777" w:rsidR="000C299A" w:rsidRPr="000C299A" w:rsidRDefault="000C299A">
            <w:pPr>
              <w:pStyle w:val="ListParagraph"/>
              <w:widowControl w:val="0"/>
              <w:numPr>
                <w:ilvl w:val="0"/>
                <w:numId w:val="69"/>
              </w:numPr>
              <w:spacing w:before="240" w:line="240" w:lineRule="auto"/>
              <w:rPr>
                <w:rFonts w:eastAsia="Times New Roman" w:cs="Times New Roman"/>
                <w:szCs w:val="28"/>
              </w:rPr>
            </w:pPr>
            <w:r w:rsidRPr="000C299A">
              <w:rPr>
                <w:rFonts w:eastAsia="Times New Roman" w:cs="Times New Roman"/>
                <w:szCs w:val="28"/>
              </w:rPr>
              <w:t>Quản trị viên đăng nhập thành công vào hệ thống</w:t>
            </w:r>
          </w:p>
          <w:p w14:paraId="036ADA3A" w14:textId="77777777" w:rsidR="000C299A" w:rsidRPr="000C299A" w:rsidRDefault="000C299A">
            <w:pPr>
              <w:pStyle w:val="ListParagraph"/>
              <w:widowControl w:val="0"/>
              <w:numPr>
                <w:ilvl w:val="0"/>
                <w:numId w:val="69"/>
              </w:numPr>
              <w:spacing w:line="240" w:lineRule="auto"/>
              <w:rPr>
                <w:rFonts w:eastAsia="Times New Roman" w:cs="Times New Roman"/>
                <w:szCs w:val="28"/>
              </w:rPr>
            </w:pPr>
            <w:r w:rsidRPr="000C299A">
              <w:rPr>
                <w:rFonts w:eastAsia="Times New Roman" w:cs="Times New Roman"/>
                <w:szCs w:val="28"/>
              </w:rPr>
              <w:t>Hệ thống hiển thị đầy đủ các chức năng của quản trị viên</w:t>
            </w:r>
          </w:p>
          <w:p w14:paraId="35428A1C" w14:textId="77777777" w:rsidR="000C299A" w:rsidRPr="000C299A" w:rsidRDefault="000C299A">
            <w:pPr>
              <w:pStyle w:val="ListParagraph"/>
              <w:widowControl w:val="0"/>
              <w:numPr>
                <w:ilvl w:val="0"/>
                <w:numId w:val="69"/>
              </w:numPr>
              <w:spacing w:line="240" w:lineRule="auto"/>
              <w:rPr>
                <w:rFonts w:eastAsia="Times New Roman" w:cs="Times New Roman"/>
                <w:szCs w:val="28"/>
              </w:rPr>
            </w:pPr>
            <w:r w:rsidRPr="000C299A">
              <w:rPr>
                <w:rFonts w:eastAsia="Times New Roman" w:cs="Times New Roman"/>
                <w:szCs w:val="28"/>
              </w:rPr>
              <w:t>Quản trị viên chọn “Quản lý tài khoản”.</w:t>
            </w:r>
          </w:p>
          <w:p w14:paraId="54B92000" w14:textId="77777777" w:rsidR="000C299A" w:rsidRPr="000C299A" w:rsidRDefault="000C299A">
            <w:pPr>
              <w:pStyle w:val="ListParagraph"/>
              <w:widowControl w:val="0"/>
              <w:numPr>
                <w:ilvl w:val="0"/>
                <w:numId w:val="69"/>
              </w:numPr>
              <w:spacing w:line="240" w:lineRule="auto"/>
              <w:rPr>
                <w:rFonts w:eastAsia="Times New Roman" w:cs="Times New Roman"/>
                <w:szCs w:val="28"/>
              </w:rPr>
            </w:pPr>
            <w:r w:rsidRPr="000C299A">
              <w:rPr>
                <w:rFonts w:eastAsia="Times New Roman" w:cs="Times New Roman"/>
                <w:szCs w:val="28"/>
              </w:rPr>
              <w:t>Hệ thống hiển thị cho phép người dùng truy cập các tính năng: thêm tài khoản, xóa tài khoản, cập nhật thông tin, phân quyền tài khoản.</w:t>
            </w:r>
          </w:p>
          <w:p w14:paraId="5D0D72F2" w14:textId="42CBBCD0" w:rsidR="000C299A" w:rsidRDefault="000C299A">
            <w:pPr>
              <w:pStyle w:val="ListParagraph"/>
              <w:widowControl w:val="0"/>
              <w:numPr>
                <w:ilvl w:val="0"/>
                <w:numId w:val="69"/>
              </w:numPr>
              <w:spacing w:line="240" w:lineRule="auto"/>
              <w:rPr>
                <w:rFonts w:eastAsia="Times New Roman" w:cs="Times New Roman"/>
                <w:szCs w:val="28"/>
              </w:rPr>
            </w:pPr>
            <w:r w:rsidRPr="000C299A">
              <w:rPr>
                <w:rFonts w:eastAsia="Times New Roman" w:cs="Times New Roman"/>
                <w:szCs w:val="28"/>
              </w:rPr>
              <w:t>Quản trị viên chọn một trong các tính năng được hiển thị.</w:t>
            </w:r>
          </w:p>
          <w:p w14:paraId="1D173DD9" w14:textId="1FB52EAD" w:rsidR="002D2A91" w:rsidRPr="002D2A91" w:rsidRDefault="002D2A91" w:rsidP="002D2A91">
            <w:pPr>
              <w:pStyle w:val="ListParagraph"/>
              <w:spacing w:before="240" w:line="360" w:lineRule="auto"/>
              <w:rPr>
                <w:bCs/>
                <w:i/>
                <w:iCs/>
                <w:szCs w:val="28"/>
                <w:lang w:val="en-US"/>
              </w:rPr>
            </w:pPr>
            <w:r w:rsidRPr="0031035A">
              <w:rPr>
                <w:bCs/>
                <w:i/>
                <w:iCs/>
                <w:szCs w:val="28"/>
                <w:lang w:val="en-US"/>
              </w:rPr>
              <w:t>(</w:t>
            </w:r>
            <w:proofErr w:type="spellStart"/>
            <w:r w:rsidR="008C1E71">
              <w:rPr>
                <w:bCs/>
                <w:i/>
                <w:iCs/>
                <w:szCs w:val="28"/>
                <w:lang w:val="en-US"/>
              </w:rPr>
              <w:t>Nếu</w:t>
            </w:r>
            <w:proofErr w:type="spellEnd"/>
            <w:r w:rsidR="008C1E71">
              <w:rPr>
                <w:bCs/>
                <w:i/>
                <w:iCs/>
                <w:szCs w:val="28"/>
                <w:lang w:val="en-US"/>
              </w:rPr>
              <w:t xml:space="preserve"> </w:t>
            </w:r>
            <w:proofErr w:type="spellStart"/>
            <w:r w:rsidR="008C1E71">
              <w:rPr>
                <w:bCs/>
                <w:i/>
                <w:iCs/>
                <w:szCs w:val="28"/>
                <w:lang w:val="en-US"/>
              </w:rPr>
              <w:t>người</w:t>
            </w:r>
            <w:proofErr w:type="spellEnd"/>
            <w:r w:rsidR="008C1E71">
              <w:rPr>
                <w:bCs/>
                <w:i/>
                <w:iCs/>
                <w:szCs w:val="28"/>
                <w:lang w:val="en-US"/>
              </w:rPr>
              <w:t xml:space="preserve"> </w:t>
            </w:r>
            <w:proofErr w:type="spellStart"/>
            <w:r w:rsidR="008C1E71">
              <w:rPr>
                <w:bCs/>
                <w:i/>
                <w:iCs/>
                <w:szCs w:val="28"/>
                <w:lang w:val="en-US"/>
              </w:rPr>
              <w:t>dùng</w:t>
            </w:r>
            <w:proofErr w:type="spellEnd"/>
            <w:r w:rsidR="008C1E71">
              <w:rPr>
                <w:bCs/>
                <w:i/>
                <w:iCs/>
                <w:szCs w:val="28"/>
                <w:lang w:val="en-US"/>
              </w:rPr>
              <w:t xml:space="preserve"> </w:t>
            </w:r>
            <w:proofErr w:type="spellStart"/>
            <w:r w:rsidR="008C1E71">
              <w:rPr>
                <w:bCs/>
                <w:i/>
                <w:iCs/>
                <w:szCs w:val="28"/>
                <w:lang w:val="en-US"/>
              </w:rPr>
              <w:t>chọn</w:t>
            </w:r>
            <w:proofErr w:type="spellEnd"/>
            <w:r w:rsidR="008C1E71">
              <w:rPr>
                <w:bCs/>
                <w:i/>
                <w:iCs/>
                <w:szCs w:val="28"/>
                <w:lang w:val="en-US"/>
              </w:rPr>
              <w:t xml:space="preserve"> </w:t>
            </w:r>
            <w:proofErr w:type="spellStart"/>
            <w:r w:rsidR="00C619BA">
              <w:rPr>
                <w:bCs/>
                <w:i/>
                <w:iCs/>
                <w:szCs w:val="28"/>
                <w:lang w:val="en-US"/>
              </w:rPr>
              <w:t>tính</w:t>
            </w:r>
            <w:proofErr w:type="spellEnd"/>
            <w:r w:rsidR="008C1E71">
              <w:rPr>
                <w:bCs/>
                <w:i/>
                <w:iCs/>
                <w:szCs w:val="28"/>
                <w:lang w:val="en-US"/>
              </w:rPr>
              <w:t xml:space="preserve"> </w:t>
            </w:r>
            <w:proofErr w:type="spellStart"/>
            <w:r w:rsidR="008C1E71">
              <w:rPr>
                <w:bCs/>
                <w:i/>
                <w:iCs/>
                <w:szCs w:val="28"/>
                <w:lang w:val="en-US"/>
              </w:rPr>
              <w:t>năng</w:t>
            </w:r>
            <w:proofErr w:type="spellEnd"/>
            <w:r w:rsidR="008C1E71">
              <w:rPr>
                <w:bCs/>
                <w:i/>
                <w:iCs/>
                <w:szCs w:val="28"/>
                <w:lang w:val="en-US"/>
              </w:rPr>
              <w:t xml:space="preserve"> </w:t>
            </w:r>
            <w:proofErr w:type="spellStart"/>
            <w:r w:rsidR="008C1E71">
              <w:rPr>
                <w:bCs/>
                <w:i/>
                <w:iCs/>
                <w:szCs w:val="28"/>
                <w:lang w:val="en-US"/>
              </w:rPr>
              <w:t>thêm</w:t>
            </w:r>
            <w:proofErr w:type="spellEnd"/>
            <w:r w:rsidR="008C1E71">
              <w:rPr>
                <w:bCs/>
                <w:i/>
                <w:iCs/>
                <w:szCs w:val="28"/>
                <w:lang w:val="en-US"/>
              </w:rPr>
              <w:t xml:space="preserve"> </w:t>
            </w:r>
            <w:proofErr w:type="spellStart"/>
            <w:r w:rsidR="008C1E71">
              <w:rPr>
                <w:bCs/>
                <w:i/>
                <w:iCs/>
                <w:szCs w:val="28"/>
                <w:lang w:val="en-US"/>
              </w:rPr>
              <w:t>tài</w:t>
            </w:r>
            <w:proofErr w:type="spellEnd"/>
            <w:r w:rsidR="008C1E71">
              <w:rPr>
                <w:bCs/>
                <w:i/>
                <w:iCs/>
                <w:szCs w:val="28"/>
                <w:lang w:val="en-US"/>
              </w:rPr>
              <w:t xml:space="preserve"> </w:t>
            </w:r>
            <w:proofErr w:type="spellStart"/>
            <w:r w:rsidR="008C1E71">
              <w:rPr>
                <w:bCs/>
                <w:i/>
                <w:iCs/>
                <w:szCs w:val="28"/>
                <w:lang w:val="en-US"/>
              </w:rPr>
              <w:t>khoản</w:t>
            </w:r>
            <w:proofErr w:type="spellEnd"/>
            <w:r w:rsidR="008C1E71">
              <w:rPr>
                <w:bCs/>
                <w:i/>
                <w:iCs/>
                <w:szCs w:val="28"/>
                <w:lang w:val="en-US"/>
              </w:rPr>
              <w:t xml:space="preserve"> </w:t>
            </w:r>
            <w:proofErr w:type="spellStart"/>
            <w:r w:rsidR="008C1E71">
              <w:rPr>
                <w:bCs/>
                <w:i/>
                <w:iCs/>
                <w:szCs w:val="28"/>
                <w:lang w:val="en-US"/>
              </w:rPr>
              <w:t>thì</w:t>
            </w:r>
            <w:proofErr w:type="spellEnd"/>
            <w:r w:rsidR="002E1D4F">
              <w:rPr>
                <w:bCs/>
                <w:i/>
                <w:iCs/>
                <w:szCs w:val="28"/>
                <w:lang w:val="en-US"/>
              </w:rPr>
              <w:t xml:space="preserve"> </w:t>
            </w:r>
            <w:proofErr w:type="spellStart"/>
            <w:r w:rsidR="002E1D4F">
              <w:rPr>
                <w:bCs/>
                <w:i/>
                <w:iCs/>
                <w:szCs w:val="28"/>
                <w:lang w:val="en-US"/>
              </w:rPr>
              <w:t>hệ</w:t>
            </w:r>
            <w:proofErr w:type="spellEnd"/>
            <w:r w:rsidR="002E1D4F">
              <w:rPr>
                <w:bCs/>
                <w:i/>
                <w:iCs/>
                <w:szCs w:val="28"/>
                <w:lang w:val="en-US"/>
              </w:rPr>
              <w:t xml:space="preserve"> </w:t>
            </w:r>
            <w:proofErr w:type="spellStart"/>
            <w:r w:rsidR="002E1D4F">
              <w:rPr>
                <w:bCs/>
                <w:i/>
                <w:iCs/>
                <w:szCs w:val="28"/>
                <w:lang w:val="en-US"/>
              </w:rPr>
              <w:t>thống</w:t>
            </w:r>
            <w:proofErr w:type="spellEnd"/>
            <w:r w:rsidR="008C1E71">
              <w:rPr>
                <w:bCs/>
                <w:i/>
                <w:iCs/>
                <w:szCs w:val="28"/>
                <w:lang w:val="en-US"/>
              </w:rPr>
              <w:t xml:space="preserve"> </w:t>
            </w:r>
            <w:proofErr w:type="spellStart"/>
            <w:r w:rsidR="008C1E71">
              <w:rPr>
                <w:bCs/>
                <w:i/>
                <w:iCs/>
                <w:szCs w:val="28"/>
                <w:lang w:val="en-US"/>
              </w:rPr>
              <w:t>sẽ</w:t>
            </w:r>
            <w:proofErr w:type="spellEnd"/>
            <w:r w:rsidR="008C1E71">
              <w:rPr>
                <w:bCs/>
                <w:i/>
                <w:iCs/>
                <w:szCs w:val="28"/>
                <w:lang w:val="en-US"/>
              </w:rPr>
              <w:t xml:space="preserve"> </w:t>
            </w:r>
            <w:proofErr w:type="spellStart"/>
            <w:r w:rsidR="008C1E71">
              <w:rPr>
                <w:bCs/>
                <w:i/>
                <w:iCs/>
                <w:szCs w:val="28"/>
                <w:lang w:val="en-US"/>
              </w:rPr>
              <w:t>rẽ</w:t>
            </w:r>
            <w:proofErr w:type="spellEnd"/>
            <w:r w:rsidR="008C1E71">
              <w:rPr>
                <w:bCs/>
                <w:i/>
                <w:iCs/>
                <w:szCs w:val="28"/>
                <w:lang w:val="en-US"/>
              </w:rPr>
              <w:t xml:space="preserve"> </w:t>
            </w:r>
            <w:proofErr w:type="spellStart"/>
            <w:r w:rsidR="008C1E71">
              <w:rPr>
                <w:bCs/>
                <w:i/>
                <w:iCs/>
                <w:szCs w:val="28"/>
                <w:lang w:val="en-US"/>
              </w:rPr>
              <w:t>nhánh</w:t>
            </w:r>
            <w:proofErr w:type="spellEnd"/>
            <w:r w:rsidR="008C1E71">
              <w:rPr>
                <w:bCs/>
                <w:i/>
                <w:iCs/>
                <w:szCs w:val="28"/>
                <w:lang w:val="en-US"/>
              </w:rPr>
              <w:t xml:space="preserve"> sang </w:t>
            </w:r>
            <w:proofErr w:type="spellStart"/>
            <w:r w:rsidR="008C1E71">
              <w:rPr>
                <w:bCs/>
                <w:i/>
                <w:iCs/>
                <w:szCs w:val="28"/>
                <w:lang w:val="en-US"/>
              </w:rPr>
              <w:t>chuỗi</w:t>
            </w:r>
            <w:proofErr w:type="spellEnd"/>
            <w:r w:rsidR="008C1E71">
              <w:rPr>
                <w:bCs/>
                <w:i/>
                <w:iCs/>
                <w:szCs w:val="28"/>
                <w:lang w:val="en-US"/>
              </w:rPr>
              <w:t xml:space="preserve"> A1 </w:t>
            </w:r>
            <w:proofErr w:type="spellStart"/>
            <w:r w:rsidR="008C1E71">
              <w:rPr>
                <w:bCs/>
                <w:i/>
                <w:iCs/>
                <w:szCs w:val="28"/>
                <w:lang w:val="en-US"/>
              </w:rPr>
              <w:t>của</w:t>
            </w:r>
            <w:proofErr w:type="spellEnd"/>
            <w:r w:rsidR="008C1E71">
              <w:rPr>
                <w:bCs/>
                <w:i/>
                <w:iCs/>
                <w:szCs w:val="28"/>
                <w:lang w:val="en-US"/>
              </w:rPr>
              <w:t xml:space="preserve"> </w:t>
            </w:r>
            <w:proofErr w:type="spellStart"/>
            <w:r w:rsidR="008C1E71">
              <w:rPr>
                <w:bCs/>
                <w:i/>
                <w:iCs/>
                <w:szCs w:val="28"/>
                <w:lang w:val="en-US"/>
              </w:rPr>
              <w:t>kịch</w:t>
            </w:r>
            <w:proofErr w:type="spellEnd"/>
            <w:r w:rsidR="008C1E71">
              <w:rPr>
                <w:bCs/>
                <w:i/>
                <w:iCs/>
                <w:szCs w:val="28"/>
                <w:lang w:val="en-US"/>
              </w:rPr>
              <w:t xml:space="preserve"> </w:t>
            </w:r>
            <w:proofErr w:type="spellStart"/>
            <w:r w:rsidR="008C1E71">
              <w:rPr>
                <w:bCs/>
                <w:i/>
                <w:iCs/>
                <w:szCs w:val="28"/>
                <w:lang w:val="en-US"/>
              </w:rPr>
              <w:t>bản</w:t>
            </w:r>
            <w:proofErr w:type="spellEnd"/>
            <w:r w:rsidR="008C1E71">
              <w:rPr>
                <w:bCs/>
                <w:i/>
                <w:iCs/>
                <w:szCs w:val="28"/>
                <w:lang w:val="en-US"/>
              </w:rPr>
              <w:t xml:space="preserve"> </w:t>
            </w:r>
            <w:proofErr w:type="spellStart"/>
            <w:r w:rsidR="008C1E71">
              <w:rPr>
                <w:bCs/>
                <w:i/>
                <w:iCs/>
                <w:szCs w:val="28"/>
                <w:lang w:val="en-US"/>
              </w:rPr>
              <w:t>thay</w:t>
            </w:r>
            <w:proofErr w:type="spellEnd"/>
            <w:r w:rsidR="008C1E71">
              <w:rPr>
                <w:bCs/>
                <w:i/>
                <w:iCs/>
                <w:szCs w:val="28"/>
                <w:lang w:val="en-US"/>
              </w:rPr>
              <w:t xml:space="preserve"> </w:t>
            </w:r>
            <w:proofErr w:type="spellStart"/>
            <w:r w:rsidR="008C1E71">
              <w:rPr>
                <w:bCs/>
                <w:i/>
                <w:iCs/>
                <w:szCs w:val="28"/>
                <w:lang w:val="en-US"/>
              </w:rPr>
              <w:t>thế</w:t>
            </w:r>
            <w:proofErr w:type="spellEnd"/>
            <w:r w:rsidR="008C1E71">
              <w:rPr>
                <w:bCs/>
                <w:i/>
                <w:iCs/>
                <w:szCs w:val="28"/>
                <w:lang w:val="en-US"/>
              </w:rPr>
              <w:t>.</w:t>
            </w:r>
            <w:r w:rsidR="007D7DD4">
              <w:rPr>
                <w:bCs/>
                <w:i/>
                <w:iCs/>
                <w:szCs w:val="28"/>
                <w:lang w:val="en-US"/>
              </w:rPr>
              <w:t xml:space="preserve"> </w:t>
            </w:r>
            <w:proofErr w:type="spellStart"/>
            <w:r w:rsidR="007D7DD4">
              <w:rPr>
                <w:bCs/>
                <w:i/>
                <w:iCs/>
                <w:szCs w:val="28"/>
                <w:lang w:val="en-US"/>
              </w:rPr>
              <w:t>Nếu</w:t>
            </w:r>
            <w:proofErr w:type="spellEnd"/>
            <w:r w:rsidR="007D7DD4">
              <w:rPr>
                <w:bCs/>
                <w:i/>
                <w:iCs/>
                <w:szCs w:val="28"/>
                <w:lang w:val="en-US"/>
              </w:rPr>
              <w:t xml:space="preserve"> </w:t>
            </w:r>
            <w:proofErr w:type="spellStart"/>
            <w:r w:rsidR="007D7DD4">
              <w:rPr>
                <w:bCs/>
                <w:i/>
                <w:iCs/>
                <w:szCs w:val="28"/>
                <w:lang w:val="en-US"/>
              </w:rPr>
              <w:t>người</w:t>
            </w:r>
            <w:proofErr w:type="spellEnd"/>
            <w:r w:rsidR="007D7DD4">
              <w:rPr>
                <w:bCs/>
                <w:i/>
                <w:iCs/>
                <w:szCs w:val="28"/>
                <w:lang w:val="en-US"/>
              </w:rPr>
              <w:t xml:space="preserve"> </w:t>
            </w:r>
            <w:proofErr w:type="spellStart"/>
            <w:r w:rsidR="007D7DD4">
              <w:rPr>
                <w:bCs/>
                <w:i/>
                <w:iCs/>
                <w:szCs w:val="28"/>
                <w:lang w:val="en-US"/>
              </w:rPr>
              <w:t>dùng</w:t>
            </w:r>
            <w:proofErr w:type="spellEnd"/>
            <w:r w:rsidR="007D7DD4">
              <w:rPr>
                <w:bCs/>
                <w:i/>
                <w:iCs/>
                <w:szCs w:val="28"/>
                <w:lang w:val="en-US"/>
              </w:rPr>
              <w:t xml:space="preserve"> </w:t>
            </w:r>
            <w:proofErr w:type="spellStart"/>
            <w:r w:rsidR="007D7DD4">
              <w:rPr>
                <w:bCs/>
                <w:i/>
                <w:iCs/>
                <w:szCs w:val="28"/>
                <w:lang w:val="en-US"/>
              </w:rPr>
              <w:t>chọn</w:t>
            </w:r>
            <w:proofErr w:type="spellEnd"/>
            <w:r w:rsidR="007D7DD4">
              <w:rPr>
                <w:bCs/>
                <w:i/>
                <w:iCs/>
                <w:szCs w:val="28"/>
                <w:lang w:val="en-US"/>
              </w:rPr>
              <w:t xml:space="preserve"> </w:t>
            </w:r>
            <w:proofErr w:type="spellStart"/>
            <w:r w:rsidR="00C619BA">
              <w:rPr>
                <w:bCs/>
                <w:i/>
                <w:iCs/>
                <w:szCs w:val="28"/>
                <w:lang w:val="en-US"/>
              </w:rPr>
              <w:t>tính</w:t>
            </w:r>
            <w:proofErr w:type="spellEnd"/>
            <w:r w:rsidR="007D7DD4">
              <w:rPr>
                <w:bCs/>
                <w:i/>
                <w:iCs/>
                <w:szCs w:val="28"/>
                <w:lang w:val="en-US"/>
              </w:rPr>
              <w:t xml:space="preserve"> </w:t>
            </w:r>
            <w:proofErr w:type="spellStart"/>
            <w:r w:rsidR="007D7DD4">
              <w:rPr>
                <w:bCs/>
                <w:i/>
                <w:iCs/>
                <w:szCs w:val="28"/>
                <w:lang w:val="en-US"/>
              </w:rPr>
              <w:t>năng</w:t>
            </w:r>
            <w:proofErr w:type="spellEnd"/>
            <w:r w:rsidR="007D7DD4">
              <w:rPr>
                <w:bCs/>
                <w:i/>
                <w:iCs/>
                <w:szCs w:val="28"/>
                <w:lang w:val="en-US"/>
              </w:rPr>
              <w:t xml:space="preserve"> </w:t>
            </w:r>
            <w:proofErr w:type="spellStart"/>
            <w:r w:rsidR="007D7DD4">
              <w:rPr>
                <w:bCs/>
                <w:i/>
                <w:iCs/>
                <w:szCs w:val="28"/>
                <w:lang w:val="en-US"/>
              </w:rPr>
              <w:t>xóa</w:t>
            </w:r>
            <w:proofErr w:type="spellEnd"/>
            <w:r w:rsidR="007D7DD4">
              <w:rPr>
                <w:bCs/>
                <w:i/>
                <w:iCs/>
                <w:szCs w:val="28"/>
                <w:lang w:val="en-US"/>
              </w:rPr>
              <w:t xml:space="preserve"> </w:t>
            </w:r>
            <w:proofErr w:type="spellStart"/>
            <w:r w:rsidR="007D7DD4">
              <w:rPr>
                <w:bCs/>
                <w:i/>
                <w:iCs/>
                <w:szCs w:val="28"/>
                <w:lang w:val="en-US"/>
              </w:rPr>
              <w:t>tài</w:t>
            </w:r>
            <w:proofErr w:type="spellEnd"/>
            <w:r w:rsidR="007D7DD4">
              <w:rPr>
                <w:bCs/>
                <w:i/>
                <w:iCs/>
                <w:szCs w:val="28"/>
                <w:lang w:val="en-US"/>
              </w:rPr>
              <w:t xml:space="preserve"> </w:t>
            </w:r>
            <w:proofErr w:type="spellStart"/>
            <w:r w:rsidR="007D7DD4">
              <w:rPr>
                <w:bCs/>
                <w:i/>
                <w:iCs/>
                <w:szCs w:val="28"/>
                <w:lang w:val="en-US"/>
              </w:rPr>
              <w:t>khoản</w:t>
            </w:r>
            <w:proofErr w:type="spellEnd"/>
            <w:r w:rsidR="007D7DD4">
              <w:rPr>
                <w:bCs/>
                <w:i/>
                <w:iCs/>
                <w:szCs w:val="28"/>
                <w:lang w:val="en-US"/>
              </w:rPr>
              <w:t xml:space="preserve"> </w:t>
            </w:r>
            <w:proofErr w:type="spellStart"/>
            <w:r w:rsidR="007D7DD4">
              <w:rPr>
                <w:bCs/>
                <w:i/>
                <w:iCs/>
                <w:szCs w:val="28"/>
                <w:lang w:val="en-US"/>
              </w:rPr>
              <w:t>thì</w:t>
            </w:r>
            <w:proofErr w:type="spellEnd"/>
            <w:r w:rsidR="002E1D4F">
              <w:rPr>
                <w:bCs/>
                <w:i/>
                <w:iCs/>
                <w:szCs w:val="28"/>
                <w:lang w:val="en-US"/>
              </w:rPr>
              <w:t xml:space="preserve"> </w:t>
            </w:r>
            <w:proofErr w:type="spellStart"/>
            <w:r w:rsidR="002E1D4F">
              <w:rPr>
                <w:bCs/>
                <w:i/>
                <w:iCs/>
                <w:szCs w:val="28"/>
                <w:lang w:val="en-US"/>
              </w:rPr>
              <w:t>hệ</w:t>
            </w:r>
            <w:proofErr w:type="spellEnd"/>
            <w:r w:rsidR="002E1D4F">
              <w:rPr>
                <w:bCs/>
                <w:i/>
                <w:iCs/>
                <w:szCs w:val="28"/>
                <w:lang w:val="en-US"/>
              </w:rPr>
              <w:t xml:space="preserve"> </w:t>
            </w:r>
            <w:proofErr w:type="spellStart"/>
            <w:r w:rsidR="002E1D4F">
              <w:rPr>
                <w:bCs/>
                <w:i/>
                <w:iCs/>
                <w:szCs w:val="28"/>
                <w:lang w:val="en-US"/>
              </w:rPr>
              <w:t>thống</w:t>
            </w:r>
            <w:proofErr w:type="spellEnd"/>
            <w:r w:rsidR="007D7DD4">
              <w:rPr>
                <w:bCs/>
                <w:i/>
                <w:iCs/>
                <w:szCs w:val="28"/>
                <w:lang w:val="en-US"/>
              </w:rPr>
              <w:t xml:space="preserve"> </w:t>
            </w:r>
            <w:proofErr w:type="spellStart"/>
            <w:r w:rsidR="007D7DD4">
              <w:rPr>
                <w:bCs/>
                <w:i/>
                <w:iCs/>
                <w:szCs w:val="28"/>
                <w:lang w:val="en-US"/>
              </w:rPr>
              <w:t>sẽ</w:t>
            </w:r>
            <w:proofErr w:type="spellEnd"/>
            <w:r w:rsidR="007D7DD4">
              <w:rPr>
                <w:bCs/>
                <w:i/>
                <w:iCs/>
                <w:szCs w:val="28"/>
                <w:lang w:val="en-US"/>
              </w:rPr>
              <w:t xml:space="preserve"> </w:t>
            </w:r>
            <w:proofErr w:type="spellStart"/>
            <w:r w:rsidR="007D7DD4">
              <w:rPr>
                <w:bCs/>
                <w:i/>
                <w:iCs/>
                <w:szCs w:val="28"/>
                <w:lang w:val="en-US"/>
              </w:rPr>
              <w:t>rẽ</w:t>
            </w:r>
            <w:proofErr w:type="spellEnd"/>
            <w:r w:rsidR="007D7DD4">
              <w:rPr>
                <w:bCs/>
                <w:i/>
                <w:iCs/>
                <w:szCs w:val="28"/>
                <w:lang w:val="en-US"/>
              </w:rPr>
              <w:t xml:space="preserve"> </w:t>
            </w:r>
            <w:proofErr w:type="spellStart"/>
            <w:r w:rsidR="007D7DD4">
              <w:rPr>
                <w:bCs/>
                <w:i/>
                <w:iCs/>
                <w:szCs w:val="28"/>
                <w:lang w:val="en-US"/>
              </w:rPr>
              <w:t>nhánh</w:t>
            </w:r>
            <w:proofErr w:type="spellEnd"/>
            <w:r w:rsidR="007D7DD4">
              <w:rPr>
                <w:bCs/>
                <w:i/>
                <w:iCs/>
                <w:szCs w:val="28"/>
                <w:lang w:val="en-US"/>
              </w:rPr>
              <w:t xml:space="preserve"> sang </w:t>
            </w:r>
            <w:proofErr w:type="spellStart"/>
            <w:r w:rsidR="007D7DD4">
              <w:rPr>
                <w:bCs/>
                <w:i/>
                <w:iCs/>
                <w:szCs w:val="28"/>
                <w:lang w:val="en-US"/>
              </w:rPr>
              <w:t>chuỗi</w:t>
            </w:r>
            <w:proofErr w:type="spellEnd"/>
            <w:r w:rsidR="007D7DD4">
              <w:rPr>
                <w:bCs/>
                <w:i/>
                <w:iCs/>
                <w:szCs w:val="28"/>
                <w:lang w:val="en-US"/>
              </w:rPr>
              <w:t xml:space="preserve"> A2 </w:t>
            </w:r>
            <w:proofErr w:type="spellStart"/>
            <w:r w:rsidR="007D7DD4">
              <w:rPr>
                <w:bCs/>
                <w:i/>
                <w:iCs/>
                <w:szCs w:val="28"/>
                <w:lang w:val="en-US"/>
              </w:rPr>
              <w:t>của</w:t>
            </w:r>
            <w:proofErr w:type="spellEnd"/>
            <w:r w:rsidR="007D7DD4">
              <w:rPr>
                <w:bCs/>
                <w:i/>
                <w:iCs/>
                <w:szCs w:val="28"/>
                <w:lang w:val="en-US"/>
              </w:rPr>
              <w:t xml:space="preserve"> </w:t>
            </w:r>
            <w:proofErr w:type="spellStart"/>
            <w:r w:rsidR="007D7DD4">
              <w:rPr>
                <w:bCs/>
                <w:i/>
                <w:iCs/>
                <w:szCs w:val="28"/>
                <w:lang w:val="en-US"/>
              </w:rPr>
              <w:t>kịch</w:t>
            </w:r>
            <w:proofErr w:type="spellEnd"/>
            <w:r w:rsidR="007D7DD4">
              <w:rPr>
                <w:bCs/>
                <w:i/>
                <w:iCs/>
                <w:szCs w:val="28"/>
                <w:lang w:val="en-US"/>
              </w:rPr>
              <w:t xml:space="preserve"> </w:t>
            </w:r>
            <w:proofErr w:type="spellStart"/>
            <w:r w:rsidR="007D7DD4">
              <w:rPr>
                <w:bCs/>
                <w:i/>
                <w:iCs/>
                <w:szCs w:val="28"/>
                <w:lang w:val="en-US"/>
              </w:rPr>
              <w:t>bản</w:t>
            </w:r>
            <w:proofErr w:type="spellEnd"/>
            <w:r w:rsidR="007D7DD4">
              <w:rPr>
                <w:bCs/>
                <w:i/>
                <w:iCs/>
                <w:szCs w:val="28"/>
                <w:lang w:val="en-US"/>
              </w:rPr>
              <w:t xml:space="preserve"> </w:t>
            </w:r>
            <w:proofErr w:type="spellStart"/>
            <w:r w:rsidR="007D7DD4">
              <w:rPr>
                <w:bCs/>
                <w:i/>
                <w:iCs/>
                <w:szCs w:val="28"/>
                <w:lang w:val="en-US"/>
              </w:rPr>
              <w:t>thay</w:t>
            </w:r>
            <w:proofErr w:type="spellEnd"/>
            <w:r w:rsidR="007D7DD4">
              <w:rPr>
                <w:bCs/>
                <w:i/>
                <w:iCs/>
                <w:szCs w:val="28"/>
                <w:lang w:val="en-US"/>
              </w:rPr>
              <w:t xml:space="preserve"> </w:t>
            </w:r>
            <w:proofErr w:type="spellStart"/>
            <w:r w:rsidR="007D7DD4">
              <w:rPr>
                <w:bCs/>
                <w:i/>
                <w:iCs/>
                <w:szCs w:val="28"/>
                <w:lang w:val="en-US"/>
              </w:rPr>
              <w:t>thế</w:t>
            </w:r>
            <w:proofErr w:type="spellEnd"/>
            <w:r w:rsidR="007D7DD4">
              <w:rPr>
                <w:bCs/>
                <w:i/>
                <w:iCs/>
                <w:szCs w:val="28"/>
                <w:lang w:val="en-US"/>
              </w:rPr>
              <w:t xml:space="preserve">. </w:t>
            </w:r>
            <w:proofErr w:type="spellStart"/>
            <w:r w:rsidR="007D7DD4">
              <w:rPr>
                <w:bCs/>
                <w:i/>
                <w:iCs/>
                <w:szCs w:val="28"/>
                <w:lang w:val="en-US"/>
              </w:rPr>
              <w:t>Nếu</w:t>
            </w:r>
            <w:proofErr w:type="spellEnd"/>
            <w:r w:rsidR="007D7DD4">
              <w:rPr>
                <w:bCs/>
                <w:i/>
                <w:iCs/>
                <w:szCs w:val="28"/>
                <w:lang w:val="en-US"/>
              </w:rPr>
              <w:t xml:space="preserve"> </w:t>
            </w:r>
            <w:proofErr w:type="spellStart"/>
            <w:r w:rsidR="007D7DD4">
              <w:rPr>
                <w:bCs/>
                <w:i/>
                <w:iCs/>
                <w:szCs w:val="28"/>
                <w:lang w:val="en-US"/>
              </w:rPr>
              <w:t>người</w:t>
            </w:r>
            <w:proofErr w:type="spellEnd"/>
            <w:r w:rsidR="007D7DD4">
              <w:rPr>
                <w:bCs/>
                <w:i/>
                <w:iCs/>
                <w:szCs w:val="28"/>
                <w:lang w:val="en-US"/>
              </w:rPr>
              <w:t xml:space="preserve"> </w:t>
            </w:r>
            <w:proofErr w:type="spellStart"/>
            <w:r w:rsidR="007D7DD4">
              <w:rPr>
                <w:bCs/>
                <w:i/>
                <w:iCs/>
                <w:szCs w:val="28"/>
                <w:lang w:val="en-US"/>
              </w:rPr>
              <w:t>dùng</w:t>
            </w:r>
            <w:proofErr w:type="spellEnd"/>
            <w:r w:rsidR="007D7DD4">
              <w:rPr>
                <w:bCs/>
                <w:i/>
                <w:iCs/>
                <w:szCs w:val="28"/>
                <w:lang w:val="en-US"/>
              </w:rPr>
              <w:t xml:space="preserve"> </w:t>
            </w:r>
            <w:proofErr w:type="spellStart"/>
            <w:r w:rsidR="007D7DD4">
              <w:rPr>
                <w:bCs/>
                <w:i/>
                <w:iCs/>
                <w:szCs w:val="28"/>
                <w:lang w:val="en-US"/>
              </w:rPr>
              <w:t>chọn</w:t>
            </w:r>
            <w:proofErr w:type="spellEnd"/>
            <w:r w:rsidR="007D7DD4">
              <w:rPr>
                <w:bCs/>
                <w:i/>
                <w:iCs/>
                <w:szCs w:val="28"/>
                <w:lang w:val="en-US"/>
              </w:rPr>
              <w:t xml:space="preserve"> </w:t>
            </w:r>
            <w:proofErr w:type="spellStart"/>
            <w:r w:rsidR="00C619BA">
              <w:rPr>
                <w:bCs/>
                <w:i/>
                <w:iCs/>
                <w:szCs w:val="28"/>
                <w:lang w:val="en-US"/>
              </w:rPr>
              <w:t>tính</w:t>
            </w:r>
            <w:proofErr w:type="spellEnd"/>
            <w:r w:rsidR="007D7DD4">
              <w:rPr>
                <w:bCs/>
                <w:i/>
                <w:iCs/>
                <w:szCs w:val="28"/>
                <w:lang w:val="en-US"/>
              </w:rPr>
              <w:t xml:space="preserve"> </w:t>
            </w:r>
            <w:proofErr w:type="spellStart"/>
            <w:r w:rsidR="007D7DD4">
              <w:rPr>
                <w:bCs/>
                <w:i/>
                <w:iCs/>
                <w:szCs w:val="28"/>
                <w:lang w:val="en-US"/>
              </w:rPr>
              <w:t>năng</w:t>
            </w:r>
            <w:proofErr w:type="spellEnd"/>
            <w:r w:rsidR="007D7DD4">
              <w:rPr>
                <w:bCs/>
                <w:i/>
                <w:iCs/>
                <w:szCs w:val="28"/>
                <w:lang w:val="en-US"/>
              </w:rPr>
              <w:t xml:space="preserve"> </w:t>
            </w:r>
            <w:proofErr w:type="spellStart"/>
            <w:r w:rsidR="007D7DD4">
              <w:rPr>
                <w:bCs/>
                <w:i/>
                <w:iCs/>
                <w:szCs w:val="28"/>
                <w:lang w:val="en-US"/>
              </w:rPr>
              <w:t>cập</w:t>
            </w:r>
            <w:proofErr w:type="spellEnd"/>
            <w:r w:rsidR="007D7DD4">
              <w:rPr>
                <w:bCs/>
                <w:i/>
                <w:iCs/>
                <w:szCs w:val="28"/>
                <w:lang w:val="en-US"/>
              </w:rPr>
              <w:t xml:space="preserve"> </w:t>
            </w:r>
            <w:proofErr w:type="spellStart"/>
            <w:r w:rsidR="007D7DD4">
              <w:rPr>
                <w:bCs/>
                <w:i/>
                <w:iCs/>
                <w:szCs w:val="28"/>
                <w:lang w:val="en-US"/>
              </w:rPr>
              <w:t>nhật</w:t>
            </w:r>
            <w:proofErr w:type="spellEnd"/>
            <w:r w:rsidR="007D7DD4">
              <w:rPr>
                <w:bCs/>
                <w:i/>
                <w:iCs/>
                <w:szCs w:val="28"/>
                <w:lang w:val="en-US"/>
              </w:rPr>
              <w:t xml:space="preserve"> </w:t>
            </w:r>
            <w:proofErr w:type="spellStart"/>
            <w:r w:rsidR="007D7DD4">
              <w:rPr>
                <w:bCs/>
                <w:i/>
                <w:iCs/>
                <w:szCs w:val="28"/>
                <w:lang w:val="en-US"/>
              </w:rPr>
              <w:t>thông</w:t>
            </w:r>
            <w:proofErr w:type="spellEnd"/>
            <w:r w:rsidR="007D7DD4">
              <w:rPr>
                <w:bCs/>
                <w:i/>
                <w:iCs/>
                <w:szCs w:val="28"/>
                <w:lang w:val="en-US"/>
              </w:rPr>
              <w:t xml:space="preserve"> tin </w:t>
            </w:r>
            <w:proofErr w:type="spellStart"/>
            <w:r w:rsidR="007D7DD4">
              <w:rPr>
                <w:bCs/>
                <w:i/>
                <w:iCs/>
                <w:szCs w:val="28"/>
                <w:lang w:val="en-US"/>
              </w:rPr>
              <w:t>thì</w:t>
            </w:r>
            <w:proofErr w:type="spellEnd"/>
            <w:r w:rsidR="002E1D4F">
              <w:rPr>
                <w:bCs/>
                <w:i/>
                <w:iCs/>
                <w:szCs w:val="28"/>
                <w:lang w:val="en-US"/>
              </w:rPr>
              <w:t xml:space="preserve"> </w:t>
            </w:r>
            <w:proofErr w:type="spellStart"/>
            <w:r w:rsidR="002E1D4F">
              <w:rPr>
                <w:bCs/>
                <w:i/>
                <w:iCs/>
                <w:szCs w:val="28"/>
                <w:lang w:val="en-US"/>
              </w:rPr>
              <w:t>hệ</w:t>
            </w:r>
            <w:proofErr w:type="spellEnd"/>
            <w:r w:rsidR="002E1D4F">
              <w:rPr>
                <w:bCs/>
                <w:i/>
                <w:iCs/>
                <w:szCs w:val="28"/>
                <w:lang w:val="en-US"/>
              </w:rPr>
              <w:t xml:space="preserve"> </w:t>
            </w:r>
            <w:proofErr w:type="spellStart"/>
            <w:r w:rsidR="002E1D4F">
              <w:rPr>
                <w:bCs/>
                <w:i/>
                <w:iCs/>
                <w:szCs w:val="28"/>
                <w:lang w:val="en-US"/>
              </w:rPr>
              <w:t>thống</w:t>
            </w:r>
            <w:proofErr w:type="spellEnd"/>
            <w:r w:rsidR="007D7DD4">
              <w:rPr>
                <w:bCs/>
                <w:i/>
                <w:iCs/>
                <w:szCs w:val="28"/>
                <w:lang w:val="en-US"/>
              </w:rPr>
              <w:t xml:space="preserve"> </w:t>
            </w:r>
            <w:proofErr w:type="spellStart"/>
            <w:r w:rsidR="007D7DD4">
              <w:rPr>
                <w:bCs/>
                <w:i/>
                <w:iCs/>
                <w:szCs w:val="28"/>
                <w:lang w:val="en-US"/>
              </w:rPr>
              <w:t>sẽ</w:t>
            </w:r>
            <w:proofErr w:type="spellEnd"/>
            <w:r w:rsidR="007D7DD4">
              <w:rPr>
                <w:bCs/>
                <w:i/>
                <w:iCs/>
                <w:szCs w:val="28"/>
                <w:lang w:val="en-US"/>
              </w:rPr>
              <w:t xml:space="preserve"> </w:t>
            </w:r>
            <w:proofErr w:type="spellStart"/>
            <w:r w:rsidR="007D7DD4">
              <w:rPr>
                <w:bCs/>
                <w:i/>
                <w:iCs/>
                <w:szCs w:val="28"/>
                <w:lang w:val="en-US"/>
              </w:rPr>
              <w:t>rẽ</w:t>
            </w:r>
            <w:proofErr w:type="spellEnd"/>
            <w:r w:rsidR="007D7DD4">
              <w:rPr>
                <w:bCs/>
                <w:i/>
                <w:iCs/>
                <w:szCs w:val="28"/>
                <w:lang w:val="en-US"/>
              </w:rPr>
              <w:t xml:space="preserve"> </w:t>
            </w:r>
            <w:proofErr w:type="spellStart"/>
            <w:r w:rsidR="007D7DD4">
              <w:rPr>
                <w:bCs/>
                <w:i/>
                <w:iCs/>
                <w:szCs w:val="28"/>
                <w:lang w:val="en-US"/>
              </w:rPr>
              <w:t>nhánh</w:t>
            </w:r>
            <w:proofErr w:type="spellEnd"/>
            <w:r w:rsidR="007D7DD4">
              <w:rPr>
                <w:bCs/>
                <w:i/>
                <w:iCs/>
                <w:szCs w:val="28"/>
                <w:lang w:val="en-US"/>
              </w:rPr>
              <w:t xml:space="preserve"> sang </w:t>
            </w:r>
            <w:proofErr w:type="spellStart"/>
            <w:r w:rsidR="007D7DD4">
              <w:rPr>
                <w:bCs/>
                <w:i/>
                <w:iCs/>
                <w:szCs w:val="28"/>
                <w:lang w:val="en-US"/>
              </w:rPr>
              <w:t>chuỗi</w:t>
            </w:r>
            <w:proofErr w:type="spellEnd"/>
            <w:r w:rsidR="007D7DD4">
              <w:rPr>
                <w:bCs/>
                <w:i/>
                <w:iCs/>
                <w:szCs w:val="28"/>
                <w:lang w:val="en-US"/>
              </w:rPr>
              <w:t xml:space="preserve"> A3 </w:t>
            </w:r>
            <w:proofErr w:type="spellStart"/>
            <w:r w:rsidR="007D7DD4">
              <w:rPr>
                <w:bCs/>
                <w:i/>
                <w:iCs/>
                <w:szCs w:val="28"/>
                <w:lang w:val="en-US"/>
              </w:rPr>
              <w:t>của</w:t>
            </w:r>
            <w:proofErr w:type="spellEnd"/>
            <w:r w:rsidR="007D7DD4">
              <w:rPr>
                <w:bCs/>
                <w:i/>
                <w:iCs/>
                <w:szCs w:val="28"/>
                <w:lang w:val="en-US"/>
              </w:rPr>
              <w:t xml:space="preserve"> </w:t>
            </w:r>
            <w:proofErr w:type="spellStart"/>
            <w:r w:rsidR="007D7DD4">
              <w:rPr>
                <w:bCs/>
                <w:i/>
                <w:iCs/>
                <w:szCs w:val="28"/>
                <w:lang w:val="en-US"/>
              </w:rPr>
              <w:t>kịch</w:t>
            </w:r>
            <w:proofErr w:type="spellEnd"/>
            <w:r w:rsidR="007D7DD4">
              <w:rPr>
                <w:bCs/>
                <w:i/>
                <w:iCs/>
                <w:szCs w:val="28"/>
                <w:lang w:val="en-US"/>
              </w:rPr>
              <w:t xml:space="preserve"> </w:t>
            </w:r>
            <w:proofErr w:type="spellStart"/>
            <w:r w:rsidR="007D7DD4">
              <w:rPr>
                <w:bCs/>
                <w:i/>
                <w:iCs/>
                <w:szCs w:val="28"/>
                <w:lang w:val="en-US"/>
              </w:rPr>
              <w:t>bản</w:t>
            </w:r>
            <w:proofErr w:type="spellEnd"/>
            <w:r w:rsidR="007D7DD4">
              <w:rPr>
                <w:bCs/>
                <w:i/>
                <w:iCs/>
                <w:szCs w:val="28"/>
                <w:lang w:val="en-US"/>
              </w:rPr>
              <w:t xml:space="preserve"> </w:t>
            </w:r>
            <w:proofErr w:type="spellStart"/>
            <w:r w:rsidR="007D7DD4">
              <w:rPr>
                <w:bCs/>
                <w:i/>
                <w:iCs/>
                <w:szCs w:val="28"/>
                <w:lang w:val="en-US"/>
              </w:rPr>
              <w:t>thay</w:t>
            </w:r>
            <w:proofErr w:type="spellEnd"/>
            <w:r w:rsidR="007D7DD4">
              <w:rPr>
                <w:bCs/>
                <w:i/>
                <w:iCs/>
                <w:szCs w:val="28"/>
                <w:lang w:val="en-US"/>
              </w:rPr>
              <w:t xml:space="preserve"> </w:t>
            </w:r>
            <w:proofErr w:type="spellStart"/>
            <w:r w:rsidR="007D7DD4">
              <w:rPr>
                <w:bCs/>
                <w:i/>
                <w:iCs/>
                <w:szCs w:val="28"/>
                <w:lang w:val="en-US"/>
              </w:rPr>
              <w:t>thế</w:t>
            </w:r>
            <w:proofErr w:type="spellEnd"/>
            <w:r w:rsidR="007D7DD4">
              <w:rPr>
                <w:bCs/>
                <w:i/>
                <w:iCs/>
                <w:szCs w:val="28"/>
                <w:lang w:val="en-US"/>
              </w:rPr>
              <w:t xml:space="preserve">. </w:t>
            </w:r>
            <w:proofErr w:type="spellStart"/>
            <w:r w:rsidR="007D7DD4">
              <w:rPr>
                <w:bCs/>
                <w:i/>
                <w:iCs/>
                <w:szCs w:val="28"/>
                <w:lang w:val="en-US"/>
              </w:rPr>
              <w:t>Nếu</w:t>
            </w:r>
            <w:proofErr w:type="spellEnd"/>
            <w:r w:rsidR="007D7DD4">
              <w:rPr>
                <w:bCs/>
                <w:i/>
                <w:iCs/>
                <w:szCs w:val="28"/>
                <w:lang w:val="en-US"/>
              </w:rPr>
              <w:t xml:space="preserve"> </w:t>
            </w:r>
            <w:proofErr w:type="spellStart"/>
            <w:r w:rsidR="007D7DD4">
              <w:rPr>
                <w:bCs/>
                <w:i/>
                <w:iCs/>
                <w:szCs w:val="28"/>
                <w:lang w:val="en-US"/>
              </w:rPr>
              <w:t>người</w:t>
            </w:r>
            <w:proofErr w:type="spellEnd"/>
            <w:r w:rsidR="007D7DD4">
              <w:rPr>
                <w:bCs/>
                <w:i/>
                <w:iCs/>
                <w:szCs w:val="28"/>
                <w:lang w:val="en-US"/>
              </w:rPr>
              <w:t xml:space="preserve"> </w:t>
            </w:r>
            <w:proofErr w:type="spellStart"/>
            <w:r w:rsidR="007D7DD4">
              <w:rPr>
                <w:bCs/>
                <w:i/>
                <w:iCs/>
                <w:szCs w:val="28"/>
                <w:lang w:val="en-US"/>
              </w:rPr>
              <w:t>dùng</w:t>
            </w:r>
            <w:proofErr w:type="spellEnd"/>
            <w:r w:rsidR="007D7DD4">
              <w:rPr>
                <w:bCs/>
                <w:i/>
                <w:iCs/>
                <w:szCs w:val="28"/>
                <w:lang w:val="en-US"/>
              </w:rPr>
              <w:t xml:space="preserve"> </w:t>
            </w:r>
            <w:proofErr w:type="spellStart"/>
            <w:r w:rsidR="007D7DD4">
              <w:rPr>
                <w:bCs/>
                <w:i/>
                <w:iCs/>
                <w:szCs w:val="28"/>
                <w:lang w:val="en-US"/>
              </w:rPr>
              <w:t>chọn</w:t>
            </w:r>
            <w:proofErr w:type="spellEnd"/>
            <w:r w:rsidR="007D7DD4">
              <w:rPr>
                <w:bCs/>
                <w:i/>
                <w:iCs/>
                <w:szCs w:val="28"/>
                <w:lang w:val="en-US"/>
              </w:rPr>
              <w:t xml:space="preserve"> </w:t>
            </w:r>
            <w:proofErr w:type="spellStart"/>
            <w:r w:rsidR="00C619BA">
              <w:rPr>
                <w:bCs/>
                <w:i/>
                <w:iCs/>
                <w:szCs w:val="28"/>
                <w:lang w:val="en-US"/>
              </w:rPr>
              <w:t>tính</w:t>
            </w:r>
            <w:proofErr w:type="spellEnd"/>
            <w:r w:rsidR="007D7DD4">
              <w:rPr>
                <w:bCs/>
                <w:i/>
                <w:iCs/>
                <w:szCs w:val="28"/>
                <w:lang w:val="en-US"/>
              </w:rPr>
              <w:t xml:space="preserve"> </w:t>
            </w:r>
            <w:proofErr w:type="spellStart"/>
            <w:r w:rsidR="007D7DD4">
              <w:rPr>
                <w:bCs/>
                <w:i/>
                <w:iCs/>
                <w:szCs w:val="28"/>
                <w:lang w:val="en-US"/>
              </w:rPr>
              <w:t>năng</w:t>
            </w:r>
            <w:proofErr w:type="spellEnd"/>
            <w:r w:rsidR="007D7DD4">
              <w:rPr>
                <w:bCs/>
                <w:i/>
                <w:iCs/>
                <w:szCs w:val="28"/>
                <w:lang w:val="en-US"/>
              </w:rPr>
              <w:t xml:space="preserve"> </w:t>
            </w:r>
            <w:proofErr w:type="spellStart"/>
            <w:r w:rsidR="007D7DD4">
              <w:rPr>
                <w:bCs/>
                <w:i/>
                <w:iCs/>
                <w:szCs w:val="28"/>
                <w:lang w:val="en-US"/>
              </w:rPr>
              <w:t>phân</w:t>
            </w:r>
            <w:proofErr w:type="spellEnd"/>
            <w:r w:rsidR="007D7DD4">
              <w:rPr>
                <w:bCs/>
                <w:i/>
                <w:iCs/>
                <w:szCs w:val="28"/>
                <w:lang w:val="en-US"/>
              </w:rPr>
              <w:t xml:space="preserve"> </w:t>
            </w:r>
            <w:proofErr w:type="spellStart"/>
            <w:r w:rsidR="007D7DD4">
              <w:rPr>
                <w:bCs/>
                <w:i/>
                <w:iCs/>
                <w:szCs w:val="28"/>
                <w:lang w:val="en-US"/>
              </w:rPr>
              <w:t>quyền</w:t>
            </w:r>
            <w:proofErr w:type="spellEnd"/>
            <w:r w:rsidR="007D7DD4">
              <w:rPr>
                <w:bCs/>
                <w:i/>
                <w:iCs/>
                <w:szCs w:val="28"/>
                <w:lang w:val="en-US"/>
              </w:rPr>
              <w:t xml:space="preserve"> </w:t>
            </w:r>
            <w:proofErr w:type="spellStart"/>
            <w:r w:rsidR="007D7DD4">
              <w:rPr>
                <w:bCs/>
                <w:i/>
                <w:iCs/>
                <w:szCs w:val="28"/>
                <w:lang w:val="en-US"/>
              </w:rPr>
              <w:t>tài</w:t>
            </w:r>
            <w:proofErr w:type="spellEnd"/>
            <w:r w:rsidR="007D7DD4">
              <w:rPr>
                <w:bCs/>
                <w:i/>
                <w:iCs/>
                <w:szCs w:val="28"/>
                <w:lang w:val="en-US"/>
              </w:rPr>
              <w:t xml:space="preserve"> </w:t>
            </w:r>
            <w:proofErr w:type="spellStart"/>
            <w:r w:rsidR="007D7DD4">
              <w:rPr>
                <w:bCs/>
                <w:i/>
                <w:iCs/>
                <w:szCs w:val="28"/>
                <w:lang w:val="en-US"/>
              </w:rPr>
              <w:t>khoản</w:t>
            </w:r>
            <w:proofErr w:type="spellEnd"/>
            <w:r w:rsidR="007D7DD4">
              <w:rPr>
                <w:bCs/>
                <w:i/>
                <w:iCs/>
                <w:szCs w:val="28"/>
                <w:lang w:val="en-US"/>
              </w:rPr>
              <w:t xml:space="preserve"> </w:t>
            </w:r>
            <w:proofErr w:type="spellStart"/>
            <w:r w:rsidR="007D7DD4">
              <w:rPr>
                <w:bCs/>
                <w:i/>
                <w:iCs/>
                <w:szCs w:val="28"/>
                <w:lang w:val="en-US"/>
              </w:rPr>
              <w:t>thì</w:t>
            </w:r>
            <w:proofErr w:type="spellEnd"/>
            <w:r w:rsidR="002E1D4F">
              <w:rPr>
                <w:bCs/>
                <w:i/>
                <w:iCs/>
                <w:szCs w:val="28"/>
                <w:lang w:val="en-US"/>
              </w:rPr>
              <w:t xml:space="preserve"> </w:t>
            </w:r>
            <w:proofErr w:type="spellStart"/>
            <w:r w:rsidR="002E1D4F">
              <w:rPr>
                <w:bCs/>
                <w:i/>
                <w:iCs/>
                <w:szCs w:val="28"/>
                <w:lang w:val="en-US"/>
              </w:rPr>
              <w:t>hệ</w:t>
            </w:r>
            <w:proofErr w:type="spellEnd"/>
            <w:r w:rsidR="002E1D4F">
              <w:rPr>
                <w:bCs/>
                <w:i/>
                <w:iCs/>
                <w:szCs w:val="28"/>
                <w:lang w:val="en-US"/>
              </w:rPr>
              <w:t xml:space="preserve"> </w:t>
            </w:r>
            <w:proofErr w:type="spellStart"/>
            <w:r w:rsidR="002E1D4F">
              <w:rPr>
                <w:bCs/>
                <w:i/>
                <w:iCs/>
                <w:szCs w:val="28"/>
                <w:lang w:val="en-US"/>
              </w:rPr>
              <w:t>thống</w:t>
            </w:r>
            <w:proofErr w:type="spellEnd"/>
            <w:r w:rsidR="007D7DD4">
              <w:rPr>
                <w:bCs/>
                <w:i/>
                <w:iCs/>
                <w:szCs w:val="28"/>
                <w:lang w:val="en-US"/>
              </w:rPr>
              <w:t xml:space="preserve"> </w:t>
            </w:r>
            <w:proofErr w:type="spellStart"/>
            <w:r w:rsidR="007D7DD4">
              <w:rPr>
                <w:bCs/>
                <w:i/>
                <w:iCs/>
                <w:szCs w:val="28"/>
                <w:lang w:val="en-US"/>
              </w:rPr>
              <w:t>sẽ</w:t>
            </w:r>
            <w:proofErr w:type="spellEnd"/>
            <w:r w:rsidR="007D7DD4">
              <w:rPr>
                <w:bCs/>
                <w:i/>
                <w:iCs/>
                <w:szCs w:val="28"/>
                <w:lang w:val="en-US"/>
              </w:rPr>
              <w:t xml:space="preserve"> </w:t>
            </w:r>
            <w:proofErr w:type="spellStart"/>
            <w:r w:rsidR="007D7DD4">
              <w:rPr>
                <w:bCs/>
                <w:i/>
                <w:iCs/>
                <w:szCs w:val="28"/>
                <w:lang w:val="en-US"/>
              </w:rPr>
              <w:t>rẽ</w:t>
            </w:r>
            <w:proofErr w:type="spellEnd"/>
            <w:r w:rsidR="007D7DD4">
              <w:rPr>
                <w:bCs/>
                <w:i/>
                <w:iCs/>
                <w:szCs w:val="28"/>
                <w:lang w:val="en-US"/>
              </w:rPr>
              <w:t xml:space="preserve"> </w:t>
            </w:r>
            <w:proofErr w:type="spellStart"/>
            <w:r w:rsidR="007D7DD4">
              <w:rPr>
                <w:bCs/>
                <w:i/>
                <w:iCs/>
                <w:szCs w:val="28"/>
                <w:lang w:val="en-US"/>
              </w:rPr>
              <w:t>nhánh</w:t>
            </w:r>
            <w:proofErr w:type="spellEnd"/>
            <w:r w:rsidR="007D7DD4">
              <w:rPr>
                <w:bCs/>
                <w:i/>
                <w:iCs/>
                <w:szCs w:val="28"/>
                <w:lang w:val="en-US"/>
              </w:rPr>
              <w:t xml:space="preserve"> sang </w:t>
            </w:r>
            <w:proofErr w:type="spellStart"/>
            <w:r w:rsidR="007D7DD4">
              <w:rPr>
                <w:bCs/>
                <w:i/>
                <w:iCs/>
                <w:szCs w:val="28"/>
                <w:lang w:val="en-US"/>
              </w:rPr>
              <w:t>chuỗi</w:t>
            </w:r>
            <w:proofErr w:type="spellEnd"/>
            <w:r w:rsidR="007D7DD4">
              <w:rPr>
                <w:bCs/>
                <w:i/>
                <w:iCs/>
                <w:szCs w:val="28"/>
                <w:lang w:val="en-US"/>
              </w:rPr>
              <w:t xml:space="preserve"> A4 </w:t>
            </w:r>
            <w:proofErr w:type="spellStart"/>
            <w:r w:rsidR="007D7DD4">
              <w:rPr>
                <w:bCs/>
                <w:i/>
                <w:iCs/>
                <w:szCs w:val="28"/>
                <w:lang w:val="en-US"/>
              </w:rPr>
              <w:t>của</w:t>
            </w:r>
            <w:proofErr w:type="spellEnd"/>
            <w:r w:rsidR="007D7DD4">
              <w:rPr>
                <w:bCs/>
                <w:i/>
                <w:iCs/>
                <w:szCs w:val="28"/>
                <w:lang w:val="en-US"/>
              </w:rPr>
              <w:t xml:space="preserve"> </w:t>
            </w:r>
            <w:proofErr w:type="spellStart"/>
            <w:r w:rsidR="007D7DD4">
              <w:rPr>
                <w:bCs/>
                <w:i/>
                <w:iCs/>
                <w:szCs w:val="28"/>
                <w:lang w:val="en-US"/>
              </w:rPr>
              <w:t>kịch</w:t>
            </w:r>
            <w:proofErr w:type="spellEnd"/>
            <w:r w:rsidR="007D7DD4">
              <w:rPr>
                <w:bCs/>
                <w:i/>
                <w:iCs/>
                <w:szCs w:val="28"/>
                <w:lang w:val="en-US"/>
              </w:rPr>
              <w:t xml:space="preserve"> </w:t>
            </w:r>
            <w:proofErr w:type="spellStart"/>
            <w:r w:rsidR="007D7DD4">
              <w:rPr>
                <w:bCs/>
                <w:i/>
                <w:iCs/>
                <w:szCs w:val="28"/>
                <w:lang w:val="en-US"/>
              </w:rPr>
              <w:t>bản</w:t>
            </w:r>
            <w:proofErr w:type="spellEnd"/>
            <w:r w:rsidR="007D7DD4">
              <w:rPr>
                <w:bCs/>
                <w:i/>
                <w:iCs/>
                <w:szCs w:val="28"/>
                <w:lang w:val="en-US"/>
              </w:rPr>
              <w:t xml:space="preserve"> </w:t>
            </w:r>
            <w:proofErr w:type="spellStart"/>
            <w:r w:rsidR="007D7DD4">
              <w:rPr>
                <w:bCs/>
                <w:i/>
                <w:iCs/>
                <w:szCs w:val="28"/>
                <w:lang w:val="en-US"/>
              </w:rPr>
              <w:t>thay</w:t>
            </w:r>
            <w:proofErr w:type="spellEnd"/>
            <w:r w:rsidR="007D7DD4">
              <w:rPr>
                <w:bCs/>
                <w:i/>
                <w:iCs/>
                <w:szCs w:val="28"/>
                <w:lang w:val="en-US"/>
              </w:rPr>
              <w:t xml:space="preserve"> </w:t>
            </w:r>
            <w:proofErr w:type="spellStart"/>
            <w:proofErr w:type="gramStart"/>
            <w:r w:rsidR="007D7DD4">
              <w:rPr>
                <w:bCs/>
                <w:i/>
                <w:iCs/>
                <w:szCs w:val="28"/>
                <w:lang w:val="en-US"/>
              </w:rPr>
              <w:t>thế</w:t>
            </w:r>
            <w:proofErr w:type="spellEnd"/>
            <w:r w:rsidR="007D7DD4">
              <w:rPr>
                <w:bCs/>
                <w:i/>
                <w:iCs/>
                <w:szCs w:val="28"/>
                <w:lang w:val="en-US"/>
              </w:rPr>
              <w:t>.</w:t>
            </w:r>
            <w:r w:rsidR="008C1E71">
              <w:rPr>
                <w:bCs/>
                <w:i/>
                <w:iCs/>
                <w:szCs w:val="28"/>
                <w:lang w:val="en-US"/>
              </w:rPr>
              <w:t xml:space="preserve">  </w:t>
            </w:r>
            <w:r>
              <w:rPr>
                <w:bCs/>
                <w:i/>
                <w:iCs/>
                <w:szCs w:val="28"/>
                <w:lang w:val="en-US"/>
              </w:rPr>
              <w:t>)</w:t>
            </w:r>
            <w:proofErr w:type="gramEnd"/>
            <w:r w:rsidRPr="0031035A">
              <w:rPr>
                <w:bCs/>
                <w:i/>
                <w:iCs/>
                <w:szCs w:val="28"/>
                <w:lang w:val="en-US"/>
              </w:rPr>
              <w:t>.</w:t>
            </w:r>
          </w:p>
          <w:p w14:paraId="67FF8AAC" w14:textId="77777777" w:rsidR="000C299A" w:rsidRPr="000C299A" w:rsidRDefault="000C299A">
            <w:pPr>
              <w:pStyle w:val="ListParagraph"/>
              <w:widowControl w:val="0"/>
              <w:numPr>
                <w:ilvl w:val="0"/>
                <w:numId w:val="69"/>
              </w:numPr>
              <w:spacing w:line="240" w:lineRule="auto"/>
              <w:rPr>
                <w:rFonts w:eastAsia="Times New Roman" w:cs="Times New Roman"/>
                <w:szCs w:val="28"/>
              </w:rPr>
            </w:pPr>
            <w:r w:rsidRPr="000C299A">
              <w:rPr>
                <w:rFonts w:eastAsia="Times New Roman" w:cs="Times New Roman"/>
                <w:szCs w:val="28"/>
              </w:rPr>
              <w:t>Quản trị viên nhập thông tin tài khoản cần thao tác.</w:t>
            </w:r>
          </w:p>
          <w:p w14:paraId="5177E3BE" w14:textId="77777777" w:rsidR="000C299A" w:rsidRPr="000C299A" w:rsidRDefault="000C299A">
            <w:pPr>
              <w:pStyle w:val="ListParagraph"/>
              <w:widowControl w:val="0"/>
              <w:numPr>
                <w:ilvl w:val="0"/>
                <w:numId w:val="69"/>
              </w:numPr>
              <w:spacing w:line="240" w:lineRule="auto"/>
              <w:rPr>
                <w:rFonts w:eastAsia="Times New Roman" w:cs="Times New Roman"/>
                <w:szCs w:val="28"/>
              </w:rPr>
            </w:pPr>
            <w:r w:rsidRPr="000C299A">
              <w:rPr>
                <w:rFonts w:eastAsia="Times New Roman" w:cs="Times New Roman"/>
                <w:szCs w:val="28"/>
              </w:rPr>
              <w:t>Quản trị viên thực hiện các tính năng điều chỉnh: thêm tài khoản, xóa tài khoản, cập nhật thông tin, phân quyền tài khoản.</w:t>
            </w:r>
          </w:p>
          <w:p w14:paraId="1C0F15B9" w14:textId="7F68C224" w:rsidR="000C299A" w:rsidRPr="000C299A" w:rsidRDefault="000C299A">
            <w:pPr>
              <w:pStyle w:val="ListParagraph"/>
              <w:numPr>
                <w:ilvl w:val="0"/>
                <w:numId w:val="69"/>
              </w:numPr>
              <w:rPr>
                <w:rFonts w:cs="Times New Roman"/>
                <w:szCs w:val="28"/>
              </w:rPr>
            </w:pPr>
            <w:r w:rsidRPr="000C299A">
              <w:rPr>
                <w:rFonts w:eastAsia="Times New Roman" w:cs="Times New Roman"/>
                <w:szCs w:val="28"/>
              </w:rPr>
              <w:t>Kết thúc sự kiện.</w:t>
            </w:r>
          </w:p>
        </w:tc>
      </w:tr>
      <w:tr w:rsidR="000C299A" w:rsidRPr="000C299A" w14:paraId="6FB7B8E2" w14:textId="77777777" w:rsidTr="00777CE9">
        <w:tc>
          <w:tcPr>
            <w:tcW w:w="3114" w:type="dxa"/>
            <w:vAlign w:val="center"/>
          </w:tcPr>
          <w:p w14:paraId="50EB8514" w14:textId="77777777" w:rsidR="000C299A" w:rsidRPr="000C299A" w:rsidRDefault="000C299A" w:rsidP="000C299A">
            <w:pPr>
              <w:rPr>
                <w:rFonts w:cs="Times New Roman"/>
                <w:b/>
                <w:szCs w:val="28"/>
                <w:lang w:val="en-US"/>
              </w:rPr>
            </w:pPr>
            <w:proofErr w:type="spellStart"/>
            <w:r w:rsidRPr="000C299A">
              <w:rPr>
                <w:rFonts w:cs="Times New Roman"/>
                <w:b/>
                <w:szCs w:val="28"/>
                <w:lang w:val="en-US"/>
              </w:rPr>
              <w:t>Kịch</w:t>
            </w:r>
            <w:proofErr w:type="spellEnd"/>
            <w:r w:rsidRPr="000C299A">
              <w:rPr>
                <w:rFonts w:cs="Times New Roman"/>
                <w:b/>
                <w:szCs w:val="28"/>
                <w:lang w:val="en-US"/>
              </w:rPr>
              <w:t xml:space="preserve"> </w:t>
            </w:r>
            <w:proofErr w:type="spellStart"/>
            <w:r w:rsidRPr="000C299A">
              <w:rPr>
                <w:rFonts w:cs="Times New Roman"/>
                <w:b/>
                <w:szCs w:val="28"/>
                <w:lang w:val="en-US"/>
              </w:rPr>
              <w:t>bản</w:t>
            </w:r>
            <w:proofErr w:type="spellEnd"/>
            <w:r w:rsidRPr="000C299A">
              <w:rPr>
                <w:rFonts w:cs="Times New Roman"/>
                <w:b/>
                <w:szCs w:val="28"/>
                <w:lang w:val="en-US"/>
              </w:rPr>
              <w:t xml:space="preserve"> </w:t>
            </w:r>
            <w:proofErr w:type="spellStart"/>
            <w:r w:rsidRPr="000C299A">
              <w:rPr>
                <w:rFonts w:cs="Times New Roman"/>
                <w:b/>
                <w:szCs w:val="28"/>
                <w:lang w:val="en-US"/>
              </w:rPr>
              <w:t>thay</w:t>
            </w:r>
            <w:proofErr w:type="spellEnd"/>
            <w:r w:rsidRPr="000C299A">
              <w:rPr>
                <w:rFonts w:cs="Times New Roman"/>
                <w:b/>
                <w:szCs w:val="28"/>
                <w:lang w:val="en-US"/>
              </w:rPr>
              <w:t xml:space="preserve"> </w:t>
            </w:r>
            <w:proofErr w:type="spellStart"/>
            <w:r w:rsidRPr="000C299A">
              <w:rPr>
                <w:rFonts w:cs="Times New Roman"/>
                <w:b/>
                <w:szCs w:val="28"/>
                <w:lang w:val="en-US"/>
              </w:rPr>
              <w:t>thế</w:t>
            </w:r>
            <w:proofErr w:type="spellEnd"/>
          </w:p>
        </w:tc>
        <w:tc>
          <w:tcPr>
            <w:tcW w:w="6625" w:type="dxa"/>
            <w:vAlign w:val="center"/>
          </w:tcPr>
          <w:p w14:paraId="667B8716" w14:textId="77777777" w:rsidR="000C299A" w:rsidRPr="00355745" w:rsidRDefault="000C299A" w:rsidP="000C299A">
            <w:pPr>
              <w:widowControl w:val="0"/>
              <w:spacing w:before="240" w:after="240" w:line="240" w:lineRule="auto"/>
              <w:rPr>
                <w:rFonts w:eastAsia="Times New Roman" w:cs="Times New Roman"/>
                <w:szCs w:val="28"/>
              </w:rPr>
            </w:pPr>
            <w:r w:rsidRPr="00355745">
              <w:rPr>
                <w:rFonts w:eastAsia="Times New Roman" w:cs="Times New Roman"/>
                <w:szCs w:val="28"/>
              </w:rPr>
              <w:t>A1-Quản trị viên truy cập vào tính năng thêm tài khoản.</w:t>
            </w:r>
          </w:p>
          <w:p w14:paraId="2BFA48A9" w14:textId="77777777" w:rsidR="000C299A" w:rsidRPr="00355745" w:rsidRDefault="000C299A" w:rsidP="000C299A">
            <w:pPr>
              <w:widowControl w:val="0"/>
              <w:spacing w:before="240" w:after="240" w:line="240" w:lineRule="auto"/>
              <w:rPr>
                <w:rFonts w:eastAsia="Times New Roman" w:cs="Times New Roman"/>
                <w:szCs w:val="28"/>
              </w:rPr>
            </w:pPr>
            <w:r w:rsidRPr="00355745">
              <w:rPr>
                <w:rFonts w:eastAsia="Times New Roman" w:cs="Times New Roman"/>
                <w:szCs w:val="28"/>
              </w:rPr>
              <w:t>Chuỗi A1 bắt đầu ở bước 5 của kịch bản thường.</w:t>
            </w:r>
          </w:p>
          <w:p w14:paraId="3BC243ED" w14:textId="77777777" w:rsidR="000C299A" w:rsidRPr="00355745" w:rsidRDefault="000C299A">
            <w:pPr>
              <w:widowControl w:val="0"/>
              <w:numPr>
                <w:ilvl w:val="0"/>
                <w:numId w:val="11"/>
              </w:numPr>
              <w:spacing w:before="240" w:line="240" w:lineRule="auto"/>
              <w:rPr>
                <w:rFonts w:eastAsia="Times New Roman" w:cs="Times New Roman"/>
                <w:szCs w:val="28"/>
              </w:rPr>
            </w:pPr>
            <w:r w:rsidRPr="00355745">
              <w:rPr>
                <w:rFonts w:eastAsia="Times New Roman" w:cs="Times New Roman"/>
                <w:szCs w:val="28"/>
              </w:rPr>
              <w:t>Quản trị viên chọn “thêm tài khoản”</w:t>
            </w:r>
          </w:p>
          <w:p w14:paraId="26B4AE58" w14:textId="77777777" w:rsidR="000C299A" w:rsidRPr="00355745" w:rsidRDefault="000C299A">
            <w:pPr>
              <w:widowControl w:val="0"/>
              <w:numPr>
                <w:ilvl w:val="0"/>
                <w:numId w:val="11"/>
              </w:numPr>
              <w:spacing w:line="240" w:lineRule="auto"/>
              <w:rPr>
                <w:rFonts w:eastAsia="Times New Roman" w:cs="Times New Roman"/>
                <w:szCs w:val="28"/>
              </w:rPr>
            </w:pPr>
            <w:r w:rsidRPr="00355745">
              <w:rPr>
                <w:rFonts w:eastAsia="Times New Roman" w:cs="Times New Roman"/>
                <w:szCs w:val="28"/>
              </w:rPr>
              <w:t>Hệ thống hiển thị giao diện thêm tài khoản.</w:t>
            </w:r>
          </w:p>
          <w:p w14:paraId="7C91383D" w14:textId="77777777" w:rsidR="000C299A" w:rsidRPr="00355745" w:rsidRDefault="000C299A">
            <w:pPr>
              <w:widowControl w:val="0"/>
              <w:numPr>
                <w:ilvl w:val="0"/>
                <w:numId w:val="11"/>
              </w:numPr>
              <w:spacing w:line="240" w:lineRule="auto"/>
              <w:rPr>
                <w:rFonts w:eastAsia="Times New Roman" w:cs="Times New Roman"/>
                <w:szCs w:val="28"/>
              </w:rPr>
            </w:pPr>
            <w:r w:rsidRPr="00355745">
              <w:rPr>
                <w:rFonts w:eastAsia="Times New Roman" w:cs="Times New Roman"/>
                <w:szCs w:val="28"/>
              </w:rPr>
              <w:t>Quản trị viên nhập thông tin tài khoản cần thêm.</w:t>
            </w:r>
          </w:p>
          <w:p w14:paraId="6A2766EE" w14:textId="77777777" w:rsidR="000C299A" w:rsidRPr="00355745" w:rsidRDefault="000C299A">
            <w:pPr>
              <w:widowControl w:val="0"/>
              <w:numPr>
                <w:ilvl w:val="0"/>
                <w:numId w:val="11"/>
              </w:numPr>
              <w:spacing w:line="240" w:lineRule="auto"/>
              <w:rPr>
                <w:rFonts w:eastAsia="Times New Roman" w:cs="Times New Roman"/>
                <w:szCs w:val="28"/>
              </w:rPr>
            </w:pPr>
            <w:r w:rsidRPr="00355745">
              <w:rPr>
                <w:rFonts w:eastAsia="Times New Roman" w:cs="Times New Roman"/>
                <w:szCs w:val="28"/>
              </w:rPr>
              <w:t>Hệ thống hiện thị thông báo “Xác nhận”.</w:t>
            </w:r>
          </w:p>
          <w:p w14:paraId="04A4B286" w14:textId="77777777" w:rsidR="000C299A" w:rsidRPr="00355745" w:rsidRDefault="000C299A">
            <w:pPr>
              <w:widowControl w:val="0"/>
              <w:numPr>
                <w:ilvl w:val="0"/>
                <w:numId w:val="11"/>
              </w:numPr>
              <w:spacing w:line="240" w:lineRule="auto"/>
              <w:rPr>
                <w:rFonts w:eastAsia="Times New Roman" w:cs="Times New Roman"/>
                <w:szCs w:val="28"/>
              </w:rPr>
            </w:pPr>
            <w:r w:rsidRPr="00355745">
              <w:rPr>
                <w:rFonts w:eastAsia="Times New Roman" w:cs="Times New Roman"/>
                <w:szCs w:val="28"/>
              </w:rPr>
              <w:t>Quản trị viên chọn xác nhận.</w:t>
            </w:r>
          </w:p>
          <w:p w14:paraId="3D616E09" w14:textId="77777777" w:rsidR="000C299A" w:rsidRPr="00355745" w:rsidRDefault="000C299A">
            <w:pPr>
              <w:widowControl w:val="0"/>
              <w:numPr>
                <w:ilvl w:val="0"/>
                <w:numId w:val="11"/>
              </w:numPr>
              <w:spacing w:line="240" w:lineRule="auto"/>
              <w:rPr>
                <w:rFonts w:eastAsia="Times New Roman" w:cs="Times New Roman"/>
                <w:szCs w:val="28"/>
              </w:rPr>
            </w:pPr>
            <w:r w:rsidRPr="00355745">
              <w:rPr>
                <w:rFonts w:eastAsia="Times New Roman" w:cs="Times New Roman"/>
                <w:szCs w:val="28"/>
              </w:rPr>
              <w:t>Sau khi thêm tài khoản, quản trị viên chọn lưu.</w:t>
            </w:r>
          </w:p>
          <w:p w14:paraId="5DC72151" w14:textId="77777777" w:rsidR="000C299A" w:rsidRPr="00355745" w:rsidRDefault="000C299A">
            <w:pPr>
              <w:widowControl w:val="0"/>
              <w:numPr>
                <w:ilvl w:val="0"/>
                <w:numId w:val="11"/>
              </w:numPr>
              <w:spacing w:after="240" w:line="240" w:lineRule="auto"/>
              <w:rPr>
                <w:rFonts w:eastAsia="Times New Roman" w:cs="Times New Roman"/>
                <w:szCs w:val="28"/>
              </w:rPr>
            </w:pPr>
            <w:r w:rsidRPr="00355745">
              <w:rPr>
                <w:rFonts w:eastAsia="Times New Roman" w:cs="Times New Roman"/>
                <w:szCs w:val="28"/>
              </w:rPr>
              <w:lastRenderedPageBreak/>
              <w:t>Hệ thống sẽ thông báo thêm tài khoản thành công và chuyền về giao diện quản lý tài khoản.</w:t>
            </w:r>
          </w:p>
          <w:p w14:paraId="3B55F64B" w14:textId="64E3EA0E" w:rsidR="000C299A" w:rsidRPr="000C299A" w:rsidRDefault="000C299A" w:rsidP="000C299A">
            <w:pPr>
              <w:widowControl w:val="0"/>
              <w:spacing w:before="240" w:after="240" w:line="240" w:lineRule="auto"/>
              <w:rPr>
                <w:rFonts w:eastAsia="Times New Roman" w:cs="Times New Roman"/>
                <w:szCs w:val="28"/>
                <w:lang w:val="en-US"/>
              </w:rPr>
            </w:pPr>
            <w:r w:rsidRPr="00355745">
              <w:rPr>
                <w:rFonts w:eastAsia="Times New Roman" w:cs="Times New Roman"/>
                <w:szCs w:val="28"/>
              </w:rPr>
              <w:t>A2-Quản trị viên truy cập vào tính năng xóa tài khoản</w:t>
            </w:r>
            <w:r>
              <w:rPr>
                <w:rFonts w:eastAsia="Times New Roman" w:cs="Times New Roman"/>
                <w:szCs w:val="28"/>
                <w:lang w:val="en-US"/>
              </w:rPr>
              <w:t>.</w:t>
            </w:r>
          </w:p>
          <w:p w14:paraId="6BD67B3A" w14:textId="77777777" w:rsidR="000C299A" w:rsidRPr="00355745" w:rsidRDefault="000C299A" w:rsidP="000C299A">
            <w:pPr>
              <w:widowControl w:val="0"/>
              <w:spacing w:before="240" w:after="240" w:line="240" w:lineRule="auto"/>
              <w:rPr>
                <w:rFonts w:eastAsia="Times New Roman" w:cs="Times New Roman"/>
                <w:szCs w:val="28"/>
              </w:rPr>
            </w:pPr>
            <w:r w:rsidRPr="00355745">
              <w:rPr>
                <w:rFonts w:eastAsia="Times New Roman" w:cs="Times New Roman"/>
                <w:szCs w:val="28"/>
              </w:rPr>
              <w:t>Chuỗi A2 bắt đầu ở bước 5 của kịch bản thường.</w:t>
            </w:r>
          </w:p>
          <w:p w14:paraId="1E425410" w14:textId="77777777" w:rsidR="000C299A" w:rsidRPr="00355745" w:rsidRDefault="000C299A">
            <w:pPr>
              <w:widowControl w:val="0"/>
              <w:numPr>
                <w:ilvl w:val="0"/>
                <w:numId w:val="12"/>
              </w:numPr>
              <w:spacing w:before="240" w:line="240" w:lineRule="auto"/>
              <w:rPr>
                <w:rFonts w:eastAsia="Times New Roman" w:cs="Times New Roman"/>
                <w:szCs w:val="28"/>
              </w:rPr>
            </w:pPr>
            <w:r w:rsidRPr="00355745">
              <w:rPr>
                <w:rFonts w:eastAsia="Times New Roman" w:cs="Times New Roman"/>
                <w:szCs w:val="28"/>
              </w:rPr>
              <w:t>Quản trị viên chọn “ xóa tài khoản”.</w:t>
            </w:r>
          </w:p>
          <w:p w14:paraId="719FA42E" w14:textId="77777777" w:rsidR="000C299A" w:rsidRPr="00355745" w:rsidRDefault="000C299A">
            <w:pPr>
              <w:widowControl w:val="0"/>
              <w:numPr>
                <w:ilvl w:val="0"/>
                <w:numId w:val="12"/>
              </w:numPr>
              <w:spacing w:line="240" w:lineRule="auto"/>
              <w:rPr>
                <w:rFonts w:eastAsia="Times New Roman" w:cs="Times New Roman"/>
                <w:szCs w:val="28"/>
              </w:rPr>
            </w:pPr>
            <w:r w:rsidRPr="00355745">
              <w:rPr>
                <w:rFonts w:eastAsia="Times New Roman" w:cs="Times New Roman"/>
                <w:szCs w:val="28"/>
              </w:rPr>
              <w:t>Hệ thống hiển thị giao diện xóa tài khoản.</w:t>
            </w:r>
          </w:p>
          <w:p w14:paraId="146A65A9" w14:textId="77777777" w:rsidR="000C299A" w:rsidRPr="00355745" w:rsidRDefault="000C299A">
            <w:pPr>
              <w:widowControl w:val="0"/>
              <w:numPr>
                <w:ilvl w:val="0"/>
                <w:numId w:val="12"/>
              </w:numPr>
              <w:spacing w:line="240" w:lineRule="auto"/>
              <w:rPr>
                <w:rFonts w:eastAsia="Times New Roman" w:cs="Times New Roman"/>
                <w:szCs w:val="28"/>
              </w:rPr>
            </w:pPr>
            <w:r w:rsidRPr="00355745">
              <w:rPr>
                <w:rFonts w:eastAsia="Times New Roman" w:cs="Times New Roman"/>
                <w:szCs w:val="28"/>
              </w:rPr>
              <w:t>Quản trị viên nhập thông tin để tìm kiếm tài khoản cần xóa.</w:t>
            </w:r>
          </w:p>
          <w:p w14:paraId="50CABC11" w14:textId="77777777" w:rsidR="000C299A" w:rsidRPr="00355745" w:rsidRDefault="000C299A">
            <w:pPr>
              <w:widowControl w:val="0"/>
              <w:numPr>
                <w:ilvl w:val="0"/>
                <w:numId w:val="12"/>
              </w:numPr>
              <w:spacing w:line="240" w:lineRule="auto"/>
              <w:rPr>
                <w:rFonts w:eastAsia="Times New Roman" w:cs="Times New Roman"/>
                <w:szCs w:val="28"/>
              </w:rPr>
            </w:pPr>
            <w:r w:rsidRPr="00355745">
              <w:rPr>
                <w:rFonts w:eastAsia="Times New Roman" w:cs="Times New Roman"/>
                <w:szCs w:val="28"/>
              </w:rPr>
              <w:t>Hệ thống hiển thị tài khoản theo thông tin đã nhập</w:t>
            </w:r>
          </w:p>
          <w:p w14:paraId="0C9DB072" w14:textId="77777777" w:rsidR="000C299A" w:rsidRPr="00355745" w:rsidRDefault="000C299A">
            <w:pPr>
              <w:widowControl w:val="0"/>
              <w:numPr>
                <w:ilvl w:val="0"/>
                <w:numId w:val="12"/>
              </w:numPr>
              <w:spacing w:line="240" w:lineRule="auto"/>
              <w:rPr>
                <w:rFonts w:eastAsia="Times New Roman" w:cs="Times New Roman"/>
                <w:szCs w:val="28"/>
              </w:rPr>
            </w:pPr>
            <w:r w:rsidRPr="00355745">
              <w:rPr>
                <w:rFonts w:eastAsia="Times New Roman" w:cs="Times New Roman"/>
                <w:szCs w:val="28"/>
              </w:rPr>
              <w:t>Quản trị viên chọn xóa</w:t>
            </w:r>
          </w:p>
          <w:p w14:paraId="1886B7D8" w14:textId="77777777" w:rsidR="000C299A" w:rsidRPr="00355745" w:rsidRDefault="000C299A">
            <w:pPr>
              <w:widowControl w:val="0"/>
              <w:numPr>
                <w:ilvl w:val="0"/>
                <w:numId w:val="12"/>
              </w:numPr>
              <w:spacing w:line="240" w:lineRule="auto"/>
              <w:rPr>
                <w:rFonts w:eastAsia="Times New Roman" w:cs="Times New Roman"/>
                <w:szCs w:val="28"/>
              </w:rPr>
            </w:pPr>
            <w:r w:rsidRPr="00355745">
              <w:rPr>
                <w:rFonts w:eastAsia="Times New Roman" w:cs="Times New Roman"/>
                <w:szCs w:val="28"/>
              </w:rPr>
              <w:t>Hệ thống hiển thị thông báo “ Xác nhận”</w:t>
            </w:r>
          </w:p>
          <w:p w14:paraId="03479651" w14:textId="77777777" w:rsidR="000C299A" w:rsidRPr="00355745" w:rsidRDefault="000C299A">
            <w:pPr>
              <w:widowControl w:val="0"/>
              <w:numPr>
                <w:ilvl w:val="0"/>
                <w:numId w:val="12"/>
              </w:numPr>
              <w:spacing w:line="240" w:lineRule="auto"/>
              <w:rPr>
                <w:rFonts w:eastAsia="Times New Roman" w:cs="Times New Roman"/>
                <w:szCs w:val="28"/>
              </w:rPr>
            </w:pPr>
            <w:r w:rsidRPr="00355745">
              <w:rPr>
                <w:rFonts w:eastAsia="Times New Roman" w:cs="Times New Roman"/>
                <w:szCs w:val="28"/>
              </w:rPr>
              <w:t>Quản trị viên chọn “ Xác nhận”</w:t>
            </w:r>
          </w:p>
          <w:p w14:paraId="6C5E416B" w14:textId="77777777" w:rsidR="000C299A" w:rsidRPr="00355745" w:rsidRDefault="000C299A">
            <w:pPr>
              <w:widowControl w:val="0"/>
              <w:numPr>
                <w:ilvl w:val="0"/>
                <w:numId w:val="12"/>
              </w:numPr>
              <w:spacing w:after="240" w:line="240" w:lineRule="auto"/>
              <w:rPr>
                <w:rFonts w:eastAsia="Times New Roman" w:cs="Times New Roman"/>
                <w:szCs w:val="28"/>
              </w:rPr>
            </w:pPr>
            <w:r w:rsidRPr="00355745">
              <w:rPr>
                <w:rFonts w:eastAsia="Times New Roman" w:cs="Times New Roman"/>
                <w:szCs w:val="28"/>
              </w:rPr>
              <w:t>Hệ thống hiển thị xóa tài khoản thành công và chuyển về giao diện quản lý tài khoản.</w:t>
            </w:r>
          </w:p>
          <w:p w14:paraId="77009537" w14:textId="77777777" w:rsidR="000C299A" w:rsidRPr="00355745" w:rsidRDefault="000C299A" w:rsidP="000C299A">
            <w:pPr>
              <w:widowControl w:val="0"/>
              <w:spacing w:before="240" w:after="240" w:line="240" w:lineRule="auto"/>
              <w:rPr>
                <w:rFonts w:eastAsia="Times New Roman" w:cs="Times New Roman"/>
                <w:szCs w:val="28"/>
              </w:rPr>
            </w:pPr>
            <w:r w:rsidRPr="00355745">
              <w:rPr>
                <w:rFonts w:eastAsia="Times New Roman" w:cs="Times New Roman"/>
                <w:szCs w:val="28"/>
              </w:rPr>
              <w:t>A3-Quản trị viên truy cập tính cập nhật thông tin</w:t>
            </w:r>
            <w:r w:rsidRPr="00355745">
              <w:rPr>
                <w:rFonts w:eastAsia="Times New Roman" w:cs="Times New Roman"/>
                <w:szCs w:val="28"/>
              </w:rPr>
              <w:br/>
              <w:t>Chuỗi A3 bắt đầu ở bước 5 kịch bản thường.</w:t>
            </w:r>
          </w:p>
          <w:p w14:paraId="6C694CBF" w14:textId="77777777" w:rsidR="000C299A" w:rsidRPr="00355745" w:rsidRDefault="000C299A">
            <w:pPr>
              <w:widowControl w:val="0"/>
              <w:numPr>
                <w:ilvl w:val="0"/>
                <w:numId w:val="13"/>
              </w:numPr>
              <w:spacing w:before="240" w:line="240" w:lineRule="auto"/>
              <w:rPr>
                <w:rFonts w:eastAsia="Times New Roman" w:cs="Times New Roman"/>
                <w:szCs w:val="28"/>
              </w:rPr>
            </w:pPr>
            <w:r w:rsidRPr="00355745">
              <w:rPr>
                <w:rFonts w:eastAsia="Times New Roman" w:cs="Times New Roman"/>
                <w:szCs w:val="28"/>
              </w:rPr>
              <w:t>Quản trị viên chọn cập nhật thông tin</w:t>
            </w:r>
          </w:p>
          <w:p w14:paraId="1EB23FA3" w14:textId="77777777" w:rsidR="000C299A" w:rsidRPr="00355745" w:rsidRDefault="000C299A">
            <w:pPr>
              <w:widowControl w:val="0"/>
              <w:numPr>
                <w:ilvl w:val="0"/>
                <w:numId w:val="13"/>
              </w:numPr>
              <w:spacing w:line="240" w:lineRule="auto"/>
              <w:rPr>
                <w:rFonts w:eastAsia="Times New Roman" w:cs="Times New Roman"/>
                <w:szCs w:val="28"/>
              </w:rPr>
            </w:pPr>
            <w:r w:rsidRPr="00355745">
              <w:rPr>
                <w:rFonts w:eastAsia="Times New Roman" w:cs="Times New Roman"/>
                <w:szCs w:val="28"/>
              </w:rPr>
              <w:t>Hệ thống hiển thị giao diện cập nhật thông tin</w:t>
            </w:r>
          </w:p>
          <w:p w14:paraId="37401A9F" w14:textId="77777777" w:rsidR="000C299A" w:rsidRPr="00355745" w:rsidRDefault="000C299A">
            <w:pPr>
              <w:widowControl w:val="0"/>
              <w:numPr>
                <w:ilvl w:val="0"/>
                <w:numId w:val="13"/>
              </w:numPr>
              <w:spacing w:line="240" w:lineRule="auto"/>
              <w:rPr>
                <w:rFonts w:eastAsia="Times New Roman" w:cs="Times New Roman"/>
                <w:szCs w:val="28"/>
              </w:rPr>
            </w:pPr>
            <w:r w:rsidRPr="00355745">
              <w:rPr>
                <w:rFonts w:eastAsia="Times New Roman" w:cs="Times New Roman"/>
                <w:szCs w:val="28"/>
              </w:rPr>
              <w:t>Quản trị viên tìm kiếm tài khoản cần cập nhật.</w:t>
            </w:r>
          </w:p>
          <w:p w14:paraId="314A0766" w14:textId="77777777" w:rsidR="000C299A" w:rsidRPr="00355745" w:rsidRDefault="000C299A">
            <w:pPr>
              <w:widowControl w:val="0"/>
              <w:numPr>
                <w:ilvl w:val="0"/>
                <w:numId w:val="13"/>
              </w:numPr>
              <w:spacing w:line="240" w:lineRule="auto"/>
              <w:rPr>
                <w:rFonts w:eastAsia="Times New Roman" w:cs="Times New Roman"/>
                <w:szCs w:val="28"/>
              </w:rPr>
            </w:pPr>
            <w:r w:rsidRPr="00355745">
              <w:rPr>
                <w:rFonts w:eastAsia="Times New Roman" w:cs="Times New Roman"/>
                <w:szCs w:val="28"/>
              </w:rPr>
              <w:t>Hệ thống hiển thị tài khoản theo thông tin đã nhập.</w:t>
            </w:r>
          </w:p>
          <w:p w14:paraId="000AB265" w14:textId="77777777" w:rsidR="000C299A" w:rsidRPr="00355745" w:rsidRDefault="000C299A">
            <w:pPr>
              <w:widowControl w:val="0"/>
              <w:numPr>
                <w:ilvl w:val="0"/>
                <w:numId w:val="13"/>
              </w:numPr>
              <w:spacing w:line="240" w:lineRule="auto"/>
              <w:rPr>
                <w:rFonts w:eastAsia="Times New Roman" w:cs="Times New Roman"/>
                <w:szCs w:val="28"/>
              </w:rPr>
            </w:pPr>
            <w:r w:rsidRPr="00355745">
              <w:rPr>
                <w:rFonts w:eastAsia="Times New Roman" w:cs="Times New Roman"/>
                <w:szCs w:val="28"/>
              </w:rPr>
              <w:t>Quản trị viên thực hiện thao tác cập nhật.</w:t>
            </w:r>
          </w:p>
          <w:p w14:paraId="356A741B" w14:textId="77777777" w:rsidR="000C299A" w:rsidRPr="00355745" w:rsidRDefault="000C299A">
            <w:pPr>
              <w:widowControl w:val="0"/>
              <w:numPr>
                <w:ilvl w:val="0"/>
                <w:numId w:val="13"/>
              </w:numPr>
              <w:spacing w:line="240" w:lineRule="auto"/>
              <w:rPr>
                <w:rFonts w:eastAsia="Times New Roman" w:cs="Times New Roman"/>
                <w:szCs w:val="28"/>
              </w:rPr>
            </w:pPr>
            <w:r w:rsidRPr="00355745">
              <w:rPr>
                <w:rFonts w:eastAsia="Times New Roman" w:cs="Times New Roman"/>
                <w:szCs w:val="28"/>
              </w:rPr>
              <w:t>Sau khi cập nhật Quản trị viên chọn lưu.</w:t>
            </w:r>
          </w:p>
          <w:p w14:paraId="4FF4F81D" w14:textId="77777777" w:rsidR="000C299A" w:rsidRPr="00355745" w:rsidRDefault="000C299A">
            <w:pPr>
              <w:widowControl w:val="0"/>
              <w:numPr>
                <w:ilvl w:val="0"/>
                <w:numId w:val="13"/>
              </w:numPr>
              <w:spacing w:after="240" w:line="240" w:lineRule="auto"/>
              <w:rPr>
                <w:rFonts w:eastAsia="Times New Roman" w:cs="Times New Roman"/>
                <w:szCs w:val="28"/>
              </w:rPr>
            </w:pPr>
            <w:r w:rsidRPr="00355745">
              <w:rPr>
                <w:rFonts w:eastAsia="Times New Roman" w:cs="Times New Roman"/>
                <w:szCs w:val="28"/>
              </w:rPr>
              <w:t>Hệ thống hiển thị cập nhật thành công và chuyển về giao diện quản lý tài khoản.</w:t>
            </w:r>
          </w:p>
          <w:p w14:paraId="03DF62E1" w14:textId="77777777" w:rsidR="000C299A" w:rsidRPr="00355745" w:rsidRDefault="000C299A" w:rsidP="000C299A">
            <w:pPr>
              <w:widowControl w:val="0"/>
              <w:spacing w:before="240" w:after="240" w:line="240" w:lineRule="auto"/>
              <w:rPr>
                <w:rFonts w:eastAsia="Times New Roman" w:cs="Times New Roman"/>
                <w:szCs w:val="28"/>
              </w:rPr>
            </w:pPr>
            <w:r w:rsidRPr="00355745">
              <w:rPr>
                <w:rFonts w:eastAsia="Times New Roman" w:cs="Times New Roman"/>
                <w:szCs w:val="28"/>
              </w:rPr>
              <w:t>A4-Quản trị viên truy cập tính năng phân quyền tài khoản.</w:t>
            </w:r>
          </w:p>
          <w:p w14:paraId="2BE10C42" w14:textId="77777777" w:rsidR="000C299A" w:rsidRPr="00355745" w:rsidRDefault="000C299A" w:rsidP="000C299A">
            <w:pPr>
              <w:widowControl w:val="0"/>
              <w:spacing w:before="240" w:after="240" w:line="240" w:lineRule="auto"/>
              <w:rPr>
                <w:rFonts w:eastAsia="Times New Roman" w:cs="Times New Roman"/>
                <w:szCs w:val="28"/>
              </w:rPr>
            </w:pPr>
            <w:r w:rsidRPr="00355745">
              <w:rPr>
                <w:rFonts w:eastAsia="Times New Roman" w:cs="Times New Roman"/>
                <w:szCs w:val="28"/>
              </w:rPr>
              <w:t>Chuổi A4 bắt đầu ở bước 5 kịch bản thường.</w:t>
            </w:r>
          </w:p>
          <w:p w14:paraId="73A0147E" w14:textId="77777777" w:rsidR="000C299A" w:rsidRPr="00355745" w:rsidRDefault="000C299A">
            <w:pPr>
              <w:widowControl w:val="0"/>
              <w:numPr>
                <w:ilvl w:val="0"/>
                <w:numId w:val="14"/>
              </w:numPr>
              <w:spacing w:before="240" w:line="240" w:lineRule="auto"/>
              <w:rPr>
                <w:rFonts w:eastAsia="Times New Roman" w:cs="Times New Roman"/>
                <w:szCs w:val="28"/>
              </w:rPr>
            </w:pPr>
            <w:r w:rsidRPr="00355745">
              <w:rPr>
                <w:rFonts w:eastAsia="Times New Roman" w:cs="Times New Roman"/>
                <w:szCs w:val="28"/>
              </w:rPr>
              <w:t>Quản trị viên chọn phân quyền tài khoản.</w:t>
            </w:r>
          </w:p>
          <w:p w14:paraId="5F3F21C7" w14:textId="77777777" w:rsidR="000C299A" w:rsidRPr="00355745" w:rsidRDefault="000C299A">
            <w:pPr>
              <w:widowControl w:val="0"/>
              <w:numPr>
                <w:ilvl w:val="0"/>
                <w:numId w:val="14"/>
              </w:numPr>
              <w:spacing w:line="240" w:lineRule="auto"/>
              <w:rPr>
                <w:rFonts w:eastAsia="Times New Roman" w:cs="Times New Roman"/>
                <w:szCs w:val="28"/>
              </w:rPr>
            </w:pPr>
            <w:r w:rsidRPr="00355745">
              <w:rPr>
                <w:rFonts w:eastAsia="Times New Roman" w:cs="Times New Roman"/>
                <w:szCs w:val="28"/>
              </w:rPr>
              <w:t>Hệ thống hiển thị giao diện phân quyền tài khoản.</w:t>
            </w:r>
          </w:p>
          <w:p w14:paraId="13FFC0D0" w14:textId="77777777" w:rsidR="000C299A" w:rsidRPr="00355745" w:rsidRDefault="000C299A">
            <w:pPr>
              <w:widowControl w:val="0"/>
              <w:numPr>
                <w:ilvl w:val="0"/>
                <w:numId w:val="14"/>
              </w:numPr>
              <w:spacing w:line="240" w:lineRule="auto"/>
              <w:rPr>
                <w:rFonts w:eastAsia="Times New Roman" w:cs="Times New Roman"/>
                <w:szCs w:val="28"/>
              </w:rPr>
            </w:pPr>
            <w:r w:rsidRPr="00355745">
              <w:rPr>
                <w:rFonts w:eastAsia="Times New Roman" w:cs="Times New Roman"/>
                <w:szCs w:val="28"/>
              </w:rPr>
              <w:t>Quản trị viên chọn tài khoản cần phân quyền.</w:t>
            </w:r>
          </w:p>
          <w:p w14:paraId="5594A628" w14:textId="77777777" w:rsidR="000C299A" w:rsidRPr="00355745" w:rsidRDefault="000C299A">
            <w:pPr>
              <w:widowControl w:val="0"/>
              <w:numPr>
                <w:ilvl w:val="0"/>
                <w:numId w:val="14"/>
              </w:numPr>
              <w:spacing w:line="240" w:lineRule="auto"/>
              <w:rPr>
                <w:rFonts w:eastAsia="Times New Roman" w:cs="Times New Roman"/>
                <w:szCs w:val="28"/>
              </w:rPr>
            </w:pPr>
            <w:r w:rsidRPr="00355745">
              <w:rPr>
                <w:rFonts w:eastAsia="Times New Roman" w:cs="Times New Roman"/>
                <w:szCs w:val="28"/>
              </w:rPr>
              <w:t>Quản trị viên tiến hành phân quyền tài khoản theo nhiệm vụ và quyền truy cập.</w:t>
            </w:r>
          </w:p>
          <w:p w14:paraId="42B72805" w14:textId="77777777" w:rsidR="000C299A" w:rsidRPr="00355745" w:rsidRDefault="000C299A">
            <w:pPr>
              <w:widowControl w:val="0"/>
              <w:numPr>
                <w:ilvl w:val="0"/>
                <w:numId w:val="14"/>
              </w:numPr>
              <w:spacing w:line="240" w:lineRule="auto"/>
              <w:rPr>
                <w:rFonts w:eastAsia="Times New Roman" w:cs="Times New Roman"/>
                <w:szCs w:val="28"/>
              </w:rPr>
            </w:pPr>
            <w:r w:rsidRPr="00355745">
              <w:rPr>
                <w:rFonts w:eastAsia="Times New Roman" w:cs="Times New Roman"/>
                <w:szCs w:val="28"/>
              </w:rPr>
              <w:t>Sau khi phân quyền quản trị viên chọn lưu.</w:t>
            </w:r>
          </w:p>
          <w:p w14:paraId="765D2DEC" w14:textId="07871958" w:rsidR="000C299A" w:rsidRPr="000C299A" w:rsidRDefault="000C299A" w:rsidP="000C299A">
            <w:pPr>
              <w:rPr>
                <w:rFonts w:cs="Times New Roman"/>
                <w:b/>
                <w:szCs w:val="28"/>
              </w:rPr>
            </w:pPr>
            <w:r w:rsidRPr="00355745">
              <w:rPr>
                <w:rFonts w:eastAsia="Times New Roman" w:cs="Times New Roman"/>
                <w:szCs w:val="28"/>
              </w:rPr>
              <w:t>Hệ thống hiển thị phân quyền thành công và chuyển về giao diên quản lý tài khoản.</w:t>
            </w:r>
          </w:p>
        </w:tc>
      </w:tr>
      <w:tr w:rsidR="000C299A" w:rsidRPr="000C299A" w14:paraId="5788BD65" w14:textId="77777777" w:rsidTr="001E587D">
        <w:trPr>
          <w:trHeight w:val="132"/>
        </w:trPr>
        <w:tc>
          <w:tcPr>
            <w:tcW w:w="3114" w:type="dxa"/>
            <w:vAlign w:val="center"/>
          </w:tcPr>
          <w:p w14:paraId="763CA392" w14:textId="77777777" w:rsidR="000C299A" w:rsidRPr="000C299A" w:rsidRDefault="000C299A" w:rsidP="000C299A">
            <w:pPr>
              <w:rPr>
                <w:rFonts w:cs="Times New Roman"/>
                <w:b/>
                <w:szCs w:val="28"/>
                <w:lang w:val="en-US"/>
              </w:rPr>
            </w:pPr>
            <w:proofErr w:type="spellStart"/>
            <w:r w:rsidRPr="000C299A">
              <w:rPr>
                <w:rFonts w:cs="Times New Roman"/>
                <w:b/>
                <w:szCs w:val="28"/>
                <w:lang w:val="en-US"/>
              </w:rPr>
              <w:lastRenderedPageBreak/>
              <w:t>Kết</w:t>
            </w:r>
            <w:proofErr w:type="spellEnd"/>
            <w:r w:rsidRPr="000C299A">
              <w:rPr>
                <w:rFonts w:cs="Times New Roman"/>
                <w:b/>
                <w:szCs w:val="28"/>
                <w:lang w:val="en-US"/>
              </w:rPr>
              <w:t xml:space="preserve"> </w:t>
            </w:r>
            <w:proofErr w:type="spellStart"/>
            <w:r w:rsidRPr="000C299A">
              <w:rPr>
                <w:rFonts w:cs="Times New Roman"/>
                <w:b/>
                <w:szCs w:val="28"/>
                <w:lang w:val="en-US"/>
              </w:rPr>
              <w:t>quả</w:t>
            </w:r>
            <w:proofErr w:type="spellEnd"/>
          </w:p>
        </w:tc>
        <w:tc>
          <w:tcPr>
            <w:tcW w:w="6625" w:type="dxa"/>
            <w:vAlign w:val="center"/>
          </w:tcPr>
          <w:p w14:paraId="0F5C006B" w14:textId="36067AEC" w:rsidR="000C299A" w:rsidRPr="000C299A" w:rsidRDefault="000C299A" w:rsidP="000C299A">
            <w:pPr>
              <w:rPr>
                <w:rFonts w:cs="Times New Roman"/>
                <w:b/>
                <w:szCs w:val="28"/>
                <w:lang w:val="en-US"/>
              </w:rPr>
            </w:pPr>
            <w:r w:rsidRPr="00355745">
              <w:rPr>
                <w:rFonts w:eastAsia="Times New Roman" w:cs="Times New Roman"/>
                <w:szCs w:val="28"/>
              </w:rPr>
              <w:t>Thao tác quản lý tài khoản được thực hiện</w:t>
            </w:r>
            <w:r>
              <w:rPr>
                <w:rFonts w:eastAsia="Times New Roman" w:cs="Times New Roman"/>
                <w:szCs w:val="28"/>
                <w:lang w:val="en-US"/>
              </w:rPr>
              <w:t>.</w:t>
            </w:r>
          </w:p>
        </w:tc>
      </w:tr>
    </w:tbl>
    <w:p w14:paraId="11554B41" w14:textId="31A68082" w:rsidR="000C299A" w:rsidRPr="000C299A" w:rsidRDefault="000C299A" w:rsidP="000C299A">
      <w:pPr>
        <w:spacing w:before="240" w:after="240"/>
        <w:jc w:val="both"/>
        <w:rPr>
          <w:rFonts w:eastAsia="Times New Roman" w:cs="Times New Roman"/>
          <w:szCs w:val="28"/>
        </w:rPr>
      </w:pPr>
    </w:p>
    <w:p w14:paraId="1F0D264E" w14:textId="4D76108A" w:rsidR="00013F0D" w:rsidRDefault="00E952C3">
      <w:pPr>
        <w:pStyle w:val="Heading3"/>
        <w:rPr>
          <w:lang w:val="en-US"/>
        </w:rPr>
      </w:pPr>
      <w:bookmarkStart w:id="221" w:name="_b3ptit3k1jzj" w:colFirst="0" w:colLast="0"/>
      <w:bookmarkStart w:id="222" w:name="_Toc119444963"/>
      <w:bookmarkEnd w:id="221"/>
      <w:r w:rsidRPr="001E57AD">
        <w:t>Use case “Quản lý hỏi đáp”</w:t>
      </w:r>
      <w:r w:rsidR="000C299A">
        <w:rPr>
          <w:lang w:val="en-US"/>
        </w:rPr>
        <w:t>.</w:t>
      </w:r>
      <w:bookmarkEnd w:id="222"/>
    </w:p>
    <w:p w14:paraId="456E14E9" w14:textId="4FC9367B" w:rsidR="000C299A" w:rsidRDefault="000C299A" w:rsidP="000C299A">
      <w:pPr>
        <w:spacing w:before="240" w:after="240"/>
        <w:ind w:firstLine="720"/>
        <w:jc w:val="both"/>
        <w:rPr>
          <w:rFonts w:eastAsia="Times New Roman" w:cs="Times New Roman"/>
          <w:szCs w:val="28"/>
        </w:rPr>
      </w:pPr>
      <w:r>
        <w:rPr>
          <w:rFonts w:eastAsia="Times New Roman" w:cs="Times New Roman"/>
          <w:szCs w:val="28"/>
        </w:rPr>
        <w:t>Chức năng “ Quản lý hỏi đáp</w:t>
      </w:r>
      <w:r w:rsidRPr="001E57AD">
        <w:rPr>
          <w:rFonts w:eastAsia="Times New Roman" w:cs="Times New Roman"/>
          <w:szCs w:val="28"/>
        </w:rPr>
        <w:t xml:space="preserve">” là một trong những chức năng của actor Quản trị viên. Nó cho phép quản trị viên thực hiện công việc </w:t>
      </w:r>
      <w:proofErr w:type="spellStart"/>
      <w:r>
        <w:rPr>
          <w:rFonts w:eastAsia="Times New Roman" w:cs="Times New Roman"/>
          <w:szCs w:val="28"/>
          <w:lang w:val="en-US"/>
        </w:rPr>
        <w:t>tiếp</w:t>
      </w:r>
      <w:proofErr w:type="spellEnd"/>
      <w:r>
        <w:rPr>
          <w:rFonts w:eastAsia="Times New Roman" w:cs="Times New Roman"/>
          <w:szCs w:val="28"/>
          <w:lang w:val="en-US"/>
        </w:rPr>
        <w:t xml:space="preserve"> </w:t>
      </w:r>
      <w:proofErr w:type="spellStart"/>
      <w:r>
        <w:rPr>
          <w:rFonts w:eastAsia="Times New Roman" w:cs="Times New Roman"/>
          <w:szCs w:val="28"/>
          <w:lang w:val="en-US"/>
        </w:rPr>
        <w:t>nhận</w:t>
      </w:r>
      <w:proofErr w:type="spellEnd"/>
      <w:r>
        <w:rPr>
          <w:rFonts w:eastAsia="Times New Roman" w:cs="Times New Roman"/>
          <w:szCs w:val="28"/>
          <w:lang w:val="en-US"/>
        </w:rPr>
        <w:t xml:space="preserve"> </w:t>
      </w:r>
      <w:proofErr w:type="spellStart"/>
      <w:r>
        <w:rPr>
          <w:rFonts w:eastAsia="Times New Roman" w:cs="Times New Roman"/>
          <w:szCs w:val="28"/>
          <w:lang w:val="en-US"/>
        </w:rPr>
        <w:t>và</w:t>
      </w:r>
      <w:proofErr w:type="spellEnd"/>
      <w:r>
        <w:rPr>
          <w:rFonts w:eastAsia="Times New Roman" w:cs="Times New Roman"/>
          <w:szCs w:val="28"/>
          <w:lang w:val="en-US"/>
        </w:rPr>
        <w:t xml:space="preserve"> </w:t>
      </w:r>
      <w:proofErr w:type="spellStart"/>
      <w:r>
        <w:rPr>
          <w:rFonts w:eastAsia="Times New Roman" w:cs="Times New Roman"/>
          <w:szCs w:val="28"/>
          <w:lang w:val="en-US"/>
        </w:rPr>
        <w:t>giải</w:t>
      </w:r>
      <w:proofErr w:type="spellEnd"/>
      <w:r>
        <w:rPr>
          <w:rFonts w:eastAsia="Times New Roman" w:cs="Times New Roman"/>
          <w:szCs w:val="28"/>
          <w:lang w:val="en-US"/>
        </w:rPr>
        <w:t xml:space="preserve"> </w:t>
      </w:r>
      <w:proofErr w:type="spellStart"/>
      <w:r>
        <w:rPr>
          <w:rFonts w:eastAsia="Times New Roman" w:cs="Times New Roman"/>
          <w:szCs w:val="28"/>
          <w:lang w:val="en-US"/>
        </w:rPr>
        <w:t>đáp</w:t>
      </w:r>
      <w:proofErr w:type="spellEnd"/>
      <w:r>
        <w:rPr>
          <w:rFonts w:eastAsia="Times New Roman" w:cs="Times New Roman"/>
          <w:szCs w:val="28"/>
          <w:lang w:val="en-US"/>
        </w:rPr>
        <w:t xml:space="preserve"> </w:t>
      </w:r>
      <w:proofErr w:type="spellStart"/>
      <w:r>
        <w:rPr>
          <w:rFonts w:eastAsia="Times New Roman" w:cs="Times New Roman"/>
          <w:szCs w:val="28"/>
          <w:lang w:val="en-US"/>
        </w:rPr>
        <w:t>các</w:t>
      </w:r>
      <w:proofErr w:type="spellEnd"/>
      <w:r>
        <w:rPr>
          <w:rFonts w:eastAsia="Times New Roman" w:cs="Times New Roman"/>
          <w:szCs w:val="28"/>
          <w:lang w:val="en-US"/>
        </w:rPr>
        <w:t xml:space="preserve"> </w:t>
      </w:r>
      <w:proofErr w:type="spellStart"/>
      <w:r>
        <w:rPr>
          <w:rFonts w:eastAsia="Times New Roman" w:cs="Times New Roman"/>
          <w:szCs w:val="28"/>
          <w:lang w:val="en-US"/>
        </w:rPr>
        <w:t>thắc</w:t>
      </w:r>
      <w:proofErr w:type="spellEnd"/>
      <w:r>
        <w:rPr>
          <w:rFonts w:eastAsia="Times New Roman" w:cs="Times New Roman"/>
          <w:szCs w:val="28"/>
          <w:lang w:val="en-US"/>
        </w:rPr>
        <w:t xml:space="preserve"> </w:t>
      </w:r>
      <w:proofErr w:type="spellStart"/>
      <w:r>
        <w:rPr>
          <w:rFonts w:eastAsia="Times New Roman" w:cs="Times New Roman"/>
          <w:szCs w:val="28"/>
          <w:lang w:val="en-US"/>
        </w:rPr>
        <w:t>mắc</w:t>
      </w:r>
      <w:proofErr w:type="spellEnd"/>
      <w:r>
        <w:rPr>
          <w:rFonts w:eastAsia="Times New Roman" w:cs="Times New Roman"/>
          <w:szCs w:val="28"/>
          <w:lang w:val="en-US"/>
        </w:rPr>
        <w:t xml:space="preserve"> </w:t>
      </w:r>
      <w:proofErr w:type="spellStart"/>
      <w:r>
        <w:rPr>
          <w:rFonts w:eastAsia="Times New Roman" w:cs="Times New Roman"/>
          <w:szCs w:val="28"/>
          <w:lang w:val="en-US"/>
        </w:rPr>
        <w:t>được</w:t>
      </w:r>
      <w:proofErr w:type="spellEnd"/>
      <w:r>
        <w:rPr>
          <w:rFonts w:eastAsia="Times New Roman" w:cs="Times New Roman"/>
          <w:szCs w:val="28"/>
          <w:lang w:val="en-US"/>
        </w:rPr>
        <w:t xml:space="preserve"> </w:t>
      </w:r>
      <w:proofErr w:type="spellStart"/>
      <w:r>
        <w:rPr>
          <w:rFonts w:eastAsia="Times New Roman" w:cs="Times New Roman"/>
          <w:szCs w:val="28"/>
          <w:lang w:val="en-US"/>
        </w:rPr>
        <w:t>gửi</w:t>
      </w:r>
      <w:proofErr w:type="spellEnd"/>
      <w:r>
        <w:rPr>
          <w:rFonts w:eastAsia="Times New Roman" w:cs="Times New Roman"/>
          <w:szCs w:val="28"/>
          <w:lang w:val="en-US"/>
        </w:rPr>
        <w:t xml:space="preserve"> </w:t>
      </w:r>
      <w:proofErr w:type="spellStart"/>
      <w:r>
        <w:rPr>
          <w:rFonts w:eastAsia="Times New Roman" w:cs="Times New Roman"/>
          <w:szCs w:val="28"/>
          <w:lang w:val="en-US"/>
        </w:rPr>
        <w:t>đến</w:t>
      </w:r>
      <w:proofErr w:type="spellEnd"/>
      <w:r>
        <w:rPr>
          <w:rFonts w:eastAsia="Times New Roman" w:cs="Times New Roman"/>
          <w:szCs w:val="28"/>
          <w:lang w:val="en-US"/>
        </w:rPr>
        <w:t xml:space="preserve"> </w:t>
      </w:r>
      <w:proofErr w:type="spellStart"/>
      <w:r>
        <w:rPr>
          <w:rFonts w:eastAsia="Times New Roman" w:cs="Times New Roman"/>
          <w:szCs w:val="28"/>
          <w:lang w:val="en-US"/>
        </w:rPr>
        <w:t>từ</w:t>
      </w:r>
      <w:proofErr w:type="spellEnd"/>
      <w:r>
        <w:rPr>
          <w:rFonts w:eastAsia="Times New Roman" w:cs="Times New Roman"/>
          <w:szCs w:val="28"/>
          <w:lang w:val="en-US"/>
        </w:rPr>
        <w:t xml:space="preserve"> </w:t>
      </w:r>
      <w:r w:rsidRPr="001E57AD">
        <w:rPr>
          <w:rFonts w:eastAsia="Times New Roman" w:cs="Times New Roman"/>
          <w:szCs w:val="28"/>
        </w:rPr>
        <w:t>tài khoản trên hệ thống</w:t>
      </w:r>
      <w:r w:rsidR="00F1511C">
        <w:rPr>
          <w:rFonts w:eastAsia="Times New Roman" w:cs="Times New Roman"/>
          <w:szCs w:val="28"/>
          <w:lang w:val="en-US"/>
        </w:rPr>
        <w:t xml:space="preserve"> </w:t>
      </w:r>
      <w:proofErr w:type="spellStart"/>
      <w:r w:rsidR="00F1511C">
        <w:rPr>
          <w:rFonts w:eastAsia="Times New Roman" w:cs="Times New Roman"/>
          <w:szCs w:val="28"/>
          <w:lang w:val="en-US"/>
        </w:rPr>
        <w:t>được</w:t>
      </w:r>
      <w:proofErr w:type="spellEnd"/>
      <w:r w:rsidR="00F1511C">
        <w:rPr>
          <w:rFonts w:eastAsia="Times New Roman" w:cs="Times New Roman"/>
          <w:szCs w:val="28"/>
          <w:lang w:val="en-US"/>
        </w:rPr>
        <w:t xml:space="preserve"> </w:t>
      </w:r>
      <w:proofErr w:type="spellStart"/>
      <w:r w:rsidR="00F1511C">
        <w:rPr>
          <w:rFonts w:eastAsia="Times New Roman" w:cs="Times New Roman"/>
          <w:szCs w:val="28"/>
          <w:lang w:val="en-US"/>
        </w:rPr>
        <w:t>thể</w:t>
      </w:r>
      <w:proofErr w:type="spellEnd"/>
      <w:r w:rsidR="00F1511C">
        <w:rPr>
          <w:rFonts w:eastAsia="Times New Roman" w:cs="Times New Roman"/>
          <w:szCs w:val="28"/>
          <w:lang w:val="en-US"/>
        </w:rPr>
        <w:t xml:space="preserve"> </w:t>
      </w:r>
      <w:proofErr w:type="spellStart"/>
      <w:r w:rsidR="00F1511C">
        <w:rPr>
          <w:rFonts w:eastAsia="Times New Roman" w:cs="Times New Roman"/>
          <w:szCs w:val="28"/>
          <w:lang w:val="en-US"/>
        </w:rPr>
        <w:t>hiện</w:t>
      </w:r>
      <w:proofErr w:type="spellEnd"/>
      <w:r w:rsidR="00F1511C">
        <w:rPr>
          <w:rFonts w:eastAsia="Times New Roman" w:cs="Times New Roman"/>
          <w:szCs w:val="28"/>
          <w:lang w:val="en-US"/>
        </w:rPr>
        <w:t xml:space="preserve"> </w:t>
      </w:r>
      <w:proofErr w:type="spellStart"/>
      <w:r w:rsidR="00F1511C">
        <w:rPr>
          <w:rFonts w:eastAsia="Times New Roman" w:cs="Times New Roman"/>
          <w:szCs w:val="28"/>
          <w:lang w:val="en-US"/>
        </w:rPr>
        <w:t>trong</w:t>
      </w:r>
      <w:proofErr w:type="spellEnd"/>
      <w:r w:rsidR="00F1511C">
        <w:rPr>
          <w:rFonts w:eastAsia="Times New Roman" w:cs="Times New Roman"/>
          <w:szCs w:val="28"/>
          <w:lang w:val="en-US"/>
        </w:rPr>
        <w:t xml:space="preserve"> </w:t>
      </w:r>
      <w:r w:rsidR="00F1511C">
        <w:rPr>
          <w:rFonts w:eastAsia="Times New Roman" w:cs="Times New Roman"/>
          <w:szCs w:val="28"/>
          <w:lang w:val="en-US"/>
        </w:rPr>
        <w:fldChar w:fldCharType="begin"/>
      </w:r>
      <w:r w:rsidR="00F1511C">
        <w:rPr>
          <w:rFonts w:eastAsia="Times New Roman" w:cs="Times New Roman"/>
          <w:szCs w:val="28"/>
          <w:lang w:val="en-US"/>
        </w:rPr>
        <w:instrText xml:space="preserve"> REF _Ref118850419 \h </w:instrText>
      </w:r>
      <w:r w:rsidR="00F1511C">
        <w:rPr>
          <w:rFonts w:eastAsia="Times New Roman" w:cs="Times New Roman"/>
          <w:szCs w:val="28"/>
          <w:lang w:val="en-US"/>
        </w:rPr>
      </w:r>
      <w:r w:rsidR="00F1511C">
        <w:rPr>
          <w:rFonts w:eastAsia="Times New Roman" w:cs="Times New Roman"/>
          <w:szCs w:val="28"/>
          <w:lang w:val="en-US"/>
        </w:rPr>
        <w:fldChar w:fldCharType="separate"/>
      </w:r>
      <w:r w:rsidR="00A97CFA">
        <w:t xml:space="preserve">Hình </w:t>
      </w:r>
      <w:r w:rsidR="00A97CFA">
        <w:rPr>
          <w:noProof/>
        </w:rPr>
        <w:t>2</w:t>
      </w:r>
      <w:r w:rsidR="00A97CFA">
        <w:t>.</w:t>
      </w:r>
      <w:r w:rsidR="00A97CFA">
        <w:rPr>
          <w:noProof/>
        </w:rPr>
        <w:t>4</w:t>
      </w:r>
      <w:r w:rsidR="00F1511C">
        <w:rPr>
          <w:rFonts w:eastAsia="Times New Roman" w:cs="Times New Roman"/>
          <w:szCs w:val="28"/>
          <w:lang w:val="en-US"/>
        </w:rPr>
        <w:fldChar w:fldCharType="end"/>
      </w:r>
      <w:r w:rsidRPr="001E57AD">
        <w:rPr>
          <w:rFonts w:eastAsia="Times New Roman" w:cs="Times New Roman"/>
          <w:szCs w:val="28"/>
        </w:rPr>
        <w:t xml:space="preserve">. Các thông tin cụ thể của chức năng này bào gồm các kịch bản </w:t>
      </w:r>
      <w:r>
        <w:rPr>
          <w:rFonts w:eastAsia="Times New Roman" w:cs="Times New Roman"/>
          <w:szCs w:val="28"/>
        </w:rPr>
        <w:t>sử dụng được mô tả cụ thể trong</w:t>
      </w:r>
      <w:r w:rsidRPr="001E57AD">
        <w:rPr>
          <w:rFonts w:eastAsia="Times New Roman" w:cs="Times New Roman"/>
          <w:i/>
          <w:szCs w:val="28"/>
        </w:rPr>
        <w:t xml:space="preserve"> </w:t>
      </w:r>
      <w:r w:rsidR="00F1511C">
        <w:rPr>
          <w:rFonts w:eastAsia="Times New Roman" w:cs="Times New Roman"/>
          <w:i/>
          <w:szCs w:val="28"/>
          <w:lang w:val="en-US"/>
        </w:rPr>
        <w:t xml:space="preserve"> </w:t>
      </w:r>
      <w:r w:rsidR="00F1511C">
        <w:rPr>
          <w:rFonts w:eastAsia="Times New Roman" w:cs="Times New Roman"/>
          <w:i/>
          <w:szCs w:val="28"/>
          <w:lang w:val="en-US"/>
        </w:rPr>
        <w:fldChar w:fldCharType="begin"/>
      </w:r>
      <w:r w:rsidR="00F1511C">
        <w:rPr>
          <w:rFonts w:eastAsia="Times New Roman" w:cs="Times New Roman"/>
          <w:i/>
          <w:szCs w:val="28"/>
          <w:lang w:val="en-US"/>
        </w:rPr>
        <w:instrText xml:space="preserve"> REF _Ref118853084 \h </w:instrText>
      </w:r>
      <w:r w:rsidR="00F1511C">
        <w:rPr>
          <w:rFonts w:eastAsia="Times New Roman" w:cs="Times New Roman"/>
          <w:i/>
          <w:szCs w:val="28"/>
          <w:lang w:val="en-US"/>
        </w:rPr>
      </w:r>
      <w:r w:rsidR="00F1511C">
        <w:rPr>
          <w:rFonts w:eastAsia="Times New Roman" w:cs="Times New Roman"/>
          <w:i/>
          <w:szCs w:val="28"/>
          <w:lang w:val="en-US"/>
        </w:rPr>
        <w:fldChar w:fldCharType="separate"/>
      </w:r>
      <w:r w:rsidR="00A97CFA">
        <w:t xml:space="preserve">Bảng </w:t>
      </w:r>
      <w:r w:rsidR="00A97CFA">
        <w:rPr>
          <w:noProof/>
        </w:rPr>
        <w:t>2</w:t>
      </w:r>
      <w:r w:rsidR="00A97CFA">
        <w:t>.</w:t>
      </w:r>
      <w:r w:rsidR="00A97CFA">
        <w:rPr>
          <w:noProof/>
        </w:rPr>
        <w:t>7</w:t>
      </w:r>
      <w:r w:rsidR="00F1511C">
        <w:rPr>
          <w:rFonts w:eastAsia="Times New Roman" w:cs="Times New Roman"/>
          <w:i/>
          <w:szCs w:val="28"/>
          <w:lang w:val="en-US"/>
        </w:rPr>
        <w:fldChar w:fldCharType="end"/>
      </w:r>
      <w:r w:rsidR="00F1511C">
        <w:rPr>
          <w:rFonts w:eastAsia="Times New Roman" w:cs="Times New Roman"/>
          <w:i/>
          <w:szCs w:val="28"/>
          <w:lang w:val="en-US"/>
        </w:rPr>
        <w:t xml:space="preserve"> </w:t>
      </w:r>
      <w:r w:rsidRPr="001E57AD">
        <w:rPr>
          <w:rFonts w:eastAsia="Times New Roman" w:cs="Times New Roman"/>
          <w:szCs w:val="28"/>
        </w:rPr>
        <w:t>bên</w:t>
      </w:r>
      <w:r w:rsidR="006C27CF">
        <w:rPr>
          <w:rFonts w:eastAsia="Times New Roman" w:cs="Times New Roman"/>
          <w:szCs w:val="28"/>
          <w:lang w:val="en-US"/>
        </w:rPr>
        <w:t xml:space="preserve"> </w:t>
      </w:r>
      <w:r w:rsidR="004628DE">
        <w:rPr>
          <w:rFonts w:eastAsia="Times New Roman" w:cs="Times New Roman"/>
          <w:szCs w:val="28"/>
          <w:lang w:val="en-US"/>
        </w:rPr>
        <w:t xml:space="preserve"> </w:t>
      </w:r>
      <w:r w:rsidRPr="001E57AD">
        <w:rPr>
          <w:rFonts w:eastAsia="Times New Roman" w:cs="Times New Roman"/>
          <w:szCs w:val="28"/>
        </w:rPr>
        <w:t xml:space="preserve"> dưới.</w:t>
      </w:r>
    </w:p>
    <w:p w14:paraId="68EB535C" w14:textId="30FBE343" w:rsidR="0004198C" w:rsidRDefault="0004198C" w:rsidP="00BE4F8B">
      <w:pPr>
        <w:pStyle w:val="Caption"/>
      </w:pPr>
      <w:bookmarkStart w:id="223" w:name="_Ref118853084"/>
      <w:bookmarkStart w:id="224" w:name="_Toc119445046"/>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2</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7</w:t>
      </w:r>
      <w:r w:rsidR="005018C1">
        <w:rPr>
          <w:noProof/>
        </w:rPr>
        <w:fldChar w:fldCharType="end"/>
      </w:r>
      <w:bookmarkEnd w:id="223"/>
      <w:r w:rsidR="009434BF">
        <w:t xml:space="preserve">: </w:t>
      </w:r>
      <w:proofErr w:type="spellStart"/>
      <w:r w:rsidR="009434BF">
        <w:t>Mô</w:t>
      </w:r>
      <w:proofErr w:type="spellEnd"/>
      <w:r w:rsidR="009434BF">
        <w:t xml:space="preserve"> </w:t>
      </w:r>
      <w:proofErr w:type="spellStart"/>
      <w:r w:rsidR="009434BF">
        <w:t>tả</w:t>
      </w:r>
      <w:proofErr w:type="spellEnd"/>
      <w:r w:rsidR="009434BF">
        <w:t xml:space="preserve"> use case “</w:t>
      </w:r>
      <w:proofErr w:type="spellStart"/>
      <w:r w:rsidR="009434BF">
        <w:t>Quản</w:t>
      </w:r>
      <w:proofErr w:type="spellEnd"/>
      <w:r w:rsidR="009434BF">
        <w:t xml:space="preserve"> </w:t>
      </w:r>
      <w:proofErr w:type="spellStart"/>
      <w:r w:rsidR="009434BF">
        <w:t>lý</w:t>
      </w:r>
      <w:proofErr w:type="spellEnd"/>
      <w:r w:rsidR="009434BF">
        <w:t xml:space="preserve"> </w:t>
      </w:r>
      <w:proofErr w:type="spellStart"/>
      <w:r w:rsidR="009434BF">
        <w:t>hỏi</w:t>
      </w:r>
      <w:proofErr w:type="spellEnd"/>
      <w:r w:rsidR="009434BF">
        <w:t xml:space="preserve"> </w:t>
      </w:r>
      <w:proofErr w:type="spellStart"/>
      <w:r w:rsidR="009434BF">
        <w:t>đáp</w:t>
      </w:r>
      <w:proofErr w:type="spellEnd"/>
      <w:r w:rsidR="009434BF">
        <w:t>”</w:t>
      </w:r>
      <w:bookmarkEnd w:id="224"/>
    </w:p>
    <w:tbl>
      <w:tblPr>
        <w:tblStyle w:val="TableGrid"/>
        <w:tblW w:w="0" w:type="auto"/>
        <w:tblLook w:val="04A0" w:firstRow="1" w:lastRow="0" w:firstColumn="1" w:lastColumn="0" w:noHBand="0" w:noVBand="1"/>
      </w:tblPr>
      <w:tblGrid>
        <w:gridCol w:w="3397"/>
        <w:gridCol w:w="6342"/>
      </w:tblGrid>
      <w:tr w:rsidR="000C299A" w:rsidRPr="000C299A" w14:paraId="740BDD68" w14:textId="77777777" w:rsidTr="00777CE9">
        <w:tc>
          <w:tcPr>
            <w:tcW w:w="3397" w:type="dxa"/>
            <w:vAlign w:val="center"/>
          </w:tcPr>
          <w:p w14:paraId="3D226FEF" w14:textId="77777777" w:rsidR="000C299A" w:rsidRPr="000C299A" w:rsidRDefault="000C299A" w:rsidP="000C299A">
            <w:pPr>
              <w:rPr>
                <w:rFonts w:cs="Times New Roman"/>
                <w:b/>
                <w:szCs w:val="28"/>
                <w:lang w:val="en-US"/>
              </w:rPr>
            </w:pPr>
            <w:proofErr w:type="spellStart"/>
            <w:r w:rsidRPr="000C299A">
              <w:rPr>
                <w:rFonts w:cs="Times New Roman"/>
                <w:b/>
                <w:szCs w:val="28"/>
                <w:lang w:val="en-US"/>
              </w:rPr>
              <w:t>Tên</w:t>
            </w:r>
            <w:proofErr w:type="spellEnd"/>
            <w:r w:rsidRPr="000C299A">
              <w:rPr>
                <w:rFonts w:cs="Times New Roman"/>
                <w:b/>
                <w:szCs w:val="28"/>
                <w:lang w:val="en-US"/>
              </w:rPr>
              <w:t xml:space="preserve"> use case</w:t>
            </w:r>
          </w:p>
        </w:tc>
        <w:tc>
          <w:tcPr>
            <w:tcW w:w="6342" w:type="dxa"/>
            <w:vAlign w:val="center"/>
          </w:tcPr>
          <w:p w14:paraId="6D2D0AFF" w14:textId="4B766779" w:rsidR="000C299A" w:rsidRPr="000C299A" w:rsidRDefault="000C299A" w:rsidP="000C299A">
            <w:pPr>
              <w:rPr>
                <w:rFonts w:cs="Times New Roman"/>
                <w:b/>
                <w:szCs w:val="28"/>
                <w:lang w:val="en-US"/>
              </w:rPr>
            </w:pPr>
            <w:r>
              <w:rPr>
                <w:rFonts w:cs="Times New Roman"/>
                <w:b/>
                <w:szCs w:val="28"/>
                <w:lang w:val="en-US"/>
              </w:rPr>
              <w:t>Use case “</w:t>
            </w:r>
            <w:proofErr w:type="spellStart"/>
            <w:r>
              <w:rPr>
                <w:rFonts w:cs="Times New Roman"/>
                <w:b/>
                <w:szCs w:val="28"/>
                <w:lang w:val="en-US"/>
              </w:rPr>
              <w:t>Quản</w:t>
            </w:r>
            <w:proofErr w:type="spellEnd"/>
            <w:r>
              <w:rPr>
                <w:rFonts w:cs="Times New Roman"/>
                <w:b/>
                <w:szCs w:val="28"/>
                <w:lang w:val="en-US"/>
              </w:rPr>
              <w:t xml:space="preserve"> </w:t>
            </w:r>
            <w:proofErr w:type="spellStart"/>
            <w:r>
              <w:rPr>
                <w:rFonts w:cs="Times New Roman"/>
                <w:b/>
                <w:szCs w:val="28"/>
                <w:lang w:val="en-US"/>
              </w:rPr>
              <w:t>lý</w:t>
            </w:r>
            <w:proofErr w:type="spellEnd"/>
            <w:r>
              <w:rPr>
                <w:rFonts w:cs="Times New Roman"/>
                <w:b/>
                <w:szCs w:val="28"/>
                <w:lang w:val="en-US"/>
              </w:rPr>
              <w:t xml:space="preserve"> </w:t>
            </w:r>
            <w:proofErr w:type="spellStart"/>
            <w:r>
              <w:rPr>
                <w:rFonts w:cs="Times New Roman"/>
                <w:b/>
                <w:szCs w:val="28"/>
                <w:lang w:val="en-US"/>
              </w:rPr>
              <w:t>hỏi</w:t>
            </w:r>
            <w:proofErr w:type="spellEnd"/>
            <w:r>
              <w:rPr>
                <w:rFonts w:cs="Times New Roman"/>
                <w:b/>
                <w:szCs w:val="28"/>
                <w:lang w:val="en-US"/>
              </w:rPr>
              <w:t xml:space="preserve"> </w:t>
            </w:r>
            <w:proofErr w:type="spellStart"/>
            <w:r>
              <w:rPr>
                <w:rFonts w:cs="Times New Roman"/>
                <w:b/>
                <w:szCs w:val="28"/>
                <w:lang w:val="en-US"/>
              </w:rPr>
              <w:t>đáp</w:t>
            </w:r>
            <w:proofErr w:type="spellEnd"/>
            <w:r w:rsidRPr="000C299A">
              <w:rPr>
                <w:rFonts w:cs="Times New Roman"/>
                <w:b/>
                <w:szCs w:val="28"/>
                <w:lang w:val="en-US"/>
              </w:rPr>
              <w:t>”</w:t>
            </w:r>
          </w:p>
        </w:tc>
      </w:tr>
      <w:tr w:rsidR="000C299A" w:rsidRPr="000C299A" w14:paraId="72376C09" w14:textId="77777777" w:rsidTr="00777CE9">
        <w:tc>
          <w:tcPr>
            <w:tcW w:w="3397" w:type="dxa"/>
            <w:vAlign w:val="center"/>
          </w:tcPr>
          <w:p w14:paraId="0639D9E4" w14:textId="77777777" w:rsidR="000C299A" w:rsidRPr="000C299A" w:rsidRDefault="000C299A" w:rsidP="000C299A">
            <w:pPr>
              <w:rPr>
                <w:rFonts w:cs="Times New Roman"/>
                <w:b/>
                <w:szCs w:val="28"/>
                <w:lang w:val="en-US"/>
              </w:rPr>
            </w:pPr>
            <w:proofErr w:type="spellStart"/>
            <w:r w:rsidRPr="000C299A">
              <w:rPr>
                <w:rFonts w:cs="Times New Roman"/>
                <w:b/>
                <w:szCs w:val="28"/>
                <w:lang w:val="en-US"/>
              </w:rPr>
              <w:t>Tóm</w:t>
            </w:r>
            <w:proofErr w:type="spellEnd"/>
            <w:r w:rsidRPr="000C299A">
              <w:rPr>
                <w:rFonts w:cs="Times New Roman"/>
                <w:b/>
                <w:szCs w:val="28"/>
                <w:lang w:val="en-US"/>
              </w:rPr>
              <w:t xml:space="preserve"> </w:t>
            </w:r>
            <w:proofErr w:type="spellStart"/>
            <w:r w:rsidRPr="000C299A">
              <w:rPr>
                <w:rFonts w:cs="Times New Roman"/>
                <w:b/>
                <w:szCs w:val="28"/>
                <w:lang w:val="en-US"/>
              </w:rPr>
              <w:t>tắt</w:t>
            </w:r>
            <w:proofErr w:type="spellEnd"/>
            <w:r w:rsidRPr="000C299A">
              <w:rPr>
                <w:rFonts w:cs="Times New Roman"/>
                <w:b/>
                <w:szCs w:val="28"/>
                <w:lang w:val="en-US"/>
              </w:rPr>
              <w:t xml:space="preserve"> use case</w:t>
            </w:r>
          </w:p>
        </w:tc>
        <w:tc>
          <w:tcPr>
            <w:tcW w:w="6342" w:type="dxa"/>
            <w:vAlign w:val="center"/>
          </w:tcPr>
          <w:p w14:paraId="7468C416" w14:textId="12CFE4DA" w:rsidR="000C299A" w:rsidRPr="000C299A" w:rsidRDefault="000C299A" w:rsidP="000C299A">
            <w:pPr>
              <w:rPr>
                <w:rFonts w:cs="Times New Roman"/>
                <w:b/>
                <w:szCs w:val="28"/>
              </w:rPr>
            </w:pPr>
            <w:r w:rsidRPr="001E57AD">
              <w:rPr>
                <w:rFonts w:cs="Times New Roman"/>
              </w:rPr>
              <w:t>Quản trị viên tiếp nhận và giải đáp các thắc mắc của những Actor khác</w:t>
            </w:r>
          </w:p>
        </w:tc>
      </w:tr>
      <w:tr w:rsidR="000C299A" w:rsidRPr="000C299A" w14:paraId="53FF39AF" w14:textId="77777777" w:rsidTr="00777CE9">
        <w:tc>
          <w:tcPr>
            <w:tcW w:w="3397" w:type="dxa"/>
            <w:vAlign w:val="center"/>
          </w:tcPr>
          <w:p w14:paraId="533892C6" w14:textId="77777777" w:rsidR="000C299A" w:rsidRPr="000C299A" w:rsidRDefault="000C299A" w:rsidP="000C299A">
            <w:pPr>
              <w:rPr>
                <w:rFonts w:cs="Times New Roman"/>
                <w:b/>
                <w:szCs w:val="28"/>
                <w:lang w:val="en-US"/>
              </w:rPr>
            </w:pPr>
            <w:r w:rsidRPr="000C299A">
              <w:rPr>
                <w:rFonts w:cs="Times New Roman"/>
                <w:b/>
                <w:szCs w:val="28"/>
                <w:lang w:val="en-US"/>
              </w:rPr>
              <w:t>Actor</w:t>
            </w:r>
          </w:p>
        </w:tc>
        <w:tc>
          <w:tcPr>
            <w:tcW w:w="6342" w:type="dxa"/>
            <w:vAlign w:val="center"/>
          </w:tcPr>
          <w:p w14:paraId="3C63995C" w14:textId="24847025" w:rsidR="000C299A" w:rsidRPr="000C299A" w:rsidRDefault="000C299A" w:rsidP="000C299A">
            <w:pPr>
              <w:rPr>
                <w:rFonts w:cs="Times New Roman"/>
                <w:b/>
                <w:szCs w:val="28"/>
              </w:rPr>
            </w:pPr>
            <w:r w:rsidRPr="001E57AD">
              <w:rPr>
                <w:rFonts w:cs="Times New Roman"/>
              </w:rPr>
              <w:t>Quản trị viên</w:t>
            </w:r>
          </w:p>
        </w:tc>
      </w:tr>
      <w:tr w:rsidR="000C299A" w:rsidRPr="000C299A" w14:paraId="2000A0C4" w14:textId="77777777" w:rsidTr="00777CE9">
        <w:tc>
          <w:tcPr>
            <w:tcW w:w="3397" w:type="dxa"/>
            <w:vAlign w:val="center"/>
          </w:tcPr>
          <w:p w14:paraId="0154D18F" w14:textId="77777777" w:rsidR="000C299A" w:rsidRPr="000C299A" w:rsidRDefault="000C299A" w:rsidP="000C299A">
            <w:pPr>
              <w:rPr>
                <w:rFonts w:cs="Times New Roman"/>
                <w:b/>
                <w:szCs w:val="28"/>
                <w:lang w:val="en-US"/>
              </w:rPr>
            </w:pPr>
            <w:proofErr w:type="spellStart"/>
            <w:r w:rsidRPr="000C299A">
              <w:rPr>
                <w:rFonts w:cs="Times New Roman"/>
                <w:b/>
                <w:szCs w:val="28"/>
                <w:lang w:val="en-US"/>
              </w:rPr>
              <w:t>Ngày</w:t>
            </w:r>
            <w:proofErr w:type="spellEnd"/>
            <w:r w:rsidRPr="000C299A">
              <w:rPr>
                <w:rFonts w:cs="Times New Roman"/>
                <w:b/>
                <w:szCs w:val="28"/>
                <w:lang w:val="en-US"/>
              </w:rPr>
              <w:t xml:space="preserve"> </w:t>
            </w:r>
            <w:proofErr w:type="spellStart"/>
            <w:r w:rsidRPr="000C299A">
              <w:rPr>
                <w:rFonts w:cs="Times New Roman"/>
                <w:b/>
                <w:szCs w:val="28"/>
                <w:lang w:val="en-US"/>
              </w:rPr>
              <w:t>tạo</w:t>
            </w:r>
            <w:proofErr w:type="spellEnd"/>
          </w:p>
        </w:tc>
        <w:tc>
          <w:tcPr>
            <w:tcW w:w="6342" w:type="dxa"/>
            <w:vAlign w:val="center"/>
          </w:tcPr>
          <w:p w14:paraId="2DF80C67" w14:textId="32AD1C74" w:rsidR="000C299A" w:rsidRPr="000C299A" w:rsidRDefault="000C299A" w:rsidP="000C299A">
            <w:pPr>
              <w:rPr>
                <w:rFonts w:cs="Times New Roman"/>
                <w:b/>
                <w:szCs w:val="28"/>
              </w:rPr>
            </w:pPr>
            <w:r w:rsidRPr="001E57AD">
              <w:rPr>
                <w:rFonts w:cs="Times New Roman"/>
              </w:rPr>
              <w:t>10/09/2022</w:t>
            </w:r>
          </w:p>
        </w:tc>
      </w:tr>
      <w:tr w:rsidR="000C299A" w:rsidRPr="000C299A" w14:paraId="1E07B7FB" w14:textId="77777777" w:rsidTr="00777CE9">
        <w:tc>
          <w:tcPr>
            <w:tcW w:w="3397" w:type="dxa"/>
            <w:vAlign w:val="center"/>
          </w:tcPr>
          <w:p w14:paraId="532439E9" w14:textId="77777777" w:rsidR="000C299A" w:rsidRPr="000C299A" w:rsidRDefault="000C299A" w:rsidP="000C299A">
            <w:pPr>
              <w:rPr>
                <w:rFonts w:cs="Times New Roman"/>
                <w:b/>
                <w:szCs w:val="28"/>
                <w:lang w:val="en-US"/>
              </w:rPr>
            </w:pPr>
            <w:proofErr w:type="spellStart"/>
            <w:r w:rsidRPr="000C299A">
              <w:rPr>
                <w:rFonts w:cs="Times New Roman"/>
                <w:b/>
                <w:szCs w:val="28"/>
                <w:lang w:val="en-US"/>
              </w:rPr>
              <w:t>Ngày</w:t>
            </w:r>
            <w:proofErr w:type="spellEnd"/>
            <w:r w:rsidRPr="000C299A">
              <w:rPr>
                <w:rFonts w:cs="Times New Roman"/>
                <w:b/>
                <w:szCs w:val="28"/>
                <w:lang w:val="en-US"/>
              </w:rPr>
              <w:t xml:space="preserve"> </w:t>
            </w:r>
            <w:proofErr w:type="spellStart"/>
            <w:r w:rsidRPr="000C299A">
              <w:rPr>
                <w:rFonts w:cs="Times New Roman"/>
                <w:b/>
                <w:szCs w:val="28"/>
                <w:lang w:val="en-US"/>
              </w:rPr>
              <w:t>cập</w:t>
            </w:r>
            <w:proofErr w:type="spellEnd"/>
            <w:r w:rsidRPr="000C299A">
              <w:rPr>
                <w:rFonts w:cs="Times New Roman"/>
                <w:b/>
                <w:szCs w:val="28"/>
                <w:lang w:val="en-US"/>
              </w:rPr>
              <w:t xml:space="preserve"> </w:t>
            </w:r>
            <w:proofErr w:type="spellStart"/>
            <w:r w:rsidRPr="000C299A">
              <w:rPr>
                <w:rFonts w:cs="Times New Roman"/>
                <w:b/>
                <w:szCs w:val="28"/>
                <w:lang w:val="en-US"/>
              </w:rPr>
              <w:t>nhật</w:t>
            </w:r>
            <w:proofErr w:type="spellEnd"/>
          </w:p>
        </w:tc>
        <w:tc>
          <w:tcPr>
            <w:tcW w:w="6342" w:type="dxa"/>
            <w:vAlign w:val="center"/>
          </w:tcPr>
          <w:p w14:paraId="2FCE7267" w14:textId="73DBDD1F" w:rsidR="000C299A" w:rsidRPr="000C299A" w:rsidRDefault="000C299A" w:rsidP="000C299A">
            <w:pPr>
              <w:rPr>
                <w:rFonts w:cs="Times New Roman"/>
                <w:b/>
                <w:szCs w:val="28"/>
              </w:rPr>
            </w:pPr>
            <w:r w:rsidRPr="001E57AD">
              <w:rPr>
                <w:rFonts w:cs="Times New Roman"/>
              </w:rPr>
              <w:t>03/11/2022</w:t>
            </w:r>
          </w:p>
        </w:tc>
      </w:tr>
      <w:tr w:rsidR="000C299A" w:rsidRPr="000C299A" w14:paraId="178D08AB" w14:textId="77777777" w:rsidTr="00777CE9">
        <w:tc>
          <w:tcPr>
            <w:tcW w:w="3397" w:type="dxa"/>
            <w:vAlign w:val="center"/>
          </w:tcPr>
          <w:p w14:paraId="2929D481" w14:textId="77777777" w:rsidR="000C299A" w:rsidRPr="000C299A" w:rsidRDefault="000C299A" w:rsidP="000C299A">
            <w:pPr>
              <w:rPr>
                <w:rFonts w:cs="Times New Roman"/>
                <w:b/>
                <w:szCs w:val="28"/>
                <w:lang w:val="en-US"/>
              </w:rPr>
            </w:pPr>
            <w:r w:rsidRPr="000C299A">
              <w:rPr>
                <w:rFonts w:cs="Times New Roman"/>
                <w:b/>
                <w:szCs w:val="28"/>
                <w:lang w:val="en-US"/>
              </w:rPr>
              <w:t>Version</w:t>
            </w:r>
          </w:p>
        </w:tc>
        <w:tc>
          <w:tcPr>
            <w:tcW w:w="6342" w:type="dxa"/>
            <w:vAlign w:val="center"/>
          </w:tcPr>
          <w:p w14:paraId="44CA14CE" w14:textId="29D6B030" w:rsidR="000C299A" w:rsidRPr="000C299A" w:rsidRDefault="000C299A" w:rsidP="000C299A">
            <w:pPr>
              <w:rPr>
                <w:rFonts w:cs="Times New Roman"/>
                <w:szCs w:val="28"/>
                <w:lang w:val="en-US"/>
              </w:rPr>
            </w:pPr>
            <w:r w:rsidRPr="000C299A">
              <w:rPr>
                <w:rFonts w:cs="Times New Roman"/>
                <w:szCs w:val="28"/>
                <w:lang w:val="en-US"/>
              </w:rPr>
              <w:t>1.5</w:t>
            </w:r>
          </w:p>
        </w:tc>
      </w:tr>
      <w:tr w:rsidR="000C299A" w:rsidRPr="000C299A" w14:paraId="5F9E736C" w14:textId="77777777" w:rsidTr="00777CE9">
        <w:tc>
          <w:tcPr>
            <w:tcW w:w="3397" w:type="dxa"/>
            <w:vAlign w:val="center"/>
          </w:tcPr>
          <w:p w14:paraId="189235D5" w14:textId="77777777" w:rsidR="000C299A" w:rsidRPr="000C299A" w:rsidRDefault="000C299A" w:rsidP="000C299A">
            <w:pPr>
              <w:rPr>
                <w:rFonts w:cs="Times New Roman"/>
                <w:b/>
                <w:szCs w:val="28"/>
                <w:lang w:val="en-US"/>
              </w:rPr>
            </w:pPr>
            <w:proofErr w:type="spellStart"/>
            <w:r w:rsidRPr="000C299A">
              <w:rPr>
                <w:rFonts w:cs="Times New Roman"/>
                <w:b/>
                <w:szCs w:val="28"/>
                <w:lang w:val="en-US"/>
              </w:rPr>
              <w:t>Chịu</w:t>
            </w:r>
            <w:proofErr w:type="spellEnd"/>
            <w:r w:rsidRPr="000C299A">
              <w:rPr>
                <w:rFonts w:cs="Times New Roman"/>
                <w:b/>
                <w:szCs w:val="28"/>
                <w:lang w:val="en-US"/>
              </w:rPr>
              <w:t xml:space="preserve"> </w:t>
            </w:r>
            <w:proofErr w:type="spellStart"/>
            <w:r w:rsidRPr="000C299A">
              <w:rPr>
                <w:rFonts w:cs="Times New Roman"/>
                <w:b/>
                <w:szCs w:val="28"/>
                <w:lang w:val="en-US"/>
              </w:rPr>
              <w:t>trách</w:t>
            </w:r>
            <w:proofErr w:type="spellEnd"/>
            <w:r w:rsidRPr="000C299A">
              <w:rPr>
                <w:rFonts w:cs="Times New Roman"/>
                <w:b/>
                <w:szCs w:val="28"/>
                <w:lang w:val="en-US"/>
              </w:rPr>
              <w:t xml:space="preserve"> </w:t>
            </w:r>
            <w:proofErr w:type="spellStart"/>
            <w:r w:rsidRPr="000C299A">
              <w:rPr>
                <w:rFonts w:cs="Times New Roman"/>
                <w:b/>
                <w:szCs w:val="28"/>
                <w:lang w:val="en-US"/>
              </w:rPr>
              <w:t>nhiệm</w:t>
            </w:r>
            <w:proofErr w:type="spellEnd"/>
          </w:p>
        </w:tc>
        <w:tc>
          <w:tcPr>
            <w:tcW w:w="6342" w:type="dxa"/>
            <w:vAlign w:val="center"/>
          </w:tcPr>
          <w:p w14:paraId="3C27D836" w14:textId="1DB2BE05" w:rsidR="000C299A" w:rsidRPr="000C299A" w:rsidRDefault="000C299A" w:rsidP="000C299A">
            <w:pPr>
              <w:rPr>
                <w:rFonts w:cs="Times New Roman"/>
                <w:b/>
                <w:szCs w:val="28"/>
              </w:rPr>
            </w:pPr>
            <w:r w:rsidRPr="001E57AD">
              <w:rPr>
                <w:rFonts w:cs="Times New Roman"/>
              </w:rPr>
              <w:t>Phạm Quốc Sử</w:t>
            </w:r>
          </w:p>
        </w:tc>
      </w:tr>
      <w:tr w:rsidR="000C299A" w:rsidRPr="000C299A" w14:paraId="14BD5DDB" w14:textId="77777777" w:rsidTr="00777CE9">
        <w:tc>
          <w:tcPr>
            <w:tcW w:w="3397" w:type="dxa"/>
            <w:vAlign w:val="center"/>
          </w:tcPr>
          <w:p w14:paraId="5CBECDF9" w14:textId="77777777" w:rsidR="000C299A" w:rsidRPr="000C299A" w:rsidRDefault="000C299A" w:rsidP="000C299A">
            <w:pPr>
              <w:rPr>
                <w:rFonts w:cs="Times New Roman"/>
                <w:b/>
                <w:szCs w:val="28"/>
                <w:lang w:val="en-US"/>
              </w:rPr>
            </w:pPr>
            <w:proofErr w:type="spellStart"/>
            <w:r w:rsidRPr="000C299A">
              <w:rPr>
                <w:rFonts w:cs="Times New Roman"/>
                <w:b/>
                <w:szCs w:val="28"/>
                <w:lang w:val="en-US"/>
              </w:rPr>
              <w:t>Điều</w:t>
            </w:r>
            <w:proofErr w:type="spellEnd"/>
            <w:r w:rsidRPr="000C299A">
              <w:rPr>
                <w:rFonts w:cs="Times New Roman"/>
                <w:b/>
                <w:szCs w:val="28"/>
                <w:lang w:val="en-US"/>
              </w:rPr>
              <w:t xml:space="preserve"> </w:t>
            </w:r>
            <w:proofErr w:type="spellStart"/>
            <w:r w:rsidRPr="000C299A">
              <w:rPr>
                <w:rFonts w:cs="Times New Roman"/>
                <w:b/>
                <w:szCs w:val="28"/>
                <w:lang w:val="en-US"/>
              </w:rPr>
              <w:t>kiện</w:t>
            </w:r>
            <w:proofErr w:type="spellEnd"/>
            <w:r w:rsidRPr="000C299A">
              <w:rPr>
                <w:rFonts w:cs="Times New Roman"/>
                <w:b/>
                <w:szCs w:val="28"/>
                <w:lang w:val="en-US"/>
              </w:rPr>
              <w:t xml:space="preserve"> </w:t>
            </w:r>
            <w:proofErr w:type="spellStart"/>
            <w:r w:rsidRPr="000C299A">
              <w:rPr>
                <w:rFonts w:cs="Times New Roman"/>
                <w:b/>
                <w:szCs w:val="28"/>
                <w:lang w:val="en-US"/>
              </w:rPr>
              <w:t>tiên</w:t>
            </w:r>
            <w:proofErr w:type="spellEnd"/>
            <w:r w:rsidRPr="000C299A">
              <w:rPr>
                <w:rFonts w:cs="Times New Roman"/>
                <w:b/>
                <w:szCs w:val="28"/>
                <w:lang w:val="en-US"/>
              </w:rPr>
              <w:t xml:space="preserve"> </w:t>
            </w:r>
            <w:proofErr w:type="spellStart"/>
            <w:r w:rsidRPr="000C299A">
              <w:rPr>
                <w:rFonts w:cs="Times New Roman"/>
                <w:b/>
                <w:szCs w:val="28"/>
                <w:lang w:val="en-US"/>
              </w:rPr>
              <w:t>quyết</w:t>
            </w:r>
            <w:proofErr w:type="spellEnd"/>
          </w:p>
        </w:tc>
        <w:tc>
          <w:tcPr>
            <w:tcW w:w="6342" w:type="dxa"/>
            <w:vAlign w:val="center"/>
          </w:tcPr>
          <w:p w14:paraId="1EF0BE33" w14:textId="1C4D4286" w:rsidR="000C299A" w:rsidRPr="000C299A" w:rsidRDefault="000C299A" w:rsidP="000C299A">
            <w:pPr>
              <w:rPr>
                <w:rFonts w:cs="Times New Roman"/>
                <w:b/>
                <w:szCs w:val="28"/>
              </w:rPr>
            </w:pPr>
            <w:r w:rsidRPr="001E57AD">
              <w:rPr>
                <w:rFonts w:cs="Times New Roman"/>
              </w:rPr>
              <w:t>Người dùng phải có tài khoản với quyền của “Quản trị viên”</w:t>
            </w:r>
          </w:p>
        </w:tc>
      </w:tr>
      <w:tr w:rsidR="000C299A" w:rsidRPr="000C299A" w14:paraId="2F8B3937" w14:textId="77777777" w:rsidTr="00777CE9">
        <w:tc>
          <w:tcPr>
            <w:tcW w:w="3397" w:type="dxa"/>
            <w:vAlign w:val="center"/>
          </w:tcPr>
          <w:p w14:paraId="3FC65E4B" w14:textId="77777777" w:rsidR="000C299A" w:rsidRPr="000C299A" w:rsidRDefault="000C299A" w:rsidP="000C299A">
            <w:pPr>
              <w:rPr>
                <w:rFonts w:cs="Times New Roman"/>
                <w:b/>
                <w:szCs w:val="28"/>
                <w:lang w:val="en-US"/>
              </w:rPr>
            </w:pPr>
            <w:proofErr w:type="spellStart"/>
            <w:r w:rsidRPr="000C299A">
              <w:rPr>
                <w:rFonts w:cs="Times New Roman"/>
                <w:b/>
                <w:szCs w:val="28"/>
                <w:lang w:val="en-US"/>
              </w:rPr>
              <w:t>Kịch</w:t>
            </w:r>
            <w:proofErr w:type="spellEnd"/>
            <w:r w:rsidRPr="000C299A">
              <w:rPr>
                <w:rFonts w:cs="Times New Roman"/>
                <w:b/>
                <w:szCs w:val="28"/>
                <w:lang w:val="en-US"/>
              </w:rPr>
              <w:t xml:space="preserve"> </w:t>
            </w:r>
            <w:proofErr w:type="spellStart"/>
            <w:r w:rsidRPr="000C299A">
              <w:rPr>
                <w:rFonts w:cs="Times New Roman"/>
                <w:b/>
                <w:szCs w:val="28"/>
                <w:lang w:val="en-US"/>
              </w:rPr>
              <w:t>bản</w:t>
            </w:r>
            <w:proofErr w:type="spellEnd"/>
            <w:r w:rsidRPr="000C299A">
              <w:rPr>
                <w:rFonts w:cs="Times New Roman"/>
                <w:b/>
                <w:szCs w:val="28"/>
                <w:lang w:val="en-US"/>
              </w:rPr>
              <w:t xml:space="preserve"> </w:t>
            </w:r>
            <w:proofErr w:type="spellStart"/>
            <w:r w:rsidRPr="000C299A">
              <w:rPr>
                <w:rFonts w:cs="Times New Roman"/>
                <w:b/>
                <w:szCs w:val="28"/>
                <w:lang w:val="en-US"/>
              </w:rPr>
              <w:t>thường</w:t>
            </w:r>
            <w:proofErr w:type="spellEnd"/>
          </w:p>
        </w:tc>
        <w:tc>
          <w:tcPr>
            <w:tcW w:w="6342" w:type="dxa"/>
            <w:vAlign w:val="center"/>
          </w:tcPr>
          <w:p w14:paraId="61386DC3" w14:textId="77777777" w:rsidR="000C299A" w:rsidRPr="001E57AD" w:rsidRDefault="000C299A">
            <w:pPr>
              <w:numPr>
                <w:ilvl w:val="0"/>
                <w:numId w:val="15"/>
              </w:numPr>
              <w:spacing w:before="240"/>
              <w:rPr>
                <w:rFonts w:cs="Times New Roman"/>
              </w:rPr>
            </w:pPr>
            <w:r w:rsidRPr="001E57AD">
              <w:rPr>
                <w:rFonts w:cs="Times New Roman"/>
              </w:rPr>
              <w:t>Người dùng đăng nhập vào hệ thống thành công.</w:t>
            </w:r>
          </w:p>
          <w:p w14:paraId="4CD7B7AB" w14:textId="77777777" w:rsidR="000C299A" w:rsidRPr="001E57AD" w:rsidRDefault="000C299A">
            <w:pPr>
              <w:numPr>
                <w:ilvl w:val="0"/>
                <w:numId w:val="15"/>
              </w:numPr>
              <w:rPr>
                <w:rFonts w:cs="Times New Roman"/>
              </w:rPr>
            </w:pPr>
            <w:r w:rsidRPr="001E57AD">
              <w:rPr>
                <w:rFonts w:cs="Times New Roman"/>
              </w:rPr>
              <w:t>Hệ thống hiển thị giao diện với đầy đủ tính năng của quản trị viên.</w:t>
            </w:r>
          </w:p>
          <w:p w14:paraId="0AADEF32" w14:textId="77777777" w:rsidR="000C299A" w:rsidRPr="001E57AD" w:rsidRDefault="000C299A">
            <w:pPr>
              <w:numPr>
                <w:ilvl w:val="0"/>
                <w:numId w:val="15"/>
              </w:numPr>
              <w:rPr>
                <w:rFonts w:cs="Times New Roman"/>
              </w:rPr>
            </w:pPr>
            <w:r w:rsidRPr="001E57AD">
              <w:rPr>
                <w:rFonts w:cs="Times New Roman"/>
              </w:rPr>
              <w:t>Người dùng chọn vào chức năng quản lý hỏi đáp.</w:t>
            </w:r>
          </w:p>
          <w:p w14:paraId="4DBDFCFF" w14:textId="77777777" w:rsidR="000C299A" w:rsidRPr="001E57AD" w:rsidRDefault="000C299A">
            <w:pPr>
              <w:numPr>
                <w:ilvl w:val="0"/>
                <w:numId w:val="15"/>
              </w:numPr>
              <w:rPr>
                <w:rFonts w:cs="Times New Roman"/>
              </w:rPr>
            </w:pPr>
            <w:r w:rsidRPr="001E57AD">
              <w:rPr>
                <w:rFonts w:cs="Times New Roman"/>
              </w:rPr>
              <w:t>Hệ thống hiển thị tiếp nhận thắc mắc.</w:t>
            </w:r>
          </w:p>
          <w:p w14:paraId="0C9FA672" w14:textId="77777777" w:rsidR="000C299A" w:rsidRPr="001E57AD" w:rsidRDefault="000C299A">
            <w:pPr>
              <w:numPr>
                <w:ilvl w:val="0"/>
                <w:numId w:val="15"/>
              </w:numPr>
              <w:rPr>
                <w:rFonts w:cs="Times New Roman"/>
              </w:rPr>
            </w:pPr>
            <w:r w:rsidRPr="001E57AD">
              <w:rPr>
                <w:rFonts w:cs="Times New Roman"/>
              </w:rPr>
              <w:t>Hệ thống hiển thị các thắc mắc của người dùng.</w:t>
            </w:r>
          </w:p>
          <w:p w14:paraId="63C114CA" w14:textId="77777777" w:rsidR="000C299A" w:rsidRPr="001E57AD" w:rsidRDefault="000C299A">
            <w:pPr>
              <w:numPr>
                <w:ilvl w:val="0"/>
                <w:numId w:val="15"/>
              </w:numPr>
              <w:rPr>
                <w:rFonts w:cs="Times New Roman"/>
              </w:rPr>
            </w:pPr>
            <w:r w:rsidRPr="001E57AD">
              <w:rPr>
                <w:rFonts w:cs="Times New Roman"/>
              </w:rPr>
              <w:t>Quản trị viên giải đáp các thắc mắc.</w:t>
            </w:r>
          </w:p>
          <w:p w14:paraId="381C44E1" w14:textId="01477E20" w:rsidR="000C299A" w:rsidRPr="000C299A" w:rsidRDefault="000C299A" w:rsidP="000C299A">
            <w:pPr>
              <w:rPr>
                <w:rFonts w:cs="Times New Roman"/>
                <w:b/>
                <w:szCs w:val="28"/>
              </w:rPr>
            </w:pPr>
            <w:r w:rsidRPr="001E57AD">
              <w:rPr>
                <w:rFonts w:cs="Times New Roman"/>
              </w:rPr>
              <w:t>Kết thúc sự kiện.</w:t>
            </w:r>
          </w:p>
        </w:tc>
      </w:tr>
      <w:tr w:rsidR="000C299A" w:rsidRPr="000C299A" w14:paraId="3B0D8609" w14:textId="77777777" w:rsidTr="00777CE9">
        <w:tc>
          <w:tcPr>
            <w:tcW w:w="3397" w:type="dxa"/>
            <w:vAlign w:val="center"/>
          </w:tcPr>
          <w:p w14:paraId="0B1EC5C8" w14:textId="77777777" w:rsidR="000C299A" w:rsidRPr="000C299A" w:rsidRDefault="000C299A" w:rsidP="000C299A">
            <w:pPr>
              <w:rPr>
                <w:rFonts w:cs="Times New Roman"/>
                <w:b/>
                <w:szCs w:val="28"/>
                <w:lang w:val="en-US"/>
              </w:rPr>
            </w:pPr>
            <w:proofErr w:type="spellStart"/>
            <w:r w:rsidRPr="000C299A">
              <w:rPr>
                <w:rFonts w:cs="Times New Roman"/>
                <w:b/>
                <w:szCs w:val="28"/>
                <w:lang w:val="en-US"/>
              </w:rPr>
              <w:t>Kịch</w:t>
            </w:r>
            <w:proofErr w:type="spellEnd"/>
            <w:r w:rsidRPr="000C299A">
              <w:rPr>
                <w:rFonts w:cs="Times New Roman"/>
                <w:b/>
                <w:szCs w:val="28"/>
                <w:lang w:val="en-US"/>
              </w:rPr>
              <w:t xml:space="preserve"> </w:t>
            </w:r>
            <w:proofErr w:type="spellStart"/>
            <w:r w:rsidRPr="000C299A">
              <w:rPr>
                <w:rFonts w:cs="Times New Roman"/>
                <w:b/>
                <w:szCs w:val="28"/>
                <w:lang w:val="en-US"/>
              </w:rPr>
              <w:t>bản</w:t>
            </w:r>
            <w:proofErr w:type="spellEnd"/>
            <w:r w:rsidRPr="000C299A">
              <w:rPr>
                <w:rFonts w:cs="Times New Roman"/>
                <w:b/>
                <w:szCs w:val="28"/>
                <w:lang w:val="en-US"/>
              </w:rPr>
              <w:t xml:space="preserve"> </w:t>
            </w:r>
            <w:proofErr w:type="spellStart"/>
            <w:r w:rsidRPr="000C299A">
              <w:rPr>
                <w:rFonts w:cs="Times New Roman"/>
                <w:b/>
                <w:szCs w:val="28"/>
                <w:lang w:val="en-US"/>
              </w:rPr>
              <w:t>thay</w:t>
            </w:r>
            <w:proofErr w:type="spellEnd"/>
            <w:r w:rsidRPr="000C299A">
              <w:rPr>
                <w:rFonts w:cs="Times New Roman"/>
                <w:b/>
                <w:szCs w:val="28"/>
                <w:lang w:val="en-US"/>
              </w:rPr>
              <w:t xml:space="preserve"> </w:t>
            </w:r>
            <w:proofErr w:type="spellStart"/>
            <w:r w:rsidRPr="000C299A">
              <w:rPr>
                <w:rFonts w:cs="Times New Roman"/>
                <w:b/>
                <w:szCs w:val="28"/>
                <w:lang w:val="en-US"/>
              </w:rPr>
              <w:t>thế</w:t>
            </w:r>
            <w:proofErr w:type="spellEnd"/>
          </w:p>
        </w:tc>
        <w:tc>
          <w:tcPr>
            <w:tcW w:w="6342" w:type="dxa"/>
            <w:vAlign w:val="center"/>
          </w:tcPr>
          <w:p w14:paraId="3696321E" w14:textId="77777777" w:rsidR="000C299A" w:rsidRPr="000C299A" w:rsidRDefault="000C299A" w:rsidP="000C299A">
            <w:pPr>
              <w:rPr>
                <w:rFonts w:cs="Times New Roman"/>
                <w:b/>
                <w:szCs w:val="28"/>
              </w:rPr>
            </w:pPr>
          </w:p>
        </w:tc>
      </w:tr>
      <w:tr w:rsidR="000C299A" w:rsidRPr="000C299A" w14:paraId="3A793A37" w14:textId="77777777" w:rsidTr="00777CE9">
        <w:tc>
          <w:tcPr>
            <w:tcW w:w="3397" w:type="dxa"/>
            <w:vAlign w:val="center"/>
          </w:tcPr>
          <w:p w14:paraId="10DBD8A5" w14:textId="77777777" w:rsidR="000C299A" w:rsidRPr="000C299A" w:rsidRDefault="000C299A" w:rsidP="000C299A">
            <w:pPr>
              <w:rPr>
                <w:rFonts w:cs="Times New Roman"/>
                <w:b/>
                <w:szCs w:val="28"/>
                <w:lang w:val="en-US"/>
              </w:rPr>
            </w:pPr>
            <w:proofErr w:type="spellStart"/>
            <w:r w:rsidRPr="000C299A">
              <w:rPr>
                <w:rFonts w:cs="Times New Roman"/>
                <w:b/>
                <w:szCs w:val="28"/>
                <w:lang w:val="en-US"/>
              </w:rPr>
              <w:t>Kết</w:t>
            </w:r>
            <w:proofErr w:type="spellEnd"/>
            <w:r w:rsidRPr="000C299A">
              <w:rPr>
                <w:rFonts w:cs="Times New Roman"/>
                <w:b/>
                <w:szCs w:val="28"/>
                <w:lang w:val="en-US"/>
              </w:rPr>
              <w:t xml:space="preserve"> </w:t>
            </w:r>
            <w:proofErr w:type="spellStart"/>
            <w:r w:rsidRPr="000C299A">
              <w:rPr>
                <w:rFonts w:cs="Times New Roman"/>
                <w:b/>
                <w:szCs w:val="28"/>
                <w:lang w:val="en-US"/>
              </w:rPr>
              <w:t>quả</w:t>
            </w:r>
            <w:proofErr w:type="spellEnd"/>
          </w:p>
        </w:tc>
        <w:tc>
          <w:tcPr>
            <w:tcW w:w="6342" w:type="dxa"/>
            <w:vAlign w:val="center"/>
          </w:tcPr>
          <w:p w14:paraId="5D12EF75" w14:textId="36163802" w:rsidR="000C299A" w:rsidRPr="000C299A" w:rsidRDefault="000C299A" w:rsidP="000C299A">
            <w:pPr>
              <w:rPr>
                <w:rFonts w:cs="Times New Roman"/>
                <w:b/>
                <w:szCs w:val="28"/>
              </w:rPr>
            </w:pPr>
            <w:r w:rsidRPr="001E57AD">
              <w:rPr>
                <w:rFonts w:cs="Times New Roman"/>
              </w:rPr>
              <w:t>Thắc mắc của các Actor khác được tiếp nhận và giải đáp.</w:t>
            </w:r>
          </w:p>
        </w:tc>
      </w:tr>
    </w:tbl>
    <w:p w14:paraId="7C121011" w14:textId="7D70255F" w:rsidR="004939F2" w:rsidRDefault="004939F2">
      <w:pPr>
        <w:rPr>
          <w:rFonts w:cs="Times New Roman"/>
        </w:rPr>
      </w:pPr>
      <w:bookmarkStart w:id="225" w:name="_lpg2f7s82onl" w:colFirst="0" w:colLast="0"/>
      <w:bookmarkEnd w:id="225"/>
    </w:p>
    <w:p w14:paraId="5256A715" w14:textId="3FEDADEF" w:rsidR="004939F2" w:rsidRDefault="004939F2">
      <w:pPr>
        <w:spacing w:line="240" w:lineRule="auto"/>
        <w:rPr>
          <w:rFonts w:cs="Times New Roman"/>
        </w:rPr>
      </w:pPr>
    </w:p>
    <w:p w14:paraId="00815A41" w14:textId="77777777" w:rsidR="00013F0D" w:rsidRPr="001E57AD" w:rsidRDefault="00013F0D">
      <w:pPr>
        <w:rPr>
          <w:rFonts w:cs="Times New Roman"/>
        </w:rPr>
      </w:pPr>
    </w:p>
    <w:p w14:paraId="5BFF4D17" w14:textId="4290D8B4" w:rsidR="00013F0D" w:rsidRDefault="00E952C3">
      <w:pPr>
        <w:pStyle w:val="Heading3"/>
        <w:rPr>
          <w:lang w:val="en-US"/>
        </w:rPr>
      </w:pPr>
      <w:bookmarkStart w:id="226" w:name="_r947gtxy1u81" w:colFirst="0" w:colLast="0"/>
      <w:bookmarkStart w:id="227" w:name="_Toc119444964"/>
      <w:bookmarkEnd w:id="226"/>
      <w:r w:rsidRPr="001E57AD">
        <w:t>Use case “ Xem lịch giảng dạy”</w:t>
      </w:r>
      <w:r w:rsidR="000C299A">
        <w:rPr>
          <w:lang w:val="en-US"/>
        </w:rPr>
        <w:t>.</w:t>
      </w:r>
      <w:bookmarkEnd w:id="227"/>
    </w:p>
    <w:p w14:paraId="6C3D615D" w14:textId="15009ACF" w:rsidR="00013F0D" w:rsidRPr="00A5206F" w:rsidRDefault="000C299A" w:rsidP="00A5206F">
      <w:pPr>
        <w:spacing w:before="240" w:after="240"/>
        <w:ind w:firstLine="720"/>
        <w:jc w:val="both"/>
        <w:rPr>
          <w:rFonts w:eastAsia="Times New Roman" w:cs="Times New Roman"/>
          <w:szCs w:val="28"/>
        </w:rPr>
      </w:pPr>
      <w:r>
        <w:rPr>
          <w:rFonts w:eastAsia="Times New Roman" w:cs="Times New Roman"/>
          <w:szCs w:val="28"/>
        </w:rPr>
        <w:t>Chức năng “Xem lịch giảng dạy</w:t>
      </w:r>
      <w:r w:rsidRPr="001E57AD">
        <w:rPr>
          <w:rFonts w:eastAsia="Times New Roman" w:cs="Times New Roman"/>
          <w:szCs w:val="28"/>
        </w:rPr>
        <w:t xml:space="preserve">” là một trong những chức năng của actor </w:t>
      </w:r>
      <w:r>
        <w:rPr>
          <w:rFonts w:eastAsia="Times New Roman" w:cs="Times New Roman"/>
          <w:szCs w:val="28"/>
        </w:rPr>
        <w:t>G</w:t>
      </w:r>
      <w:proofErr w:type="spellStart"/>
      <w:r>
        <w:rPr>
          <w:rFonts w:eastAsia="Times New Roman" w:cs="Times New Roman"/>
          <w:szCs w:val="28"/>
          <w:lang w:val="en-US"/>
        </w:rPr>
        <w:t>i</w:t>
      </w:r>
      <w:proofErr w:type="spellEnd"/>
      <w:r>
        <w:rPr>
          <w:rFonts w:eastAsia="Times New Roman" w:cs="Times New Roman"/>
          <w:szCs w:val="28"/>
        </w:rPr>
        <w:t>á</w:t>
      </w:r>
      <w:r>
        <w:rPr>
          <w:rFonts w:eastAsia="Times New Roman" w:cs="Times New Roman"/>
          <w:szCs w:val="28"/>
          <w:lang w:val="en-US"/>
        </w:rPr>
        <w:t xml:space="preserve">o </w:t>
      </w:r>
      <w:proofErr w:type="spellStart"/>
      <w:r>
        <w:rPr>
          <w:rFonts w:eastAsia="Times New Roman" w:cs="Times New Roman"/>
          <w:szCs w:val="28"/>
          <w:lang w:val="en-US"/>
        </w:rPr>
        <w:t>viên</w:t>
      </w:r>
      <w:proofErr w:type="spellEnd"/>
      <w:r>
        <w:rPr>
          <w:rFonts w:eastAsia="Times New Roman" w:cs="Times New Roman"/>
          <w:szCs w:val="28"/>
        </w:rPr>
        <w:t>. Nó cho phép giáo viên thực hiện</w:t>
      </w:r>
      <w:r w:rsidRPr="001E57AD">
        <w:rPr>
          <w:rFonts w:eastAsia="Times New Roman" w:cs="Times New Roman"/>
          <w:szCs w:val="28"/>
        </w:rPr>
        <w:t xml:space="preserve"> việc</w:t>
      </w:r>
      <w:r>
        <w:rPr>
          <w:rFonts w:eastAsia="Times New Roman" w:cs="Times New Roman"/>
          <w:szCs w:val="28"/>
          <w:lang w:val="en-US"/>
        </w:rPr>
        <w:t xml:space="preserve"> </w:t>
      </w:r>
      <w:proofErr w:type="spellStart"/>
      <w:r>
        <w:rPr>
          <w:rFonts w:eastAsia="Times New Roman" w:cs="Times New Roman"/>
          <w:szCs w:val="28"/>
          <w:lang w:val="en-US"/>
        </w:rPr>
        <w:t>xem</w:t>
      </w:r>
      <w:proofErr w:type="spellEnd"/>
      <w:r>
        <w:rPr>
          <w:rFonts w:eastAsia="Times New Roman" w:cs="Times New Roman"/>
          <w:szCs w:val="28"/>
          <w:lang w:val="en-US"/>
        </w:rPr>
        <w:t xml:space="preserve"> </w:t>
      </w:r>
      <w:proofErr w:type="spellStart"/>
      <w:r>
        <w:rPr>
          <w:rFonts w:eastAsia="Times New Roman" w:cs="Times New Roman"/>
          <w:szCs w:val="28"/>
          <w:lang w:val="en-US"/>
        </w:rPr>
        <w:t>thông</w:t>
      </w:r>
      <w:proofErr w:type="spellEnd"/>
      <w:r>
        <w:rPr>
          <w:rFonts w:eastAsia="Times New Roman" w:cs="Times New Roman"/>
          <w:szCs w:val="28"/>
          <w:lang w:val="en-US"/>
        </w:rPr>
        <w:t xml:space="preserve"> tin </w:t>
      </w:r>
      <w:proofErr w:type="spellStart"/>
      <w:r>
        <w:rPr>
          <w:rFonts w:eastAsia="Times New Roman" w:cs="Times New Roman"/>
          <w:szCs w:val="28"/>
          <w:lang w:val="en-US"/>
        </w:rPr>
        <w:t>về</w:t>
      </w:r>
      <w:proofErr w:type="spellEnd"/>
      <w:r>
        <w:rPr>
          <w:rFonts w:eastAsia="Times New Roman" w:cs="Times New Roman"/>
          <w:szCs w:val="28"/>
          <w:lang w:val="en-US"/>
        </w:rPr>
        <w:t xml:space="preserve"> </w:t>
      </w:r>
      <w:proofErr w:type="spellStart"/>
      <w:r>
        <w:rPr>
          <w:rFonts w:eastAsia="Times New Roman" w:cs="Times New Roman"/>
          <w:szCs w:val="28"/>
          <w:lang w:val="en-US"/>
        </w:rPr>
        <w:t>thời</w:t>
      </w:r>
      <w:proofErr w:type="spellEnd"/>
      <w:r>
        <w:rPr>
          <w:rFonts w:eastAsia="Times New Roman" w:cs="Times New Roman"/>
          <w:szCs w:val="28"/>
          <w:lang w:val="en-US"/>
        </w:rPr>
        <w:t xml:space="preserve"> </w:t>
      </w:r>
      <w:proofErr w:type="spellStart"/>
      <w:r>
        <w:rPr>
          <w:rFonts w:eastAsia="Times New Roman" w:cs="Times New Roman"/>
          <w:szCs w:val="28"/>
          <w:lang w:val="en-US"/>
        </w:rPr>
        <w:t>gian</w:t>
      </w:r>
      <w:proofErr w:type="spellEnd"/>
      <w:r>
        <w:rPr>
          <w:rFonts w:eastAsia="Times New Roman" w:cs="Times New Roman"/>
          <w:szCs w:val="28"/>
          <w:lang w:val="en-US"/>
        </w:rPr>
        <w:t xml:space="preserve"> </w:t>
      </w:r>
      <w:proofErr w:type="spellStart"/>
      <w:r>
        <w:rPr>
          <w:rFonts w:eastAsia="Times New Roman" w:cs="Times New Roman"/>
          <w:szCs w:val="28"/>
          <w:lang w:val="en-US"/>
        </w:rPr>
        <w:t>và</w:t>
      </w:r>
      <w:proofErr w:type="spellEnd"/>
      <w:r>
        <w:rPr>
          <w:rFonts w:eastAsia="Times New Roman" w:cs="Times New Roman"/>
          <w:szCs w:val="28"/>
          <w:lang w:val="en-US"/>
        </w:rPr>
        <w:t xml:space="preserve"> </w:t>
      </w:r>
      <w:proofErr w:type="spellStart"/>
      <w:r>
        <w:rPr>
          <w:rFonts w:eastAsia="Times New Roman" w:cs="Times New Roman"/>
          <w:szCs w:val="28"/>
          <w:lang w:val="en-US"/>
        </w:rPr>
        <w:t>lớp</w:t>
      </w:r>
      <w:proofErr w:type="spellEnd"/>
      <w:r>
        <w:rPr>
          <w:rFonts w:eastAsia="Times New Roman" w:cs="Times New Roman"/>
          <w:szCs w:val="28"/>
          <w:lang w:val="en-US"/>
        </w:rPr>
        <w:t xml:space="preserve"> </w:t>
      </w:r>
      <w:proofErr w:type="spellStart"/>
      <w:r>
        <w:rPr>
          <w:rFonts w:eastAsia="Times New Roman" w:cs="Times New Roman"/>
          <w:szCs w:val="28"/>
          <w:lang w:val="en-US"/>
        </w:rPr>
        <w:t>phụ</w:t>
      </w:r>
      <w:proofErr w:type="spellEnd"/>
      <w:r>
        <w:rPr>
          <w:rFonts w:eastAsia="Times New Roman" w:cs="Times New Roman"/>
          <w:szCs w:val="28"/>
          <w:lang w:val="en-US"/>
        </w:rPr>
        <w:t xml:space="preserve"> </w:t>
      </w:r>
      <w:proofErr w:type="spellStart"/>
      <w:r>
        <w:rPr>
          <w:rFonts w:eastAsia="Times New Roman" w:cs="Times New Roman"/>
          <w:szCs w:val="28"/>
          <w:lang w:val="en-US"/>
        </w:rPr>
        <w:t>trách</w:t>
      </w:r>
      <w:proofErr w:type="spellEnd"/>
      <w:r>
        <w:rPr>
          <w:rFonts w:eastAsia="Times New Roman" w:cs="Times New Roman"/>
          <w:szCs w:val="28"/>
          <w:lang w:val="en-US"/>
        </w:rPr>
        <w:t xml:space="preserve"> </w:t>
      </w:r>
      <w:proofErr w:type="spellStart"/>
      <w:r>
        <w:rPr>
          <w:rFonts w:eastAsia="Times New Roman" w:cs="Times New Roman"/>
          <w:szCs w:val="28"/>
          <w:lang w:val="en-US"/>
        </w:rPr>
        <w:t>giảng</w:t>
      </w:r>
      <w:proofErr w:type="spellEnd"/>
      <w:r>
        <w:rPr>
          <w:rFonts w:eastAsia="Times New Roman" w:cs="Times New Roman"/>
          <w:szCs w:val="28"/>
          <w:lang w:val="en-US"/>
        </w:rPr>
        <w:t xml:space="preserve"> </w:t>
      </w:r>
      <w:proofErr w:type="spellStart"/>
      <w:r>
        <w:rPr>
          <w:rFonts w:eastAsia="Times New Roman" w:cs="Times New Roman"/>
          <w:szCs w:val="28"/>
          <w:lang w:val="en-US"/>
        </w:rPr>
        <w:t>dạy</w:t>
      </w:r>
      <w:proofErr w:type="spellEnd"/>
      <w:r>
        <w:rPr>
          <w:rFonts w:eastAsia="Times New Roman" w:cs="Times New Roman"/>
          <w:szCs w:val="28"/>
          <w:lang w:val="en-US"/>
        </w:rPr>
        <w:t xml:space="preserve"> </w:t>
      </w:r>
      <w:proofErr w:type="spellStart"/>
      <w:r>
        <w:rPr>
          <w:rFonts w:eastAsia="Times New Roman" w:cs="Times New Roman"/>
          <w:szCs w:val="28"/>
          <w:lang w:val="en-US"/>
        </w:rPr>
        <w:t>được</w:t>
      </w:r>
      <w:proofErr w:type="spellEnd"/>
      <w:r>
        <w:rPr>
          <w:rFonts w:eastAsia="Times New Roman" w:cs="Times New Roman"/>
          <w:szCs w:val="28"/>
          <w:lang w:val="en-US"/>
        </w:rPr>
        <w:t xml:space="preserve"> </w:t>
      </w:r>
      <w:proofErr w:type="spellStart"/>
      <w:r>
        <w:rPr>
          <w:rFonts w:eastAsia="Times New Roman" w:cs="Times New Roman"/>
          <w:szCs w:val="28"/>
          <w:lang w:val="en-US"/>
        </w:rPr>
        <w:t>đăng</w:t>
      </w:r>
      <w:proofErr w:type="spellEnd"/>
      <w:r>
        <w:rPr>
          <w:rFonts w:eastAsia="Times New Roman" w:cs="Times New Roman"/>
          <w:szCs w:val="28"/>
          <w:lang w:val="en-US"/>
        </w:rPr>
        <w:t xml:space="preserve"> </w:t>
      </w:r>
      <w:proofErr w:type="spellStart"/>
      <w:r>
        <w:rPr>
          <w:rFonts w:eastAsia="Times New Roman" w:cs="Times New Roman"/>
          <w:szCs w:val="28"/>
          <w:lang w:val="en-US"/>
        </w:rPr>
        <w:t>trên</w:t>
      </w:r>
      <w:proofErr w:type="spellEnd"/>
      <w:r>
        <w:rPr>
          <w:rFonts w:eastAsia="Times New Roman" w:cs="Times New Roman"/>
          <w:szCs w:val="28"/>
          <w:lang w:val="en-US"/>
        </w:rPr>
        <w:t xml:space="preserve"> </w:t>
      </w:r>
      <w:proofErr w:type="spellStart"/>
      <w:r>
        <w:rPr>
          <w:rFonts w:eastAsia="Times New Roman" w:cs="Times New Roman"/>
          <w:szCs w:val="28"/>
          <w:lang w:val="en-US"/>
        </w:rPr>
        <w:t>hệ</w:t>
      </w:r>
      <w:proofErr w:type="spellEnd"/>
      <w:r>
        <w:rPr>
          <w:rFonts w:eastAsia="Times New Roman" w:cs="Times New Roman"/>
          <w:szCs w:val="28"/>
          <w:lang w:val="en-US"/>
        </w:rPr>
        <w:t xml:space="preserve"> </w:t>
      </w:r>
      <w:proofErr w:type="spellStart"/>
      <w:r>
        <w:rPr>
          <w:rFonts w:eastAsia="Times New Roman" w:cs="Times New Roman"/>
          <w:szCs w:val="28"/>
          <w:lang w:val="en-US"/>
        </w:rPr>
        <w:t>thống</w:t>
      </w:r>
      <w:proofErr w:type="spellEnd"/>
      <w:r w:rsidR="00A5206F">
        <w:rPr>
          <w:rFonts w:eastAsia="Times New Roman" w:cs="Times New Roman"/>
          <w:szCs w:val="28"/>
          <w:lang w:val="en-US"/>
        </w:rPr>
        <w:t xml:space="preserve"> </w:t>
      </w:r>
      <w:proofErr w:type="spellStart"/>
      <w:r w:rsidR="00A5206F">
        <w:rPr>
          <w:rFonts w:eastAsia="Times New Roman" w:cs="Times New Roman"/>
          <w:szCs w:val="28"/>
          <w:lang w:val="en-US"/>
        </w:rPr>
        <w:t>được</w:t>
      </w:r>
      <w:proofErr w:type="spellEnd"/>
      <w:r w:rsidR="00A5206F">
        <w:rPr>
          <w:rFonts w:eastAsia="Times New Roman" w:cs="Times New Roman"/>
          <w:szCs w:val="28"/>
          <w:lang w:val="en-US"/>
        </w:rPr>
        <w:t xml:space="preserve"> </w:t>
      </w:r>
      <w:proofErr w:type="spellStart"/>
      <w:r w:rsidR="00A5206F">
        <w:rPr>
          <w:rFonts w:eastAsia="Times New Roman" w:cs="Times New Roman"/>
          <w:szCs w:val="28"/>
          <w:lang w:val="en-US"/>
        </w:rPr>
        <w:t>thể</w:t>
      </w:r>
      <w:proofErr w:type="spellEnd"/>
      <w:r w:rsidR="00A5206F">
        <w:rPr>
          <w:rFonts w:eastAsia="Times New Roman" w:cs="Times New Roman"/>
          <w:szCs w:val="28"/>
          <w:lang w:val="en-US"/>
        </w:rPr>
        <w:t xml:space="preserve"> </w:t>
      </w:r>
      <w:proofErr w:type="spellStart"/>
      <w:r w:rsidR="00A5206F">
        <w:rPr>
          <w:rFonts w:eastAsia="Times New Roman" w:cs="Times New Roman"/>
          <w:szCs w:val="28"/>
          <w:lang w:val="en-US"/>
        </w:rPr>
        <w:t>hiện</w:t>
      </w:r>
      <w:proofErr w:type="spellEnd"/>
      <w:r w:rsidR="00A5206F">
        <w:rPr>
          <w:rFonts w:eastAsia="Times New Roman" w:cs="Times New Roman"/>
          <w:szCs w:val="28"/>
          <w:lang w:val="en-US"/>
        </w:rPr>
        <w:t xml:space="preserve"> </w:t>
      </w:r>
      <w:proofErr w:type="spellStart"/>
      <w:r w:rsidR="00A5206F">
        <w:rPr>
          <w:rFonts w:eastAsia="Times New Roman" w:cs="Times New Roman"/>
          <w:szCs w:val="28"/>
          <w:lang w:val="en-US"/>
        </w:rPr>
        <w:t>trong</w:t>
      </w:r>
      <w:proofErr w:type="spellEnd"/>
      <w:r w:rsidR="00A5206F">
        <w:rPr>
          <w:rFonts w:eastAsia="Times New Roman" w:cs="Times New Roman"/>
          <w:szCs w:val="28"/>
          <w:lang w:val="en-US"/>
        </w:rPr>
        <w:t xml:space="preserve"> </w:t>
      </w:r>
      <w:r w:rsidR="00A5206F">
        <w:rPr>
          <w:rFonts w:eastAsia="Times New Roman" w:cs="Times New Roman"/>
          <w:szCs w:val="28"/>
          <w:lang w:val="en-US"/>
        </w:rPr>
        <w:fldChar w:fldCharType="begin"/>
      </w:r>
      <w:r w:rsidR="00A5206F">
        <w:rPr>
          <w:rFonts w:eastAsia="Times New Roman" w:cs="Times New Roman"/>
          <w:szCs w:val="28"/>
          <w:lang w:val="en-US"/>
        </w:rPr>
        <w:instrText xml:space="preserve"> REF _Ref118850542 \h </w:instrText>
      </w:r>
      <w:r w:rsidR="00A5206F">
        <w:rPr>
          <w:rFonts w:eastAsia="Times New Roman" w:cs="Times New Roman"/>
          <w:szCs w:val="28"/>
          <w:lang w:val="en-US"/>
        </w:rPr>
      </w:r>
      <w:r w:rsidR="00A5206F">
        <w:rPr>
          <w:rFonts w:eastAsia="Times New Roman" w:cs="Times New Roman"/>
          <w:szCs w:val="28"/>
          <w:lang w:val="en-US"/>
        </w:rPr>
        <w:fldChar w:fldCharType="separate"/>
      </w:r>
      <w:r w:rsidR="00A97CFA">
        <w:t xml:space="preserve">Hình </w:t>
      </w:r>
      <w:r w:rsidR="00A97CFA">
        <w:rPr>
          <w:noProof/>
        </w:rPr>
        <w:t>2</w:t>
      </w:r>
      <w:r w:rsidR="00A97CFA">
        <w:t>.</w:t>
      </w:r>
      <w:r w:rsidR="00A97CFA">
        <w:rPr>
          <w:noProof/>
        </w:rPr>
        <w:t>6</w:t>
      </w:r>
      <w:r w:rsidR="00A5206F">
        <w:rPr>
          <w:rFonts w:eastAsia="Times New Roman" w:cs="Times New Roman"/>
          <w:szCs w:val="28"/>
          <w:lang w:val="en-US"/>
        </w:rPr>
        <w:fldChar w:fldCharType="end"/>
      </w:r>
      <w:r w:rsidRPr="001E57AD">
        <w:rPr>
          <w:rFonts w:eastAsia="Times New Roman" w:cs="Times New Roman"/>
          <w:szCs w:val="28"/>
        </w:rPr>
        <w:t xml:space="preserve">. Các thông tin cụ thể của chức năng này bào gồm các kịch bản </w:t>
      </w:r>
      <w:r>
        <w:rPr>
          <w:rFonts w:eastAsia="Times New Roman" w:cs="Times New Roman"/>
          <w:szCs w:val="28"/>
        </w:rPr>
        <w:t>sử dụng được mô tả cụ thể trong</w:t>
      </w:r>
      <w:r w:rsidR="00A5206F">
        <w:rPr>
          <w:rFonts w:eastAsia="Times New Roman" w:cs="Times New Roman"/>
          <w:szCs w:val="28"/>
          <w:lang w:val="en-US"/>
        </w:rPr>
        <w:t xml:space="preserve"> </w:t>
      </w:r>
      <w:r w:rsidR="00A5206F">
        <w:rPr>
          <w:rFonts w:eastAsia="Times New Roman" w:cs="Times New Roman"/>
          <w:szCs w:val="28"/>
          <w:lang w:val="en-US"/>
        </w:rPr>
        <w:fldChar w:fldCharType="begin"/>
      </w:r>
      <w:r w:rsidR="00A5206F">
        <w:rPr>
          <w:rFonts w:eastAsia="Times New Roman" w:cs="Times New Roman"/>
          <w:szCs w:val="28"/>
          <w:lang w:val="en-US"/>
        </w:rPr>
        <w:instrText xml:space="preserve"> REF _Ref118855222 \h </w:instrText>
      </w:r>
      <w:r w:rsidR="00A5206F">
        <w:rPr>
          <w:rFonts w:eastAsia="Times New Roman" w:cs="Times New Roman"/>
          <w:szCs w:val="28"/>
          <w:lang w:val="en-US"/>
        </w:rPr>
      </w:r>
      <w:r w:rsidR="00A5206F">
        <w:rPr>
          <w:rFonts w:eastAsia="Times New Roman" w:cs="Times New Roman"/>
          <w:szCs w:val="28"/>
          <w:lang w:val="en-US"/>
        </w:rPr>
        <w:fldChar w:fldCharType="separate"/>
      </w:r>
      <w:r w:rsidR="00A97CFA">
        <w:t xml:space="preserve">Bảng </w:t>
      </w:r>
      <w:r w:rsidR="00A97CFA">
        <w:rPr>
          <w:noProof/>
        </w:rPr>
        <w:t>2</w:t>
      </w:r>
      <w:r w:rsidR="00A97CFA">
        <w:t>.</w:t>
      </w:r>
      <w:r w:rsidR="00A97CFA">
        <w:rPr>
          <w:noProof/>
        </w:rPr>
        <w:t>8</w:t>
      </w:r>
      <w:r w:rsidR="00A5206F">
        <w:rPr>
          <w:rFonts w:eastAsia="Times New Roman" w:cs="Times New Roman"/>
          <w:szCs w:val="28"/>
          <w:lang w:val="en-US"/>
        </w:rPr>
        <w:fldChar w:fldCharType="end"/>
      </w:r>
      <w:r w:rsidRPr="001E57AD">
        <w:rPr>
          <w:rFonts w:eastAsia="Times New Roman" w:cs="Times New Roman"/>
          <w:i/>
          <w:szCs w:val="28"/>
        </w:rPr>
        <w:t xml:space="preserve"> </w:t>
      </w:r>
      <w:r w:rsidRPr="001E57AD">
        <w:rPr>
          <w:rFonts w:eastAsia="Times New Roman" w:cs="Times New Roman"/>
          <w:szCs w:val="28"/>
        </w:rPr>
        <w:t>bên dưới.</w:t>
      </w:r>
    </w:p>
    <w:p w14:paraId="3D65866A" w14:textId="276A17E6" w:rsidR="0004198C" w:rsidRDefault="0004198C" w:rsidP="00BE4F8B">
      <w:pPr>
        <w:pStyle w:val="Caption"/>
      </w:pPr>
      <w:bookmarkStart w:id="228" w:name="_Ref118855222"/>
      <w:bookmarkStart w:id="229" w:name="_Toc119445047"/>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2</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8</w:t>
      </w:r>
      <w:r w:rsidR="005018C1">
        <w:rPr>
          <w:noProof/>
        </w:rPr>
        <w:fldChar w:fldCharType="end"/>
      </w:r>
      <w:bookmarkEnd w:id="228"/>
      <w:r w:rsidR="009434BF">
        <w:t xml:space="preserve">: </w:t>
      </w:r>
      <w:proofErr w:type="spellStart"/>
      <w:r w:rsidR="009434BF">
        <w:t>Mô</w:t>
      </w:r>
      <w:proofErr w:type="spellEnd"/>
      <w:r w:rsidR="009434BF">
        <w:t xml:space="preserve"> </w:t>
      </w:r>
      <w:proofErr w:type="spellStart"/>
      <w:r w:rsidR="009434BF">
        <w:t>tả</w:t>
      </w:r>
      <w:proofErr w:type="spellEnd"/>
      <w:r w:rsidR="009434BF">
        <w:t xml:space="preserve"> use case “</w:t>
      </w:r>
      <w:proofErr w:type="spellStart"/>
      <w:r w:rsidR="009434BF">
        <w:t>Xem</w:t>
      </w:r>
      <w:proofErr w:type="spellEnd"/>
      <w:r w:rsidR="009434BF">
        <w:t xml:space="preserve"> </w:t>
      </w:r>
      <w:proofErr w:type="spellStart"/>
      <w:r w:rsidR="009434BF">
        <w:t>lịch</w:t>
      </w:r>
      <w:proofErr w:type="spellEnd"/>
      <w:r w:rsidR="009434BF">
        <w:t xml:space="preserve"> </w:t>
      </w:r>
      <w:proofErr w:type="spellStart"/>
      <w:r w:rsidR="009434BF">
        <w:t>giảng</w:t>
      </w:r>
      <w:proofErr w:type="spellEnd"/>
      <w:r w:rsidR="009434BF">
        <w:t xml:space="preserve"> </w:t>
      </w:r>
      <w:proofErr w:type="spellStart"/>
      <w:r w:rsidR="009434BF">
        <w:t>dạy</w:t>
      </w:r>
      <w:proofErr w:type="spellEnd"/>
      <w:r w:rsidR="009434BF">
        <w:t>”</w:t>
      </w:r>
      <w:bookmarkEnd w:id="229"/>
    </w:p>
    <w:tbl>
      <w:tblPr>
        <w:tblStyle w:val="Style15"/>
        <w:tblW w:w="982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534"/>
        <w:gridCol w:w="6289"/>
      </w:tblGrid>
      <w:tr w:rsidR="00013F0D" w:rsidRPr="001E57AD" w14:paraId="09C03190" w14:textId="77777777" w:rsidTr="000C299A">
        <w:tc>
          <w:tcPr>
            <w:tcW w:w="3534" w:type="dxa"/>
            <w:shd w:val="clear" w:color="auto" w:fill="auto"/>
            <w:tcMar>
              <w:top w:w="100" w:type="dxa"/>
              <w:left w:w="100" w:type="dxa"/>
              <w:bottom w:w="100" w:type="dxa"/>
              <w:right w:w="100" w:type="dxa"/>
            </w:tcMar>
            <w:vAlign w:val="center"/>
          </w:tcPr>
          <w:p w14:paraId="09CD3037" w14:textId="77777777" w:rsidR="00013F0D" w:rsidRPr="001E57AD" w:rsidRDefault="00E952C3" w:rsidP="000C299A">
            <w:pPr>
              <w:widowControl w:val="0"/>
              <w:spacing w:line="240" w:lineRule="auto"/>
              <w:rPr>
                <w:rFonts w:cs="Times New Roman"/>
                <w:b/>
                <w:sz w:val="26"/>
                <w:szCs w:val="26"/>
              </w:rPr>
            </w:pPr>
            <w:r w:rsidRPr="001E57AD">
              <w:rPr>
                <w:rFonts w:cs="Times New Roman"/>
                <w:b/>
                <w:sz w:val="26"/>
                <w:szCs w:val="26"/>
              </w:rPr>
              <w:t>Tên use case</w:t>
            </w:r>
          </w:p>
        </w:tc>
        <w:tc>
          <w:tcPr>
            <w:tcW w:w="6289" w:type="dxa"/>
            <w:shd w:val="clear" w:color="auto" w:fill="auto"/>
            <w:tcMar>
              <w:top w:w="100" w:type="dxa"/>
              <w:left w:w="100" w:type="dxa"/>
              <w:bottom w:w="100" w:type="dxa"/>
              <w:right w:w="100" w:type="dxa"/>
            </w:tcMar>
            <w:vAlign w:val="center"/>
          </w:tcPr>
          <w:p w14:paraId="1FBF522C" w14:textId="4E02F526" w:rsidR="00013F0D" w:rsidRPr="00C24FE8" w:rsidRDefault="00C24FE8" w:rsidP="000C299A">
            <w:pPr>
              <w:widowControl w:val="0"/>
              <w:spacing w:line="240" w:lineRule="auto"/>
              <w:rPr>
                <w:rFonts w:cs="Times New Roman"/>
                <w:b/>
                <w:sz w:val="26"/>
                <w:szCs w:val="26"/>
                <w:lang w:val="en-US"/>
              </w:rPr>
            </w:pPr>
            <w:r>
              <w:rPr>
                <w:rFonts w:cs="Times New Roman"/>
                <w:b/>
                <w:sz w:val="26"/>
                <w:szCs w:val="26"/>
                <w:lang w:val="en-US"/>
              </w:rPr>
              <w:t>Use case “</w:t>
            </w:r>
            <w:r w:rsidR="00E952C3" w:rsidRPr="001E57AD">
              <w:rPr>
                <w:rFonts w:cs="Times New Roman"/>
                <w:b/>
                <w:sz w:val="26"/>
                <w:szCs w:val="26"/>
              </w:rPr>
              <w:t>Xem lịch giảng dạy</w:t>
            </w:r>
            <w:r>
              <w:rPr>
                <w:rFonts w:cs="Times New Roman"/>
                <w:b/>
                <w:sz w:val="26"/>
                <w:szCs w:val="26"/>
                <w:lang w:val="en-US"/>
              </w:rPr>
              <w:t>”</w:t>
            </w:r>
          </w:p>
        </w:tc>
      </w:tr>
      <w:tr w:rsidR="00013F0D" w:rsidRPr="001E57AD" w14:paraId="24BD52F2" w14:textId="77777777" w:rsidTr="000C299A">
        <w:tc>
          <w:tcPr>
            <w:tcW w:w="3534" w:type="dxa"/>
            <w:shd w:val="clear" w:color="auto" w:fill="auto"/>
            <w:tcMar>
              <w:top w:w="100" w:type="dxa"/>
              <w:left w:w="100" w:type="dxa"/>
              <w:bottom w:w="100" w:type="dxa"/>
              <w:right w:w="100" w:type="dxa"/>
            </w:tcMar>
            <w:vAlign w:val="center"/>
          </w:tcPr>
          <w:p w14:paraId="2D3A110B" w14:textId="77777777" w:rsidR="00013F0D" w:rsidRPr="001E57AD" w:rsidRDefault="00E952C3" w:rsidP="000C299A">
            <w:pPr>
              <w:widowControl w:val="0"/>
              <w:spacing w:line="240" w:lineRule="auto"/>
              <w:rPr>
                <w:rFonts w:cs="Times New Roman"/>
                <w:b/>
                <w:sz w:val="26"/>
                <w:szCs w:val="26"/>
              </w:rPr>
            </w:pPr>
            <w:r w:rsidRPr="001E57AD">
              <w:rPr>
                <w:rFonts w:cs="Times New Roman"/>
                <w:b/>
                <w:sz w:val="26"/>
                <w:szCs w:val="26"/>
              </w:rPr>
              <w:t>Tóm tắt use case</w:t>
            </w:r>
          </w:p>
        </w:tc>
        <w:tc>
          <w:tcPr>
            <w:tcW w:w="6289" w:type="dxa"/>
            <w:shd w:val="clear" w:color="auto" w:fill="auto"/>
            <w:tcMar>
              <w:top w:w="100" w:type="dxa"/>
              <w:left w:w="100" w:type="dxa"/>
              <w:bottom w:w="100" w:type="dxa"/>
              <w:right w:w="100" w:type="dxa"/>
            </w:tcMar>
            <w:vAlign w:val="center"/>
          </w:tcPr>
          <w:p w14:paraId="27ACA186" w14:textId="77777777" w:rsidR="00013F0D" w:rsidRPr="001E57AD" w:rsidRDefault="00E952C3" w:rsidP="000C299A">
            <w:pPr>
              <w:widowControl w:val="0"/>
              <w:spacing w:line="240" w:lineRule="auto"/>
              <w:rPr>
                <w:rFonts w:cs="Times New Roman"/>
                <w:sz w:val="26"/>
                <w:szCs w:val="26"/>
              </w:rPr>
            </w:pPr>
            <w:r w:rsidRPr="001E57AD">
              <w:rPr>
                <w:rFonts w:cs="Times New Roman"/>
                <w:sz w:val="26"/>
                <w:szCs w:val="26"/>
              </w:rPr>
              <w:t>Giáo viên sử dụng chức năng “ Xem lịch giảng dạy” để xem thông tin và thời gian giảng dạy được nhà trường phân công trên hệ thống.</w:t>
            </w:r>
          </w:p>
        </w:tc>
      </w:tr>
      <w:tr w:rsidR="00013F0D" w:rsidRPr="001E57AD" w14:paraId="2AB87AB1" w14:textId="77777777" w:rsidTr="000C299A">
        <w:tc>
          <w:tcPr>
            <w:tcW w:w="3534" w:type="dxa"/>
            <w:shd w:val="clear" w:color="auto" w:fill="auto"/>
            <w:tcMar>
              <w:top w:w="100" w:type="dxa"/>
              <w:left w:w="100" w:type="dxa"/>
              <w:bottom w:w="100" w:type="dxa"/>
              <w:right w:w="100" w:type="dxa"/>
            </w:tcMar>
            <w:vAlign w:val="center"/>
          </w:tcPr>
          <w:p w14:paraId="0E23C969" w14:textId="77777777" w:rsidR="00013F0D" w:rsidRPr="001E57AD" w:rsidRDefault="00E952C3" w:rsidP="000C299A">
            <w:pPr>
              <w:widowControl w:val="0"/>
              <w:spacing w:line="240" w:lineRule="auto"/>
              <w:rPr>
                <w:rFonts w:cs="Times New Roman"/>
                <w:b/>
                <w:sz w:val="26"/>
                <w:szCs w:val="26"/>
              </w:rPr>
            </w:pPr>
            <w:r w:rsidRPr="001E57AD">
              <w:rPr>
                <w:rFonts w:cs="Times New Roman"/>
                <w:b/>
                <w:sz w:val="26"/>
                <w:szCs w:val="26"/>
              </w:rPr>
              <w:t>Actor</w:t>
            </w:r>
          </w:p>
        </w:tc>
        <w:tc>
          <w:tcPr>
            <w:tcW w:w="6289" w:type="dxa"/>
            <w:shd w:val="clear" w:color="auto" w:fill="auto"/>
            <w:tcMar>
              <w:top w:w="100" w:type="dxa"/>
              <w:left w:w="100" w:type="dxa"/>
              <w:bottom w:w="100" w:type="dxa"/>
              <w:right w:w="100" w:type="dxa"/>
            </w:tcMar>
            <w:vAlign w:val="center"/>
          </w:tcPr>
          <w:p w14:paraId="0DF27D2A" w14:textId="77777777" w:rsidR="00013F0D" w:rsidRPr="001E57AD" w:rsidRDefault="00E952C3" w:rsidP="000C299A">
            <w:pPr>
              <w:widowControl w:val="0"/>
              <w:spacing w:line="240" w:lineRule="auto"/>
              <w:rPr>
                <w:rFonts w:cs="Times New Roman"/>
                <w:sz w:val="26"/>
                <w:szCs w:val="26"/>
              </w:rPr>
            </w:pPr>
            <w:r w:rsidRPr="001E57AD">
              <w:rPr>
                <w:rFonts w:cs="Times New Roman"/>
                <w:sz w:val="26"/>
                <w:szCs w:val="26"/>
              </w:rPr>
              <w:t>Giáo viên</w:t>
            </w:r>
          </w:p>
        </w:tc>
      </w:tr>
      <w:tr w:rsidR="00013F0D" w:rsidRPr="001E57AD" w14:paraId="4F316593" w14:textId="77777777" w:rsidTr="000C299A">
        <w:tc>
          <w:tcPr>
            <w:tcW w:w="3534" w:type="dxa"/>
            <w:shd w:val="clear" w:color="auto" w:fill="auto"/>
            <w:tcMar>
              <w:top w:w="100" w:type="dxa"/>
              <w:left w:w="100" w:type="dxa"/>
              <w:bottom w:w="100" w:type="dxa"/>
              <w:right w:w="100" w:type="dxa"/>
            </w:tcMar>
            <w:vAlign w:val="center"/>
          </w:tcPr>
          <w:p w14:paraId="0247A841" w14:textId="77777777" w:rsidR="00013F0D" w:rsidRPr="001E57AD" w:rsidRDefault="00E952C3" w:rsidP="000C299A">
            <w:pPr>
              <w:widowControl w:val="0"/>
              <w:spacing w:line="240" w:lineRule="auto"/>
              <w:rPr>
                <w:rFonts w:cs="Times New Roman"/>
                <w:b/>
                <w:sz w:val="26"/>
                <w:szCs w:val="26"/>
              </w:rPr>
            </w:pPr>
            <w:r w:rsidRPr="001E57AD">
              <w:rPr>
                <w:rFonts w:cs="Times New Roman"/>
                <w:b/>
                <w:sz w:val="26"/>
                <w:szCs w:val="26"/>
              </w:rPr>
              <w:t>Ngày tạo</w:t>
            </w:r>
          </w:p>
        </w:tc>
        <w:tc>
          <w:tcPr>
            <w:tcW w:w="6289" w:type="dxa"/>
            <w:shd w:val="clear" w:color="auto" w:fill="auto"/>
            <w:tcMar>
              <w:top w:w="100" w:type="dxa"/>
              <w:left w:w="100" w:type="dxa"/>
              <w:bottom w:w="100" w:type="dxa"/>
              <w:right w:w="100" w:type="dxa"/>
            </w:tcMar>
            <w:vAlign w:val="center"/>
          </w:tcPr>
          <w:p w14:paraId="120E71D3" w14:textId="77777777" w:rsidR="00013F0D" w:rsidRPr="001E57AD" w:rsidRDefault="00E952C3" w:rsidP="000C299A">
            <w:pPr>
              <w:widowControl w:val="0"/>
              <w:spacing w:line="240" w:lineRule="auto"/>
              <w:rPr>
                <w:rFonts w:cs="Times New Roman"/>
                <w:sz w:val="26"/>
                <w:szCs w:val="26"/>
              </w:rPr>
            </w:pPr>
            <w:r w:rsidRPr="001E57AD">
              <w:rPr>
                <w:rFonts w:cs="Times New Roman"/>
                <w:sz w:val="26"/>
                <w:szCs w:val="26"/>
              </w:rPr>
              <w:t>20/09/2022</w:t>
            </w:r>
          </w:p>
        </w:tc>
      </w:tr>
      <w:tr w:rsidR="00013F0D" w:rsidRPr="001E57AD" w14:paraId="42BCCD1E" w14:textId="77777777" w:rsidTr="000C299A">
        <w:tc>
          <w:tcPr>
            <w:tcW w:w="3534" w:type="dxa"/>
            <w:shd w:val="clear" w:color="auto" w:fill="auto"/>
            <w:tcMar>
              <w:top w:w="100" w:type="dxa"/>
              <w:left w:w="100" w:type="dxa"/>
              <w:bottom w:w="100" w:type="dxa"/>
              <w:right w:w="100" w:type="dxa"/>
            </w:tcMar>
            <w:vAlign w:val="center"/>
          </w:tcPr>
          <w:p w14:paraId="3512928B" w14:textId="77777777" w:rsidR="00013F0D" w:rsidRPr="001E57AD" w:rsidRDefault="00E952C3" w:rsidP="000C299A">
            <w:pPr>
              <w:widowControl w:val="0"/>
              <w:spacing w:line="240" w:lineRule="auto"/>
              <w:rPr>
                <w:rFonts w:cs="Times New Roman"/>
                <w:b/>
                <w:sz w:val="26"/>
                <w:szCs w:val="26"/>
              </w:rPr>
            </w:pPr>
            <w:r w:rsidRPr="001E57AD">
              <w:rPr>
                <w:rFonts w:cs="Times New Roman"/>
                <w:b/>
                <w:sz w:val="26"/>
                <w:szCs w:val="26"/>
              </w:rPr>
              <w:t>Ngày cập nhật</w:t>
            </w:r>
          </w:p>
        </w:tc>
        <w:tc>
          <w:tcPr>
            <w:tcW w:w="6289" w:type="dxa"/>
            <w:shd w:val="clear" w:color="auto" w:fill="auto"/>
            <w:tcMar>
              <w:top w:w="100" w:type="dxa"/>
              <w:left w:w="100" w:type="dxa"/>
              <w:bottom w:w="100" w:type="dxa"/>
              <w:right w:w="100" w:type="dxa"/>
            </w:tcMar>
            <w:vAlign w:val="center"/>
          </w:tcPr>
          <w:p w14:paraId="248CA5AE" w14:textId="77777777" w:rsidR="00013F0D" w:rsidRPr="001E57AD" w:rsidRDefault="00E952C3" w:rsidP="000C299A">
            <w:pPr>
              <w:widowControl w:val="0"/>
              <w:spacing w:line="240" w:lineRule="auto"/>
              <w:rPr>
                <w:rFonts w:cs="Times New Roman"/>
                <w:sz w:val="26"/>
                <w:szCs w:val="26"/>
              </w:rPr>
            </w:pPr>
            <w:r w:rsidRPr="001E57AD">
              <w:rPr>
                <w:rFonts w:cs="Times New Roman"/>
                <w:sz w:val="26"/>
                <w:szCs w:val="26"/>
              </w:rPr>
              <w:t>03/11/2022</w:t>
            </w:r>
          </w:p>
        </w:tc>
      </w:tr>
      <w:tr w:rsidR="00013F0D" w:rsidRPr="001E57AD" w14:paraId="68AFEC07" w14:textId="77777777" w:rsidTr="000C299A">
        <w:tc>
          <w:tcPr>
            <w:tcW w:w="3534" w:type="dxa"/>
            <w:shd w:val="clear" w:color="auto" w:fill="auto"/>
            <w:tcMar>
              <w:top w:w="100" w:type="dxa"/>
              <w:left w:w="100" w:type="dxa"/>
              <w:bottom w:w="100" w:type="dxa"/>
              <w:right w:w="100" w:type="dxa"/>
            </w:tcMar>
            <w:vAlign w:val="center"/>
          </w:tcPr>
          <w:p w14:paraId="6015C79F" w14:textId="77777777" w:rsidR="00013F0D" w:rsidRPr="001E57AD" w:rsidRDefault="00E952C3" w:rsidP="000C299A">
            <w:pPr>
              <w:widowControl w:val="0"/>
              <w:spacing w:line="240" w:lineRule="auto"/>
              <w:rPr>
                <w:rFonts w:cs="Times New Roman"/>
                <w:b/>
                <w:sz w:val="26"/>
                <w:szCs w:val="26"/>
              </w:rPr>
            </w:pPr>
            <w:r w:rsidRPr="001E57AD">
              <w:rPr>
                <w:rFonts w:cs="Times New Roman"/>
                <w:b/>
                <w:sz w:val="26"/>
                <w:szCs w:val="26"/>
              </w:rPr>
              <w:t>Version</w:t>
            </w:r>
          </w:p>
        </w:tc>
        <w:tc>
          <w:tcPr>
            <w:tcW w:w="6289" w:type="dxa"/>
            <w:shd w:val="clear" w:color="auto" w:fill="auto"/>
            <w:tcMar>
              <w:top w:w="100" w:type="dxa"/>
              <w:left w:w="100" w:type="dxa"/>
              <w:bottom w:w="100" w:type="dxa"/>
              <w:right w:w="100" w:type="dxa"/>
            </w:tcMar>
            <w:vAlign w:val="center"/>
          </w:tcPr>
          <w:p w14:paraId="3E9802CB" w14:textId="77777777" w:rsidR="00013F0D" w:rsidRPr="001E57AD" w:rsidRDefault="00E952C3" w:rsidP="000C299A">
            <w:pPr>
              <w:widowControl w:val="0"/>
              <w:spacing w:line="240" w:lineRule="auto"/>
              <w:rPr>
                <w:rFonts w:cs="Times New Roman"/>
                <w:sz w:val="26"/>
                <w:szCs w:val="26"/>
              </w:rPr>
            </w:pPr>
            <w:r w:rsidRPr="001E57AD">
              <w:rPr>
                <w:rFonts w:cs="Times New Roman"/>
                <w:sz w:val="26"/>
                <w:szCs w:val="26"/>
              </w:rPr>
              <w:t>1.5</w:t>
            </w:r>
          </w:p>
        </w:tc>
      </w:tr>
      <w:tr w:rsidR="00013F0D" w:rsidRPr="001E57AD" w14:paraId="351EA49C" w14:textId="77777777" w:rsidTr="000C299A">
        <w:tc>
          <w:tcPr>
            <w:tcW w:w="3534" w:type="dxa"/>
            <w:shd w:val="clear" w:color="auto" w:fill="auto"/>
            <w:tcMar>
              <w:top w:w="100" w:type="dxa"/>
              <w:left w:w="100" w:type="dxa"/>
              <w:bottom w:w="100" w:type="dxa"/>
              <w:right w:w="100" w:type="dxa"/>
            </w:tcMar>
            <w:vAlign w:val="center"/>
          </w:tcPr>
          <w:p w14:paraId="3FFEB0EB" w14:textId="77777777" w:rsidR="00013F0D" w:rsidRPr="001E57AD" w:rsidRDefault="00E952C3" w:rsidP="000C299A">
            <w:pPr>
              <w:widowControl w:val="0"/>
              <w:spacing w:line="240" w:lineRule="auto"/>
              <w:rPr>
                <w:rFonts w:cs="Times New Roman"/>
                <w:b/>
                <w:sz w:val="26"/>
                <w:szCs w:val="26"/>
              </w:rPr>
            </w:pPr>
            <w:r w:rsidRPr="001E57AD">
              <w:rPr>
                <w:rFonts w:cs="Times New Roman"/>
                <w:b/>
                <w:sz w:val="26"/>
                <w:szCs w:val="26"/>
              </w:rPr>
              <w:t>Chịu trách nhiệm</w:t>
            </w:r>
          </w:p>
        </w:tc>
        <w:tc>
          <w:tcPr>
            <w:tcW w:w="6289" w:type="dxa"/>
            <w:shd w:val="clear" w:color="auto" w:fill="auto"/>
            <w:tcMar>
              <w:top w:w="100" w:type="dxa"/>
              <w:left w:w="100" w:type="dxa"/>
              <w:bottom w:w="100" w:type="dxa"/>
              <w:right w:w="100" w:type="dxa"/>
            </w:tcMar>
            <w:vAlign w:val="center"/>
          </w:tcPr>
          <w:p w14:paraId="28D60230" w14:textId="77777777" w:rsidR="00013F0D" w:rsidRPr="001E57AD" w:rsidRDefault="00E952C3" w:rsidP="000C299A">
            <w:pPr>
              <w:widowControl w:val="0"/>
              <w:spacing w:line="240" w:lineRule="auto"/>
              <w:rPr>
                <w:rFonts w:cs="Times New Roman"/>
                <w:sz w:val="26"/>
                <w:szCs w:val="26"/>
              </w:rPr>
            </w:pPr>
            <w:r w:rsidRPr="001E57AD">
              <w:rPr>
                <w:rFonts w:cs="Times New Roman"/>
                <w:sz w:val="26"/>
                <w:szCs w:val="26"/>
              </w:rPr>
              <w:t>Lâm Tiến Dương</w:t>
            </w:r>
          </w:p>
        </w:tc>
      </w:tr>
      <w:tr w:rsidR="00013F0D" w:rsidRPr="001E57AD" w14:paraId="3972F5A8" w14:textId="77777777" w:rsidTr="000C299A">
        <w:tc>
          <w:tcPr>
            <w:tcW w:w="3534" w:type="dxa"/>
            <w:shd w:val="clear" w:color="auto" w:fill="auto"/>
            <w:tcMar>
              <w:top w:w="100" w:type="dxa"/>
              <w:left w:w="100" w:type="dxa"/>
              <w:bottom w:w="100" w:type="dxa"/>
              <w:right w:w="100" w:type="dxa"/>
            </w:tcMar>
            <w:vAlign w:val="center"/>
          </w:tcPr>
          <w:p w14:paraId="739DBED9" w14:textId="77777777" w:rsidR="00013F0D" w:rsidRPr="001E57AD" w:rsidRDefault="00E952C3" w:rsidP="000C299A">
            <w:pPr>
              <w:widowControl w:val="0"/>
              <w:spacing w:line="240" w:lineRule="auto"/>
              <w:rPr>
                <w:rFonts w:cs="Times New Roman"/>
                <w:b/>
                <w:sz w:val="26"/>
                <w:szCs w:val="26"/>
              </w:rPr>
            </w:pPr>
            <w:r w:rsidRPr="001E57AD">
              <w:rPr>
                <w:rFonts w:cs="Times New Roman"/>
                <w:b/>
                <w:sz w:val="26"/>
                <w:szCs w:val="26"/>
              </w:rPr>
              <w:t>Điều kiện tiên quyết</w:t>
            </w:r>
          </w:p>
        </w:tc>
        <w:tc>
          <w:tcPr>
            <w:tcW w:w="6289" w:type="dxa"/>
            <w:shd w:val="clear" w:color="auto" w:fill="auto"/>
            <w:tcMar>
              <w:top w:w="100" w:type="dxa"/>
              <w:left w:w="100" w:type="dxa"/>
              <w:bottom w:w="100" w:type="dxa"/>
              <w:right w:w="100" w:type="dxa"/>
            </w:tcMar>
            <w:vAlign w:val="center"/>
          </w:tcPr>
          <w:p w14:paraId="05AF844B" w14:textId="77777777" w:rsidR="00013F0D" w:rsidRPr="001E57AD" w:rsidRDefault="00E952C3" w:rsidP="000C299A">
            <w:pPr>
              <w:widowControl w:val="0"/>
              <w:spacing w:line="240" w:lineRule="auto"/>
              <w:rPr>
                <w:rFonts w:cs="Times New Roman"/>
                <w:sz w:val="26"/>
                <w:szCs w:val="26"/>
              </w:rPr>
            </w:pPr>
            <w:r w:rsidRPr="001E57AD">
              <w:rPr>
                <w:rFonts w:cs="Times New Roman"/>
                <w:sz w:val="26"/>
                <w:szCs w:val="26"/>
              </w:rPr>
              <w:t>Người dùng phải đăng nhập vào hệ thống với vai trò là giáo viên</w:t>
            </w:r>
          </w:p>
        </w:tc>
      </w:tr>
      <w:tr w:rsidR="00013F0D" w:rsidRPr="001E57AD" w14:paraId="66C59A20" w14:textId="77777777" w:rsidTr="000C299A">
        <w:tc>
          <w:tcPr>
            <w:tcW w:w="3534" w:type="dxa"/>
            <w:shd w:val="clear" w:color="auto" w:fill="auto"/>
            <w:tcMar>
              <w:top w:w="100" w:type="dxa"/>
              <w:left w:w="100" w:type="dxa"/>
              <w:bottom w:w="100" w:type="dxa"/>
              <w:right w:w="100" w:type="dxa"/>
            </w:tcMar>
            <w:vAlign w:val="center"/>
          </w:tcPr>
          <w:p w14:paraId="0A4701A8" w14:textId="77777777" w:rsidR="00013F0D" w:rsidRPr="001E57AD" w:rsidRDefault="00E952C3" w:rsidP="000C299A">
            <w:pPr>
              <w:widowControl w:val="0"/>
              <w:spacing w:line="240" w:lineRule="auto"/>
              <w:rPr>
                <w:rFonts w:cs="Times New Roman"/>
                <w:b/>
                <w:sz w:val="26"/>
                <w:szCs w:val="26"/>
              </w:rPr>
            </w:pPr>
            <w:r w:rsidRPr="001E57AD">
              <w:rPr>
                <w:rFonts w:cs="Times New Roman"/>
                <w:b/>
                <w:sz w:val="26"/>
                <w:szCs w:val="26"/>
              </w:rPr>
              <w:t>Kịch bản thường</w:t>
            </w:r>
          </w:p>
        </w:tc>
        <w:tc>
          <w:tcPr>
            <w:tcW w:w="6289" w:type="dxa"/>
            <w:shd w:val="clear" w:color="auto" w:fill="auto"/>
            <w:tcMar>
              <w:top w:w="100" w:type="dxa"/>
              <w:left w:w="100" w:type="dxa"/>
              <w:bottom w:w="100" w:type="dxa"/>
              <w:right w:w="100" w:type="dxa"/>
            </w:tcMar>
            <w:vAlign w:val="center"/>
          </w:tcPr>
          <w:p w14:paraId="6117326A" w14:textId="77777777" w:rsidR="00013F0D" w:rsidRPr="001E57AD" w:rsidRDefault="00E952C3" w:rsidP="000C299A">
            <w:pPr>
              <w:widowControl w:val="0"/>
              <w:spacing w:line="240" w:lineRule="auto"/>
              <w:rPr>
                <w:rFonts w:cs="Times New Roman"/>
                <w:sz w:val="26"/>
                <w:szCs w:val="26"/>
              </w:rPr>
            </w:pPr>
            <w:r w:rsidRPr="001E57AD">
              <w:rPr>
                <w:rFonts w:cs="Times New Roman"/>
                <w:sz w:val="26"/>
                <w:szCs w:val="26"/>
              </w:rPr>
              <w:t>Người dùng chọn vào chức năng xem lịch giảng dạy.</w:t>
            </w:r>
          </w:p>
          <w:p w14:paraId="108683C4" w14:textId="77777777" w:rsidR="00013F0D" w:rsidRDefault="00E952C3" w:rsidP="000C299A">
            <w:pPr>
              <w:widowControl w:val="0"/>
              <w:spacing w:line="240" w:lineRule="auto"/>
              <w:rPr>
                <w:rFonts w:cs="Times New Roman"/>
                <w:sz w:val="26"/>
                <w:szCs w:val="26"/>
              </w:rPr>
            </w:pPr>
            <w:r w:rsidRPr="001E57AD">
              <w:rPr>
                <w:rFonts w:cs="Times New Roman"/>
                <w:sz w:val="26"/>
                <w:szCs w:val="26"/>
              </w:rPr>
              <w:t>Hệ thống hiển thị giao diện với các thông tin về thời gian và nội dung giảng dạy của giáo viên</w:t>
            </w:r>
          </w:p>
          <w:p w14:paraId="51F6090A" w14:textId="253D0D9E" w:rsidR="0071206E" w:rsidRPr="00817214" w:rsidRDefault="0071206E" w:rsidP="000C299A">
            <w:pPr>
              <w:widowControl w:val="0"/>
              <w:spacing w:line="240" w:lineRule="auto"/>
              <w:rPr>
                <w:rFonts w:cs="Times New Roman"/>
                <w:i/>
                <w:iCs/>
                <w:sz w:val="26"/>
                <w:szCs w:val="26"/>
                <w:lang w:val="en-US"/>
              </w:rPr>
            </w:pPr>
            <w:r w:rsidRPr="00817214">
              <w:rPr>
                <w:rFonts w:cs="Times New Roman"/>
                <w:i/>
                <w:iCs/>
                <w:sz w:val="26"/>
                <w:szCs w:val="26"/>
                <w:lang w:val="en-US"/>
              </w:rPr>
              <w:t>(</w:t>
            </w:r>
            <w:proofErr w:type="spellStart"/>
            <w:r w:rsidRPr="00817214">
              <w:rPr>
                <w:rFonts w:cs="Times New Roman"/>
                <w:i/>
                <w:iCs/>
                <w:sz w:val="26"/>
                <w:szCs w:val="26"/>
                <w:lang w:val="en-US"/>
              </w:rPr>
              <w:t>Nếu</w:t>
            </w:r>
            <w:proofErr w:type="spellEnd"/>
            <w:r w:rsidRPr="00817214">
              <w:rPr>
                <w:rFonts w:cs="Times New Roman"/>
                <w:i/>
                <w:iCs/>
                <w:sz w:val="26"/>
                <w:szCs w:val="26"/>
                <w:lang w:val="en-US"/>
              </w:rPr>
              <w:t xml:space="preserve"> </w:t>
            </w:r>
            <w:proofErr w:type="spellStart"/>
            <w:r w:rsidRPr="00817214">
              <w:rPr>
                <w:rFonts w:cs="Times New Roman"/>
                <w:i/>
                <w:iCs/>
                <w:sz w:val="26"/>
                <w:szCs w:val="26"/>
                <w:lang w:val="en-US"/>
              </w:rPr>
              <w:t>xảy</w:t>
            </w:r>
            <w:proofErr w:type="spellEnd"/>
            <w:r w:rsidRPr="00817214">
              <w:rPr>
                <w:rFonts w:cs="Times New Roman"/>
                <w:i/>
                <w:iCs/>
                <w:sz w:val="26"/>
                <w:szCs w:val="26"/>
                <w:lang w:val="en-US"/>
              </w:rPr>
              <w:t xml:space="preserve"> ra </w:t>
            </w:r>
            <w:proofErr w:type="spellStart"/>
            <w:r w:rsidRPr="00817214">
              <w:rPr>
                <w:rFonts w:cs="Times New Roman"/>
                <w:i/>
                <w:iCs/>
                <w:sz w:val="26"/>
                <w:szCs w:val="26"/>
                <w:lang w:val="en-US"/>
              </w:rPr>
              <w:t>trường</w:t>
            </w:r>
            <w:proofErr w:type="spellEnd"/>
            <w:r w:rsidRPr="00817214">
              <w:rPr>
                <w:rFonts w:cs="Times New Roman"/>
                <w:i/>
                <w:iCs/>
                <w:sz w:val="26"/>
                <w:szCs w:val="26"/>
                <w:lang w:val="en-US"/>
              </w:rPr>
              <w:t xml:space="preserve"> </w:t>
            </w:r>
            <w:proofErr w:type="spellStart"/>
            <w:r w:rsidRPr="00817214">
              <w:rPr>
                <w:rFonts w:cs="Times New Roman"/>
                <w:i/>
                <w:iCs/>
                <w:sz w:val="26"/>
                <w:szCs w:val="26"/>
                <w:lang w:val="en-US"/>
              </w:rPr>
              <w:t>mất</w:t>
            </w:r>
            <w:proofErr w:type="spellEnd"/>
            <w:r w:rsidRPr="00817214">
              <w:rPr>
                <w:rFonts w:cs="Times New Roman"/>
                <w:i/>
                <w:iCs/>
                <w:sz w:val="26"/>
                <w:szCs w:val="26"/>
                <w:lang w:val="en-US"/>
              </w:rPr>
              <w:t xml:space="preserve"> </w:t>
            </w:r>
            <w:proofErr w:type="spellStart"/>
            <w:r w:rsidRPr="00817214">
              <w:rPr>
                <w:rFonts w:cs="Times New Roman"/>
                <w:i/>
                <w:iCs/>
                <w:sz w:val="26"/>
                <w:szCs w:val="26"/>
                <w:lang w:val="en-US"/>
              </w:rPr>
              <w:t>kết</w:t>
            </w:r>
            <w:proofErr w:type="spellEnd"/>
            <w:r w:rsidRPr="00817214">
              <w:rPr>
                <w:rFonts w:cs="Times New Roman"/>
                <w:i/>
                <w:iCs/>
                <w:sz w:val="26"/>
                <w:szCs w:val="26"/>
                <w:lang w:val="en-US"/>
              </w:rPr>
              <w:t xml:space="preserve"> </w:t>
            </w:r>
            <w:proofErr w:type="spellStart"/>
            <w:r w:rsidRPr="00817214">
              <w:rPr>
                <w:rFonts w:cs="Times New Roman"/>
                <w:i/>
                <w:iCs/>
                <w:sz w:val="26"/>
                <w:szCs w:val="26"/>
                <w:lang w:val="en-US"/>
              </w:rPr>
              <w:t>nối</w:t>
            </w:r>
            <w:proofErr w:type="spellEnd"/>
            <w:r w:rsidRPr="00817214">
              <w:rPr>
                <w:rFonts w:cs="Times New Roman"/>
                <w:i/>
                <w:iCs/>
                <w:sz w:val="26"/>
                <w:szCs w:val="26"/>
                <w:lang w:val="en-US"/>
              </w:rPr>
              <w:t xml:space="preserve"> </w:t>
            </w:r>
            <w:proofErr w:type="spellStart"/>
            <w:r w:rsidRPr="00817214">
              <w:rPr>
                <w:rFonts w:cs="Times New Roman"/>
                <w:i/>
                <w:iCs/>
                <w:sz w:val="26"/>
                <w:szCs w:val="26"/>
                <w:lang w:val="en-US"/>
              </w:rPr>
              <w:t>thì</w:t>
            </w:r>
            <w:proofErr w:type="spellEnd"/>
            <w:r w:rsidR="002A26A0">
              <w:rPr>
                <w:rFonts w:cs="Times New Roman"/>
                <w:i/>
                <w:iCs/>
                <w:sz w:val="26"/>
                <w:szCs w:val="26"/>
                <w:lang w:val="en-US"/>
              </w:rPr>
              <w:t xml:space="preserve"> </w:t>
            </w:r>
            <w:proofErr w:type="spellStart"/>
            <w:r w:rsidR="002A26A0">
              <w:rPr>
                <w:rFonts w:cs="Times New Roman"/>
                <w:i/>
                <w:iCs/>
                <w:sz w:val="26"/>
                <w:szCs w:val="26"/>
                <w:lang w:val="en-US"/>
              </w:rPr>
              <w:t>hệ</w:t>
            </w:r>
            <w:proofErr w:type="spellEnd"/>
            <w:r w:rsidR="002A26A0">
              <w:rPr>
                <w:rFonts w:cs="Times New Roman"/>
                <w:i/>
                <w:iCs/>
                <w:sz w:val="26"/>
                <w:szCs w:val="26"/>
                <w:lang w:val="en-US"/>
              </w:rPr>
              <w:t xml:space="preserve"> </w:t>
            </w:r>
            <w:proofErr w:type="spellStart"/>
            <w:r w:rsidR="002A26A0">
              <w:rPr>
                <w:rFonts w:cs="Times New Roman"/>
                <w:i/>
                <w:iCs/>
                <w:sz w:val="26"/>
                <w:szCs w:val="26"/>
                <w:lang w:val="en-US"/>
              </w:rPr>
              <w:t>thống</w:t>
            </w:r>
            <w:proofErr w:type="spellEnd"/>
            <w:r w:rsidRPr="00817214">
              <w:rPr>
                <w:rFonts w:cs="Times New Roman"/>
                <w:i/>
                <w:iCs/>
                <w:sz w:val="26"/>
                <w:szCs w:val="26"/>
                <w:lang w:val="en-US"/>
              </w:rPr>
              <w:t xml:space="preserve"> </w:t>
            </w:r>
            <w:proofErr w:type="spellStart"/>
            <w:r w:rsidRPr="00817214">
              <w:rPr>
                <w:rFonts w:cs="Times New Roman"/>
                <w:i/>
                <w:iCs/>
                <w:sz w:val="26"/>
                <w:szCs w:val="26"/>
                <w:lang w:val="en-US"/>
              </w:rPr>
              <w:t>rẽ</w:t>
            </w:r>
            <w:proofErr w:type="spellEnd"/>
            <w:r w:rsidRPr="00817214">
              <w:rPr>
                <w:rFonts w:cs="Times New Roman"/>
                <w:i/>
                <w:iCs/>
                <w:sz w:val="26"/>
                <w:szCs w:val="26"/>
                <w:lang w:val="en-US"/>
              </w:rPr>
              <w:t xml:space="preserve"> </w:t>
            </w:r>
            <w:proofErr w:type="spellStart"/>
            <w:r w:rsidRPr="00817214">
              <w:rPr>
                <w:rFonts w:cs="Times New Roman"/>
                <w:i/>
                <w:iCs/>
                <w:sz w:val="26"/>
                <w:szCs w:val="26"/>
                <w:lang w:val="en-US"/>
              </w:rPr>
              <w:t>nhánh</w:t>
            </w:r>
            <w:proofErr w:type="spellEnd"/>
            <w:r w:rsidRPr="00817214">
              <w:rPr>
                <w:rFonts w:cs="Times New Roman"/>
                <w:i/>
                <w:iCs/>
                <w:sz w:val="26"/>
                <w:szCs w:val="26"/>
                <w:lang w:val="en-US"/>
              </w:rPr>
              <w:t xml:space="preserve"> sang </w:t>
            </w:r>
            <w:proofErr w:type="spellStart"/>
            <w:r w:rsidRPr="00817214">
              <w:rPr>
                <w:rFonts w:cs="Times New Roman"/>
                <w:i/>
                <w:iCs/>
                <w:sz w:val="26"/>
                <w:szCs w:val="26"/>
                <w:lang w:val="en-US"/>
              </w:rPr>
              <w:t>kịch</w:t>
            </w:r>
            <w:proofErr w:type="spellEnd"/>
            <w:r w:rsidRPr="00817214">
              <w:rPr>
                <w:rFonts w:cs="Times New Roman"/>
                <w:i/>
                <w:iCs/>
                <w:sz w:val="26"/>
                <w:szCs w:val="26"/>
                <w:lang w:val="en-US"/>
              </w:rPr>
              <w:t xml:space="preserve"> </w:t>
            </w:r>
            <w:proofErr w:type="spellStart"/>
            <w:r w:rsidRPr="00817214">
              <w:rPr>
                <w:rFonts w:cs="Times New Roman"/>
                <w:i/>
                <w:iCs/>
                <w:sz w:val="26"/>
                <w:szCs w:val="26"/>
                <w:lang w:val="en-US"/>
              </w:rPr>
              <w:t>bản</w:t>
            </w:r>
            <w:proofErr w:type="spellEnd"/>
            <w:r w:rsidRPr="00817214">
              <w:rPr>
                <w:rFonts w:cs="Times New Roman"/>
                <w:i/>
                <w:iCs/>
                <w:sz w:val="26"/>
                <w:szCs w:val="26"/>
                <w:lang w:val="en-US"/>
              </w:rPr>
              <w:t xml:space="preserve"> </w:t>
            </w:r>
            <w:proofErr w:type="spellStart"/>
            <w:r w:rsidRPr="00817214">
              <w:rPr>
                <w:rFonts w:cs="Times New Roman"/>
                <w:i/>
                <w:iCs/>
                <w:sz w:val="26"/>
                <w:szCs w:val="26"/>
                <w:lang w:val="en-US"/>
              </w:rPr>
              <w:t>thay</w:t>
            </w:r>
            <w:proofErr w:type="spellEnd"/>
            <w:r w:rsidRPr="00817214">
              <w:rPr>
                <w:rFonts w:cs="Times New Roman"/>
                <w:i/>
                <w:iCs/>
                <w:sz w:val="26"/>
                <w:szCs w:val="26"/>
                <w:lang w:val="en-US"/>
              </w:rPr>
              <w:t xml:space="preserve"> </w:t>
            </w:r>
            <w:proofErr w:type="spellStart"/>
            <w:r w:rsidRPr="00817214">
              <w:rPr>
                <w:rFonts w:cs="Times New Roman"/>
                <w:i/>
                <w:iCs/>
                <w:sz w:val="26"/>
                <w:szCs w:val="26"/>
                <w:lang w:val="en-US"/>
              </w:rPr>
              <w:t>thế</w:t>
            </w:r>
            <w:proofErr w:type="spellEnd"/>
            <w:r w:rsidRPr="00817214">
              <w:rPr>
                <w:rFonts w:cs="Times New Roman"/>
                <w:i/>
                <w:iCs/>
                <w:sz w:val="26"/>
                <w:szCs w:val="26"/>
                <w:lang w:val="en-US"/>
              </w:rPr>
              <w:t>).</w:t>
            </w:r>
          </w:p>
        </w:tc>
      </w:tr>
      <w:tr w:rsidR="00013F0D" w:rsidRPr="001E57AD" w14:paraId="6D9C9314" w14:textId="77777777" w:rsidTr="000C299A">
        <w:tc>
          <w:tcPr>
            <w:tcW w:w="3534" w:type="dxa"/>
            <w:shd w:val="clear" w:color="auto" w:fill="auto"/>
            <w:tcMar>
              <w:top w:w="100" w:type="dxa"/>
              <w:left w:w="100" w:type="dxa"/>
              <w:bottom w:w="100" w:type="dxa"/>
              <w:right w:w="100" w:type="dxa"/>
            </w:tcMar>
            <w:vAlign w:val="center"/>
          </w:tcPr>
          <w:p w14:paraId="45B6A121" w14:textId="77777777" w:rsidR="00013F0D" w:rsidRPr="001E57AD" w:rsidRDefault="00E952C3" w:rsidP="000C299A">
            <w:pPr>
              <w:widowControl w:val="0"/>
              <w:spacing w:line="240" w:lineRule="auto"/>
              <w:rPr>
                <w:rFonts w:cs="Times New Roman"/>
                <w:b/>
                <w:sz w:val="26"/>
                <w:szCs w:val="26"/>
              </w:rPr>
            </w:pPr>
            <w:r w:rsidRPr="001E57AD">
              <w:rPr>
                <w:rFonts w:cs="Times New Roman"/>
                <w:b/>
                <w:sz w:val="26"/>
                <w:szCs w:val="26"/>
              </w:rPr>
              <w:t>Kịch bản thay thế</w:t>
            </w:r>
          </w:p>
        </w:tc>
        <w:tc>
          <w:tcPr>
            <w:tcW w:w="6289" w:type="dxa"/>
            <w:shd w:val="clear" w:color="auto" w:fill="auto"/>
            <w:tcMar>
              <w:top w:w="100" w:type="dxa"/>
              <w:left w:w="100" w:type="dxa"/>
              <w:bottom w:w="100" w:type="dxa"/>
              <w:right w:w="100" w:type="dxa"/>
            </w:tcMar>
            <w:vAlign w:val="center"/>
          </w:tcPr>
          <w:p w14:paraId="0A505139" w14:textId="77777777" w:rsidR="00013F0D" w:rsidRPr="001E57AD" w:rsidRDefault="00E952C3" w:rsidP="000C299A">
            <w:pPr>
              <w:widowControl w:val="0"/>
              <w:spacing w:line="240" w:lineRule="auto"/>
              <w:rPr>
                <w:rFonts w:cs="Times New Roman"/>
                <w:sz w:val="26"/>
                <w:szCs w:val="26"/>
              </w:rPr>
            </w:pPr>
            <w:r w:rsidRPr="001E57AD">
              <w:rPr>
                <w:rFonts w:cs="Times New Roman"/>
                <w:sz w:val="26"/>
                <w:szCs w:val="26"/>
              </w:rPr>
              <w:t>Trong quá trình thực hiện nếu gặp sự cố mất kết nối thì sẽ hiển thị thông báo lỗi và kết thúc.</w:t>
            </w:r>
          </w:p>
          <w:p w14:paraId="4648B034" w14:textId="77777777" w:rsidR="00013F0D" w:rsidRPr="001E57AD" w:rsidRDefault="00013F0D" w:rsidP="000C299A">
            <w:pPr>
              <w:widowControl w:val="0"/>
              <w:spacing w:line="240" w:lineRule="auto"/>
              <w:rPr>
                <w:rFonts w:cs="Times New Roman"/>
                <w:sz w:val="26"/>
                <w:szCs w:val="26"/>
              </w:rPr>
            </w:pPr>
          </w:p>
        </w:tc>
      </w:tr>
      <w:tr w:rsidR="00013F0D" w:rsidRPr="001E57AD" w14:paraId="600056CA" w14:textId="77777777" w:rsidTr="000C299A">
        <w:tc>
          <w:tcPr>
            <w:tcW w:w="3534" w:type="dxa"/>
            <w:shd w:val="clear" w:color="auto" w:fill="auto"/>
            <w:tcMar>
              <w:top w:w="100" w:type="dxa"/>
              <w:left w:w="100" w:type="dxa"/>
              <w:bottom w:w="100" w:type="dxa"/>
              <w:right w:w="100" w:type="dxa"/>
            </w:tcMar>
            <w:vAlign w:val="center"/>
          </w:tcPr>
          <w:p w14:paraId="2AC35E74" w14:textId="77777777" w:rsidR="00013F0D" w:rsidRPr="001E57AD" w:rsidRDefault="00E952C3" w:rsidP="000C299A">
            <w:pPr>
              <w:widowControl w:val="0"/>
              <w:spacing w:line="240" w:lineRule="auto"/>
              <w:rPr>
                <w:rFonts w:cs="Times New Roman"/>
                <w:b/>
                <w:sz w:val="26"/>
                <w:szCs w:val="26"/>
              </w:rPr>
            </w:pPr>
            <w:r w:rsidRPr="001E57AD">
              <w:rPr>
                <w:rFonts w:cs="Times New Roman"/>
                <w:b/>
                <w:sz w:val="26"/>
                <w:szCs w:val="26"/>
              </w:rPr>
              <w:t>Kết quả</w:t>
            </w:r>
          </w:p>
        </w:tc>
        <w:tc>
          <w:tcPr>
            <w:tcW w:w="6289" w:type="dxa"/>
            <w:shd w:val="clear" w:color="auto" w:fill="auto"/>
            <w:tcMar>
              <w:top w:w="100" w:type="dxa"/>
              <w:left w:w="100" w:type="dxa"/>
              <w:bottom w:w="100" w:type="dxa"/>
              <w:right w:w="100" w:type="dxa"/>
            </w:tcMar>
            <w:vAlign w:val="center"/>
          </w:tcPr>
          <w:p w14:paraId="240B491B" w14:textId="77777777" w:rsidR="00013F0D" w:rsidRPr="001E57AD" w:rsidRDefault="00E952C3" w:rsidP="000C299A">
            <w:pPr>
              <w:widowControl w:val="0"/>
              <w:spacing w:line="240" w:lineRule="auto"/>
              <w:rPr>
                <w:rFonts w:cs="Times New Roman"/>
                <w:sz w:val="26"/>
                <w:szCs w:val="26"/>
              </w:rPr>
            </w:pPr>
            <w:r w:rsidRPr="001E57AD">
              <w:rPr>
                <w:rFonts w:cs="Times New Roman"/>
                <w:sz w:val="26"/>
                <w:szCs w:val="26"/>
              </w:rPr>
              <w:t>Người dùng hoàn thành quá trình sử dụng chức năng xem lịch giảng dạy của hệ thống.</w:t>
            </w:r>
          </w:p>
        </w:tc>
      </w:tr>
    </w:tbl>
    <w:p w14:paraId="4E53FB1C" w14:textId="2339C172" w:rsidR="001E587D" w:rsidRDefault="001E587D" w:rsidP="00FE79D7">
      <w:pPr>
        <w:rPr>
          <w:b/>
        </w:rPr>
      </w:pPr>
      <w:bookmarkStart w:id="230" w:name="_too97czbs1sx" w:colFirst="0" w:colLast="0"/>
      <w:bookmarkStart w:id="231" w:name="_nifk49ojqnh7" w:colFirst="0" w:colLast="0"/>
      <w:bookmarkEnd w:id="230"/>
      <w:bookmarkEnd w:id="231"/>
    </w:p>
    <w:p w14:paraId="676B877D" w14:textId="2CFBDCB0" w:rsidR="00013F0D" w:rsidRPr="001E57AD" w:rsidRDefault="001E587D" w:rsidP="001E587D">
      <w:pPr>
        <w:spacing w:line="240" w:lineRule="auto"/>
        <w:rPr>
          <w:b/>
        </w:rPr>
      </w:pPr>
      <w:r>
        <w:rPr>
          <w:b/>
        </w:rPr>
        <w:br w:type="page"/>
      </w:r>
    </w:p>
    <w:p w14:paraId="3D09567A" w14:textId="69B1B005" w:rsidR="00013F0D" w:rsidRPr="000C299A" w:rsidRDefault="00E952C3">
      <w:pPr>
        <w:pStyle w:val="Heading3"/>
      </w:pPr>
      <w:bookmarkStart w:id="232" w:name="_gxbadz3agwe" w:colFirst="0" w:colLast="0"/>
      <w:bookmarkStart w:id="233" w:name="_Toc119444965"/>
      <w:bookmarkEnd w:id="232"/>
      <w:r w:rsidRPr="001E57AD">
        <w:lastRenderedPageBreak/>
        <w:t>Use case “Thông báo”</w:t>
      </w:r>
      <w:r w:rsidR="000B1927">
        <w:rPr>
          <w:lang w:val="en-US"/>
        </w:rPr>
        <w:t>.</w:t>
      </w:r>
      <w:bookmarkEnd w:id="233"/>
    </w:p>
    <w:p w14:paraId="1DD60667" w14:textId="2BC1BF39" w:rsidR="00013F0D" w:rsidRPr="006D5A55" w:rsidRDefault="00E952C3" w:rsidP="000C299A">
      <w:pPr>
        <w:spacing w:before="240" w:after="240"/>
        <w:ind w:firstLine="720"/>
        <w:jc w:val="both"/>
        <w:rPr>
          <w:rFonts w:eastAsia="Times New Roman" w:cs="Times New Roman"/>
          <w:szCs w:val="28"/>
          <w:lang w:val="en-US"/>
          <w:rPrChange w:id="234" w:author="Tiến Dương Lâm" w:date="2022-11-15T22:24:00Z">
            <w:rPr>
              <w:rFonts w:eastAsia="Times New Roman" w:cs="Times New Roman"/>
              <w:szCs w:val="28"/>
            </w:rPr>
          </w:rPrChange>
        </w:rPr>
      </w:pPr>
      <w:r w:rsidRPr="001E57AD">
        <w:rPr>
          <w:rFonts w:cs="Times New Roman"/>
        </w:rPr>
        <w:t>Chứ</w:t>
      </w:r>
      <w:r w:rsidR="000C299A">
        <w:rPr>
          <w:rFonts w:cs="Times New Roman"/>
        </w:rPr>
        <w:t>c năng “ Thông báo</w:t>
      </w:r>
      <w:r w:rsidRPr="001E57AD">
        <w:rPr>
          <w:rFonts w:cs="Times New Roman"/>
        </w:rPr>
        <w:t>” là một trong những chức năng của các actor Ban giám hiệu được thể hiện trong hình. Cho phép Ban giám hiệu quản lý</w:t>
      </w:r>
      <w:r w:rsidR="000C299A">
        <w:rPr>
          <w:rFonts w:cs="Times New Roman"/>
          <w:lang w:val="en-US"/>
        </w:rPr>
        <w:t xml:space="preserve"> </w:t>
      </w:r>
      <w:proofErr w:type="spellStart"/>
      <w:r w:rsidR="000C299A">
        <w:rPr>
          <w:rFonts w:cs="Times New Roman"/>
          <w:lang w:val="en-US"/>
        </w:rPr>
        <w:t>và</w:t>
      </w:r>
      <w:proofErr w:type="spellEnd"/>
      <w:r w:rsidR="000C299A">
        <w:rPr>
          <w:rFonts w:cs="Times New Roman"/>
          <w:lang w:val="en-US"/>
        </w:rPr>
        <w:t xml:space="preserve"> </w:t>
      </w:r>
      <w:proofErr w:type="spellStart"/>
      <w:r w:rsidR="000C299A">
        <w:rPr>
          <w:rFonts w:cs="Times New Roman"/>
          <w:lang w:val="en-US"/>
        </w:rPr>
        <w:t>đăng</w:t>
      </w:r>
      <w:proofErr w:type="spellEnd"/>
      <w:r w:rsidR="000C299A">
        <w:rPr>
          <w:rFonts w:cs="Times New Roman"/>
          <w:lang w:val="en-US"/>
        </w:rPr>
        <w:t xml:space="preserve"> </w:t>
      </w:r>
      <w:proofErr w:type="spellStart"/>
      <w:r w:rsidR="000C299A">
        <w:rPr>
          <w:rFonts w:cs="Times New Roman"/>
          <w:lang w:val="en-US"/>
        </w:rPr>
        <w:t>các</w:t>
      </w:r>
      <w:proofErr w:type="spellEnd"/>
      <w:r w:rsidR="000C299A">
        <w:rPr>
          <w:rFonts w:cs="Times New Roman"/>
          <w:lang w:val="en-US"/>
        </w:rPr>
        <w:t xml:space="preserve"> </w:t>
      </w:r>
      <w:proofErr w:type="spellStart"/>
      <w:r w:rsidR="000C299A">
        <w:rPr>
          <w:rFonts w:cs="Times New Roman"/>
          <w:lang w:val="en-US"/>
        </w:rPr>
        <w:t>thông</w:t>
      </w:r>
      <w:proofErr w:type="spellEnd"/>
      <w:r w:rsidR="000C299A">
        <w:rPr>
          <w:rFonts w:cs="Times New Roman"/>
          <w:lang w:val="en-US"/>
        </w:rPr>
        <w:t xml:space="preserve"> </w:t>
      </w:r>
      <w:proofErr w:type="spellStart"/>
      <w:r w:rsidR="000C299A">
        <w:rPr>
          <w:rFonts w:cs="Times New Roman"/>
          <w:lang w:val="en-US"/>
        </w:rPr>
        <w:t>báo</w:t>
      </w:r>
      <w:proofErr w:type="spellEnd"/>
      <w:r w:rsidR="000C299A">
        <w:rPr>
          <w:rFonts w:cs="Times New Roman"/>
          <w:lang w:val="en-US"/>
        </w:rPr>
        <w:t xml:space="preserve"> </w:t>
      </w:r>
      <w:proofErr w:type="spellStart"/>
      <w:r w:rsidR="000C299A">
        <w:rPr>
          <w:rFonts w:cs="Times New Roman"/>
          <w:lang w:val="en-US"/>
        </w:rPr>
        <w:t>về</w:t>
      </w:r>
      <w:proofErr w:type="spellEnd"/>
      <w:r w:rsidR="000C299A">
        <w:rPr>
          <w:rFonts w:cs="Times New Roman"/>
          <w:lang w:val="en-US"/>
        </w:rPr>
        <w:t xml:space="preserve"> </w:t>
      </w:r>
      <w:proofErr w:type="spellStart"/>
      <w:r w:rsidR="000C299A">
        <w:rPr>
          <w:rFonts w:cs="Times New Roman"/>
          <w:lang w:val="en-US"/>
        </w:rPr>
        <w:t>quy</w:t>
      </w:r>
      <w:proofErr w:type="spellEnd"/>
      <w:r w:rsidR="000C299A">
        <w:rPr>
          <w:rFonts w:cs="Times New Roman"/>
          <w:lang w:val="en-US"/>
        </w:rPr>
        <w:t xml:space="preserve"> </w:t>
      </w:r>
      <w:proofErr w:type="spellStart"/>
      <w:r w:rsidR="000C299A">
        <w:rPr>
          <w:rFonts w:cs="Times New Roman"/>
          <w:lang w:val="en-US"/>
        </w:rPr>
        <w:t>trình</w:t>
      </w:r>
      <w:proofErr w:type="spellEnd"/>
      <w:r w:rsidR="000C299A">
        <w:rPr>
          <w:rFonts w:cs="Times New Roman"/>
          <w:lang w:val="en-US"/>
        </w:rPr>
        <w:t xml:space="preserve"> </w:t>
      </w:r>
      <w:proofErr w:type="spellStart"/>
      <w:r w:rsidR="000C299A">
        <w:rPr>
          <w:rFonts w:cs="Times New Roman"/>
          <w:lang w:val="en-US"/>
        </w:rPr>
        <w:t>tuyển</w:t>
      </w:r>
      <w:proofErr w:type="spellEnd"/>
      <w:r w:rsidR="000C299A">
        <w:rPr>
          <w:rFonts w:cs="Times New Roman"/>
          <w:lang w:val="en-US"/>
        </w:rPr>
        <w:t xml:space="preserve"> </w:t>
      </w:r>
      <w:proofErr w:type="spellStart"/>
      <w:r w:rsidR="000C299A">
        <w:rPr>
          <w:rFonts w:cs="Times New Roman"/>
          <w:lang w:val="en-US"/>
        </w:rPr>
        <w:t>sinh</w:t>
      </w:r>
      <w:proofErr w:type="spellEnd"/>
      <w:r w:rsidR="000C299A">
        <w:rPr>
          <w:rFonts w:cs="Times New Roman"/>
          <w:lang w:val="en-US"/>
        </w:rPr>
        <w:t xml:space="preserve">, tin </w:t>
      </w:r>
      <w:proofErr w:type="spellStart"/>
      <w:r w:rsidR="000C299A">
        <w:rPr>
          <w:rFonts w:cs="Times New Roman"/>
          <w:lang w:val="en-US"/>
        </w:rPr>
        <w:t>tức</w:t>
      </w:r>
      <w:proofErr w:type="spellEnd"/>
      <w:r w:rsidR="000C299A">
        <w:rPr>
          <w:rFonts w:cs="Times New Roman"/>
          <w:lang w:val="en-US"/>
        </w:rPr>
        <w:t xml:space="preserve"> </w:t>
      </w:r>
      <w:proofErr w:type="spellStart"/>
      <w:r w:rsidR="000C299A">
        <w:rPr>
          <w:rFonts w:cs="Times New Roman"/>
          <w:lang w:val="en-US"/>
        </w:rPr>
        <w:t>và</w:t>
      </w:r>
      <w:proofErr w:type="spellEnd"/>
      <w:r w:rsidR="000C299A">
        <w:rPr>
          <w:rFonts w:cs="Times New Roman"/>
          <w:lang w:val="en-US"/>
        </w:rPr>
        <w:t xml:space="preserve"> </w:t>
      </w:r>
      <w:proofErr w:type="spellStart"/>
      <w:r w:rsidR="000C299A">
        <w:rPr>
          <w:rFonts w:cs="Times New Roman"/>
          <w:lang w:val="en-US"/>
        </w:rPr>
        <w:t>sự</w:t>
      </w:r>
      <w:proofErr w:type="spellEnd"/>
      <w:r w:rsidR="000C299A">
        <w:rPr>
          <w:rFonts w:cs="Times New Roman"/>
          <w:lang w:val="en-US"/>
        </w:rPr>
        <w:t xml:space="preserve"> </w:t>
      </w:r>
      <w:proofErr w:type="spellStart"/>
      <w:r w:rsidR="000C299A">
        <w:rPr>
          <w:rFonts w:cs="Times New Roman"/>
          <w:lang w:val="en-US"/>
        </w:rPr>
        <w:t>kiện</w:t>
      </w:r>
      <w:proofErr w:type="spellEnd"/>
      <w:r w:rsidR="000C299A">
        <w:rPr>
          <w:rFonts w:cs="Times New Roman"/>
          <w:lang w:val="en-US"/>
        </w:rPr>
        <w:t xml:space="preserve"> </w:t>
      </w:r>
      <w:proofErr w:type="spellStart"/>
      <w:r w:rsidR="000C299A">
        <w:rPr>
          <w:rFonts w:cs="Times New Roman"/>
          <w:lang w:val="en-US"/>
        </w:rPr>
        <w:t>sắp</w:t>
      </w:r>
      <w:proofErr w:type="spellEnd"/>
      <w:r w:rsidR="000C299A">
        <w:rPr>
          <w:rFonts w:cs="Times New Roman"/>
          <w:lang w:val="en-US"/>
        </w:rPr>
        <w:t xml:space="preserve"> </w:t>
      </w:r>
      <w:proofErr w:type="spellStart"/>
      <w:r w:rsidR="000C299A">
        <w:rPr>
          <w:rFonts w:cs="Times New Roman"/>
          <w:lang w:val="en-US"/>
        </w:rPr>
        <w:t>diễn</w:t>
      </w:r>
      <w:proofErr w:type="spellEnd"/>
      <w:r w:rsidR="000C299A">
        <w:rPr>
          <w:rFonts w:cs="Times New Roman"/>
          <w:lang w:val="en-US"/>
        </w:rPr>
        <w:t xml:space="preserve"> ra </w:t>
      </w:r>
      <w:proofErr w:type="spellStart"/>
      <w:r w:rsidR="000C299A">
        <w:rPr>
          <w:rFonts w:cs="Times New Roman"/>
          <w:lang w:val="en-US"/>
        </w:rPr>
        <w:t>để</w:t>
      </w:r>
      <w:proofErr w:type="spellEnd"/>
      <w:r w:rsidR="000C299A">
        <w:rPr>
          <w:rFonts w:cs="Times New Roman"/>
          <w:lang w:val="en-US"/>
        </w:rPr>
        <w:t xml:space="preserve"> </w:t>
      </w:r>
      <w:proofErr w:type="spellStart"/>
      <w:r w:rsidR="000C299A">
        <w:rPr>
          <w:rFonts w:cs="Times New Roman"/>
          <w:lang w:val="en-US"/>
        </w:rPr>
        <w:t>người</w:t>
      </w:r>
      <w:proofErr w:type="spellEnd"/>
      <w:r w:rsidR="000C299A">
        <w:rPr>
          <w:rFonts w:cs="Times New Roman"/>
          <w:lang w:val="en-US"/>
        </w:rPr>
        <w:t xml:space="preserve"> </w:t>
      </w:r>
      <w:proofErr w:type="spellStart"/>
      <w:r w:rsidR="000C299A">
        <w:rPr>
          <w:rFonts w:cs="Times New Roman"/>
          <w:lang w:val="en-US"/>
        </w:rPr>
        <w:t>dùng</w:t>
      </w:r>
      <w:proofErr w:type="spellEnd"/>
      <w:r w:rsidR="000C299A">
        <w:rPr>
          <w:rFonts w:cs="Times New Roman"/>
          <w:lang w:val="en-US"/>
        </w:rPr>
        <w:t xml:space="preserve"> </w:t>
      </w:r>
      <w:proofErr w:type="spellStart"/>
      <w:r w:rsidR="000C299A">
        <w:rPr>
          <w:rFonts w:cs="Times New Roman"/>
          <w:lang w:val="en-US"/>
        </w:rPr>
        <w:t>có</w:t>
      </w:r>
      <w:proofErr w:type="spellEnd"/>
      <w:r w:rsidR="000C299A">
        <w:rPr>
          <w:rFonts w:cs="Times New Roman"/>
          <w:lang w:val="en-US"/>
        </w:rPr>
        <w:t xml:space="preserve"> </w:t>
      </w:r>
      <w:proofErr w:type="spellStart"/>
      <w:r w:rsidR="000C299A">
        <w:rPr>
          <w:rFonts w:cs="Times New Roman"/>
          <w:lang w:val="en-US"/>
        </w:rPr>
        <w:t>thể</w:t>
      </w:r>
      <w:proofErr w:type="spellEnd"/>
      <w:r w:rsidR="000C299A">
        <w:rPr>
          <w:rFonts w:cs="Times New Roman"/>
          <w:lang w:val="en-US"/>
        </w:rPr>
        <w:t xml:space="preserve"> </w:t>
      </w:r>
      <w:proofErr w:type="spellStart"/>
      <w:r w:rsidR="000C299A">
        <w:rPr>
          <w:rFonts w:cs="Times New Roman"/>
          <w:lang w:val="en-US"/>
        </w:rPr>
        <w:t>dễ</w:t>
      </w:r>
      <w:proofErr w:type="spellEnd"/>
      <w:r w:rsidR="000C299A">
        <w:rPr>
          <w:rFonts w:cs="Times New Roman"/>
          <w:lang w:val="en-US"/>
        </w:rPr>
        <w:t xml:space="preserve"> </w:t>
      </w:r>
      <w:proofErr w:type="spellStart"/>
      <w:r w:rsidR="000C299A">
        <w:rPr>
          <w:rFonts w:cs="Times New Roman"/>
          <w:lang w:val="en-US"/>
        </w:rPr>
        <w:t>dàng</w:t>
      </w:r>
      <w:proofErr w:type="spellEnd"/>
      <w:r w:rsidR="000C299A">
        <w:rPr>
          <w:rFonts w:cs="Times New Roman"/>
          <w:lang w:val="en-US"/>
        </w:rPr>
        <w:t xml:space="preserve"> </w:t>
      </w:r>
      <w:proofErr w:type="spellStart"/>
      <w:r w:rsidR="000C299A">
        <w:rPr>
          <w:rFonts w:cs="Times New Roman"/>
          <w:lang w:val="en-US"/>
        </w:rPr>
        <w:t>theo</w:t>
      </w:r>
      <w:proofErr w:type="spellEnd"/>
      <w:r w:rsidR="000C299A">
        <w:rPr>
          <w:rFonts w:cs="Times New Roman"/>
          <w:lang w:val="en-US"/>
        </w:rPr>
        <w:t xml:space="preserve"> </w:t>
      </w:r>
      <w:proofErr w:type="spellStart"/>
      <w:r w:rsidR="000C299A">
        <w:rPr>
          <w:rFonts w:cs="Times New Roman"/>
          <w:lang w:val="en-US"/>
        </w:rPr>
        <w:t>dõi</w:t>
      </w:r>
      <w:proofErr w:type="spellEnd"/>
      <w:r w:rsidR="000C299A">
        <w:rPr>
          <w:rFonts w:cs="Times New Roman"/>
          <w:lang w:val="en-US"/>
        </w:rPr>
        <w:t xml:space="preserve"> </w:t>
      </w:r>
      <w:proofErr w:type="spellStart"/>
      <w:r w:rsidR="000C299A">
        <w:rPr>
          <w:rFonts w:cs="Times New Roman"/>
          <w:lang w:val="en-US"/>
        </w:rPr>
        <w:t>trên</w:t>
      </w:r>
      <w:proofErr w:type="spellEnd"/>
      <w:r w:rsidR="000C299A">
        <w:rPr>
          <w:rFonts w:cs="Times New Roman"/>
          <w:lang w:val="en-US"/>
        </w:rPr>
        <w:t xml:space="preserve"> </w:t>
      </w:r>
      <w:proofErr w:type="spellStart"/>
      <w:r w:rsidR="000C299A">
        <w:rPr>
          <w:rFonts w:cs="Times New Roman"/>
          <w:lang w:val="en-US"/>
        </w:rPr>
        <w:t>hệ</w:t>
      </w:r>
      <w:proofErr w:type="spellEnd"/>
      <w:r w:rsidR="000C299A">
        <w:rPr>
          <w:rFonts w:cs="Times New Roman"/>
          <w:lang w:val="en-US"/>
        </w:rPr>
        <w:t xml:space="preserve"> </w:t>
      </w:r>
      <w:proofErr w:type="spellStart"/>
      <w:r w:rsidR="000C299A">
        <w:rPr>
          <w:rFonts w:cs="Times New Roman"/>
          <w:lang w:val="en-US"/>
        </w:rPr>
        <w:t>thống</w:t>
      </w:r>
      <w:proofErr w:type="spellEnd"/>
      <w:r w:rsidR="00A5206F">
        <w:rPr>
          <w:rFonts w:cs="Times New Roman"/>
          <w:lang w:val="en-US"/>
        </w:rPr>
        <w:t xml:space="preserve"> </w:t>
      </w:r>
      <w:proofErr w:type="spellStart"/>
      <w:r w:rsidR="00A5206F">
        <w:rPr>
          <w:rFonts w:cs="Times New Roman"/>
          <w:lang w:val="en-US"/>
        </w:rPr>
        <w:t>được</w:t>
      </w:r>
      <w:proofErr w:type="spellEnd"/>
      <w:r w:rsidR="00A5206F">
        <w:rPr>
          <w:rFonts w:cs="Times New Roman"/>
          <w:lang w:val="en-US"/>
        </w:rPr>
        <w:t xml:space="preserve"> </w:t>
      </w:r>
      <w:proofErr w:type="spellStart"/>
      <w:r w:rsidR="00A5206F">
        <w:rPr>
          <w:rFonts w:cs="Times New Roman"/>
          <w:lang w:val="en-US"/>
        </w:rPr>
        <w:t>thể</w:t>
      </w:r>
      <w:proofErr w:type="spellEnd"/>
      <w:r w:rsidR="00A5206F">
        <w:rPr>
          <w:rFonts w:cs="Times New Roman"/>
          <w:lang w:val="en-US"/>
        </w:rPr>
        <w:t xml:space="preserve"> </w:t>
      </w:r>
      <w:proofErr w:type="spellStart"/>
      <w:r w:rsidR="00A5206F">
        <w:rPr>
          <w:rFonts w:cs="Times New Roman"/>
          <w:lang w:val="en-US"/>
        </w:rPr>
        <w:t>hiện</w:t>
      </w:r>
      <w:proofErr w:type="spellEnd"/>
      <w:r w:rsidR="00A5206F">
        <w:rPr>
          <w:rFonts w:cs="Times New Roman"/>
          <w:lang w:val="en-US"/>
        </w:rPr>
        <w:t xml:space="preserve"> </w:t>
      </w:r>
      <w:proofErr w:type="spellStart"/>
      <w:r w:rsidR="00A5206F">
        <w:rPr>
          <w:rFonts w:cs="Times New Roman"/>
          <w:lang w:val="en-US"/>
        </w:rPr>
        <w:t>trong</w:t>
      </w:r>
      <w:proofErr w:type="spellEnd"/>
      <w:r w:rsidR="00A5206F">
        <w:rPr>
          <w:rFonts w:cs="Times New Roman"/>
          <w:lang w:val="en-US"/>
        </w:rPr>
        <w:t xml:space="preserve"> </w:t>
      </w:r>
      <w:r w:rsidR="00A5206F">
        <w:rPr>
          <w:rFonts w:cs="Times New Roman"/>
          <w:lang w:val="en-US"/>
        </w:rPr>
        <w:fldChar w:fldCharType="begin"/>
      </w:r>
      <w:r w:rsidR="00A5206F">
        <w:rPr>
          <w:rFonts w:cs="Times New Roman"/>
          <w:lang w:val="en-US"/>
        </w:rPr>
        <w:instrText xml:space="preserve"> REF _Ref118850471 \h </w:instrText>
      </w:r>
      <w:r w:rsidR="00A5206F">
        <w:rPr>
          <w:rFonts w:cs="Times New Roman"/>
          <w:lang w:val="en-US"/>
        </w:rPr>
      </w:r>
      <w:r w:rsidR="00A5206F">
        <w:rPr>
          <w:rFonts w:cs="Times New Roman"/>
          <w:lang w:val="en-US"/>
        </w:rPr>
        <w:fldChar w:fldCharType="separate"/>
      </w:r>
      <w:r w:rsidR="00A97CFA">
        <w:t xml:space="preserve">Hình </w:t>
      </w:r>
      <w:r w:rsidR="00A97CFA">
        <w:rPr>
          <w:noProof/>
        </w:rPr>
        <w:t>2</w:t>
      </w:r>
      <w:r w:rsidR="00A97CFA">
        <w:t>.</w:t>
      </w:r>
      <w:r w:rsidR="00A97CFA">
        <w:rPr>
          <w:noProof/>
        </w:rPr>
        <w:t>5</w:t>
      </w:r>
      <w:r w:rsidR="00A5206F">
        <w:rPr>
          <w:rFonts w:cs="Times New Roman"/>
          <w:lang w:val="en-US"/>
        </w:rPr>
        <w:fldChar w:fldCharType="end"/>
      </w:r>
      <w:r w:rsidRPr="001E57AD">
        <w:rPr>
          <w:rFonts w:cs="Times New Roman"/>
        </w:rPr>
        <w:t>.</w:t>
      </w:r>
      <w:r w:rsidR="000C299A">
        <w:rPr>
          <w:rFonts w:cs="Times New Roman"/>
          <w:lang w:val="en-US"/>
        </w:rPr>
        <w:t xml:space="preserve"> </w:t>
      </w:r>
      <w:r w:rsidR="000C299A" w:rsidRPr="001E57AD">
        <w:rPr>
          <w:rFonts w:eastAsia="Times New Roman" w:cs="Times New Roman"/>
          <w:szCs w:val="28"/>
        </w:rPr>
        <w:t xml:space="preserve">Các thông tin cụ thể của chức năng này bào gồm các kịch bản </w:t>
      </w:r>
      <w:r w:rsidR="000C299A">
        <w:rPr>
          <w:rFonts w:eastAsia="Times New Roman" w:cs="Times New Roman"/>
          <w:szCs w:val="28"/>
        </w:rPr>
        <w:t>sử dụng được mô tả cụ thể trong</w:t>
      </w:r>
      <w:r w:rsidR="00A5206F">
        <w:rPr>
          <w:rFonts w:eastAsia="Times New Roman" w:cs="Times New Roman"/>
          <w:szCs w:val="28"/>
          <w:lang w:val="en-US"/>
        </w:rPr>
        <w:t xml:space="preserve"> </w:t>
      </w:r>
      <w:r w:rsidR="00A5206F">
        <w:rPr>
          <w:rFonts w:eastAsia="Times New Roman" w:cs="Times New Roman"/>
          <w:szCs w:val="28"/>
          <w:lang w:val="en-US"/>
        </w:rPr>
        <w:fldChar w:fldCharType="begin"/>
      </w:r>
      <w:r w:rsidR="00A5206F">
        <w:rPr>
          <w:rFonts w:eastAsia="Times New Roman" w:cs="Times New Roman"/>
          <w:szCs w:val="28"/>
          <w:lang w:val="en-US"/>
        </w:rPr>
        <w:instrText xml:space="preserve"> REF _Ref118855344 \h </w:instrText>
      </w:r>
      <w:r w:rsidR="00A5206F">
        <w:rPr>
          <w:rFonts w:eastAsia="Times New Roman" w:cs="Times New Roman"/>
          <w:szCs w:val="28"/>
          <w:lang w:val="en-US"/>
        </w:rPr>
      </w:r>
      <w:r w:rsidR="00A5206F">
        <w:rPr>
          <w:rFonts w:eastAsia="Times New Roman" w:cs="Times New Roman"/>
          <w:szCs w:val="28"/>
          <w:lang w:val="en-US"/>
        </w:rPr>
        <w:fldChar w:fldCharType="separate"/>
      </w:r>
      <w:r w:rsidR="00A97CFA">
        <w:t xml:space="preserve">Bảng </w:t>
      </w:r>
      <w:r w:rsidR="00A97CFA">
        <w:rPr>
          <w:noProof/>
        </w:rPr>
        <w:t>2</w:t>
      </w:r>
      <w:r w:rsidR="00A97CFA">
        <w:t>.</w:t>
      </w:r>
      <w:r w:rsidR="00A97CFA">
        <w:rPr>
          <w:noProof/>
        </w:rPr>
        <w:t>9</w:t>
      </w:r>
      <w:r w:rsidR="00A5206F">
        <w:rPr>
          <w:rFonts w:eastAsia="Times New Roman" w:cs="Times New Roman"/>
          <w:szCs w:val="28"/>
          <w:lang w:val="en-US"/>
        </w:rPr>
        <w:fldChar w:fldCharType="end"/>
      </w:r>
      <w:r w:rsidR="000C299A" w:rsidRPr="001E57AD">
        <w:rPr>
          <w:rFonts w:eastAsia="Times New Roman" w:cs="Times New Roman"/>
          <w:i/>
          <w:szCs w:val="28"/>
        </w:rPr>
        <w:t xml:space="preserve"> </w:t>
      </w:r>
      <w:r w:rsidR="000C299A" w:rsidRPr="001E57AD">
        <w:rPr>
          <w:rFonts w:eastAsia="Times New Roman" w:cs="Times New Roman"/>
          <w:szCs w:val="28"/>
        </w:rPr>
        <w:t>bên dưới.</w:t>
      </w:r>
      <w:ins w:id="235" w:author="Tiến Dương Lâm" w:date="2022-11-15T22:24:00Z">
        <w:r w:rsidR="006D5A55">
          <w:rPr>
            <w:rFonts w:eastAsia="Times New Roman" w:cs="Times New Roman"/>
            <w:szCs w:val="28"/>
            <w:lang w:val="en-US"/>
          </w:rPr>
          <w:t xml:space="preserve"> </w:t>
        </w:r>
        <w:proofErr w:type="spellStart"/>
        <w:r w:rsidR="006D5A55">
          <w:rPr>
            <w:rFonts w:eastAsia="Times New Roman" w:cs="Times New Roman"/>
            <w:szCs w:val="28"/>
            <w:lang w:val="en-US"/>
          </w:rPr>
          <w:t>Sơ</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đồ</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tuần</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tự</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của</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chức</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năng</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được</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mô</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tả</w:t>
        </w:r>
        <w:proofErr w:type="spellEnd"/>
        <w:r w:rsidR="006D5A55">
          <w:rPr>
            <w:rFonts w:eastAsia="Times New Roman" w:cs="Times New Roman"/>
            <w:szCs w:val="28"/>
            <w:lang w:val="en-US"/>
          </w:rPr>
          <w:t xml:space="preserve"> ở</w:t>
        </w:r>
        <w:r w:rsidR="006D5A55">
          <w:rPr>
            <w:rFonts w:eastAsia="Times New Roman" w:cs="Times New Roman"/>
            <w:szCs w:val="28"/>
            <w:lang w:val="en-US"/>
          </w:rPr>
          <w:fldChar w:fldCharType="begin"/>
        </w:r>
        <w:r w:rsidR="006D5A55">
          <w:rPr>
            <w:rFonts w:eastAsia="Times New Roman" w:cs="Times New Roman"/>
            <w:szCs w:val="28"/>
            <w:lang w:val="en-US"/>
          </w:rPr>
          <w:instrText xml:space="preserve"> REF _Ref119258919 \h </w:instrText>
        </w:r>
        <w:r w:rsidR="006D5A55">
          <w:rPr>
            <w:rFonts w:eastAsia="Times New Roman" w:cs="Times New Roman"/>
            <w:szCs w:val="28"/>
            <w:lang w:val="en-US"/>
          </w:rPr>
        </w:r>
      </w:ins>
      <w:r w:rsidR="006D5A55">
        <w:rPr>
          <w:rFonts w:eastAsia="Times New Roman" w:cs="Times New Roman"/>
          <w:szCs w:val="28"/>
          <w:lang w:val="en-US"/>
        </w:rPr>
        <w:fldChar w:fldCharType="separate"/>
      </w:r>
      <w:ins w:id="236" w:author="Tiến Dương Lâm" w:date="2022-11-15T22:24:00Z">
        <w:r w:rsidR="006D5A55">
          <w:t xml:space="preserve">Hình </w:t>
        </w:r>
        <w:r w:rsidR="006D5A55">
          <w:rPr>
            <w:noProof/>
          </w:rPr>
          <w:t>4</w:t>
        </w:r>
        <w:r w:rsidR="006D5A55">
          <w:t>.</w:t>
        </w:r>
        <w:r w:rsidR="006D5A55">
          <w:rPr>
            <w:noProof/>
          </w:rPr>
          <w:t>4</w:t>
        </w:r>
        <w:r w:rsidR="006D5A55">
          <w:rPr>
            <w:rFonts w:eastAsia="Times New Roman" w:cs="Times New Roman"/>
            <w:szCs w:val="28"/>
            <w:lang w:val="en-US"/>
          </w:rPr>
          <w:fldChar w:fldCharType="end"/>
        </w:r>
        <w:r w:rsidR="006D5A55">
          <w:rPr>
            <w:rFonts w:eastAsia="Times New Roman" w:cs="Times New Roman"/>
            <w:szCs w:val="28"/>
            <w:lang w:val="en-US"/>
          </w:rPr>
          <w:t xml:space="preserve">. </w:t>
        </w:r>
        <w:proofErr w:type="spellStart"/>
        <w:r w:rsidR="006D5A55">
          <w:rPr>
            <w:rFonts w:eastAsia="Times New Roman" w:cs="Times New Roman"/>
            <w:szCs w:val="28"/>
            <w:lang w:val="en-US"/>
          </w:rPr>
          <w:t>Sơ</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đồ</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hoạt</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động</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của</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chức</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năng</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được</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mô</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tả</w:t>
        </w:r>
        <w:proofErr w:type="spellEnd"/>
        <w:r w:rsidR="006D5A55">
          <w:rPr>
            <w:rFonts w:eastAsia="Times New Roman" w:cs="Times New Roman"/>
            <w:szCs w:val="28"/>
            <w:lang w:val="en-US"/>
          </w:rPr>
          <w:t xml:space="preserve"> ở </w:t>
        </w:r>
      </w:ins>
      <w:ins w:id="237" w:author="Tiến Dương Lâm" w:date="2022-11-15T22:25:00Z">
        <w:r w:rsidR="006D5A55">
          <w:rPr>
            <w:rFonts w:eastAsia="Times New Roman" w:cs="Times New Roman"/>
            <w:szCs w:val="28"/>
            <w:lang w:val="en-US"/>
          </w:rPr>
          <w:fldChar w:fldCharType="begin"/>
        </w:r>
        <w:r w:rsidR="006D5A55">
          <w:rPr>
            <w:rFonts w:eastAsia="Times New Roman" w:cs="Times New Roman"/>
            <w:szCs w:val="28"/>
            <w:lang w:val="en-US"/>
          </w:rPr>
          <w:instrText xml:space="preserve"> REF _Ref118859856 \h </w:instrText>
        </w:r>
        <w:r w:rsidR="006D5A55">
          <w:rPr>
            <w:rFonts w:eastAsia="Times New Roman" w:cs="Times New Roman"/>
            <w:szCs w:val="28"/>
            <w:lang w:val="en-US"/>
          </w:rPr>
        </w:r>
      </w:ins>
      <w:r w:rsidR="006D5A55">
        <w:rPr>
          <w:rFonts w:eastAsia="Times New Roman" w:cs="Times New Roman"/>
          <w:szCs w:val="28"/>
          <w:lang w:val="en-US"/>
        </w:rPr>
        <w:fldChar w:fldCharType="separate"/>
      </w:r>
      <w:ins w:id="238" w:author="Tiến Dương Lâm" w:date="2022-11-15T22:25:00Z">
        <w:r w:rsidR="006D5A55">
          <w:t xml:space="preserve">Hình </w:t>
        </w:r>
        <w:r w:rsidR="006D5A55">
          <w:rPr>
            <w:noProof/>
          </w:rPr>
          <w:t>5</w:t>
        </w:r>
        <w:r w:rsidR="006D5A55">
          <w:t>.</w:t>
        </w:r>
        <w:r w:rsidR="006D5A55">
          <w:rPr>
            <w:noProof/>
          </w:rPr>
          <w:t>4</w:t>
        </w:r>
        <w:r w:rsidR="006D5A55">
          <w:rPr>
            <w:rFonts w:eastAsia="Times New Roman" w:cs="Times New Roman"/>
            <w:szCs w:val="28"/>
            <w:lang w:val="en-US"/>
          </w:rPr>
          <w:fldChar w:fldCharType="end"/>
        </w:r>
        <w:r w:rsidR="006D5A55">
          <w:rPr>
            <w:rFonts w:eastAsia="Times New Roman" w:cs="Times New Roman"/>
            <w:szCs w:val="28"/>
            <w:lang w:val="en-US"/>
          </w:rPr>
          <w:t>.</w:t>
        </w:r>
      </w:ins>
    </w:p>
    <w:p w14:paraId="0E33056B" w14:textId="60B811BF" w:rsidR="00BA5B56" w:rsidRPr="000C299A" w:rsidRDefault="00BA5B56" w:rsidP="000C299A">
      <w:pPr>
        <w:spacing w:before="240" w:after="240"/>
        <w:ind w:firstLine="720"/>
        <w:jc w:val="both"/>
        <w:rPr>
          <w:rFonts w:eastAsia="Times New Roman" w:cs="Times New Roman"/>
          <w:szCs w:val="28"/>
        </w:rPr>
      </w:pP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r>
        <w:rPr>
          <w:lang w:val="en-US"/>
        </w:rPr>
        <w:fldChar w:fldCharType="begin"/>
      </w:r>
      <w:r>
        <w:rPr>
          <w:lang w:val="en-US"/>
        </w:rPr>
        <w:instrText xml:space="preserve"> REF _Ref119258919 \h </w:instrText>
      </w:r>
      <w:r>
        <w:rPr>
          <w:lang w:val="en-US"/>
        </w:rPr>
      </w:r>
      <w:r>
        <w:rPr>
          <w:lang w:val="en-US"/>
        </w:rPr>
        <w:fldChar w:fldCharType="separate"/>
      </w:r>
      <w:r>
        <w:t xml:space="preserve">Hình </w:t>
      </w:r>
      <w:r>
        <w:rPr>
          <w:noProof/>
        </w:rPr>
        <w:t>4</w:t>
      </w:r>
      <w:r>
        <w:t>.</w:t>
      </w:r>
      <w:r>
        <w:rPr>
          <w:noProof/>
        </w:rPr>
        <w:t>4</w:t>
      </w:r>
      <w:r>
        <w:rPr>
          <w:lang w:val="en-US"/>
        </w:rPr>
        <w:fldChar w:fldCharType="end"/>
      </w:r>
      <w:r>
        <w:rPr>
          <w:lang w:val="en-US"/>
        </w:rPr>
        <w:t xml:space="preserve"> </w:t>
      </w:r>
      <w:proofErr w:type="spellStart"/>
      <w:r>
        <w:rPr>
          <w:lang w:val="en-US"/>
        </w:rPr>
        <w:t>và</w:t>
      </w:r>
      <w:proofErr w:type="spellEnd"/>
      <w:r>
        <w:rPr>
          <w:lang w:val="en-US"/>
        </w:rPr>
        <w:t xml:space="preserve"> </w:t>
      </w:r>
      <w:r>
        <w:rPr>
          <w:lang w:val="en-US"/>
        </w:rPr>
        <w:fldChar w:fldCharType="begin"/>
      </w:r>
      <w:r>
        <w:rPr>
          <w:lang w:val="en-US"/>
        </w:rPr>
        <w:instrText xml:space="preserve"> REF _Ref118859856 \h </w:instrText>
      </w:r>
      <w:r>
        <w:rPr>
          <w:lang w:val="en-US"/>
        </w:rPr>
      </w:r>
      <w:r>
        <w:rPr>
          <w:lang w:val="en-US"/>
        </w:rPr>
        <w:fldChar w:fldCharType="separate"/>
      </w:r>
      <w:r>
        <w:t xml:space="preserve">Hình </w:t>
      </w:r>
      <w:r>
        <w:rPr>
          <w:noProof/>
        </w:rPr>
        <w:t>5</w:t>
      </w:r>
      <w:r>
        <w:t>.</w:t>
      </w:r>
      <w:r>
        <w:rPr>
          <w:noProof/>
        </w:rPr>
        <w:t>4</w:t>
      </w:r>
      <w:r>
        <w:rPr>
          <w:lang w:val="en-US"/>
        </w:rPr>
        <w:fldChar w:fldCharType="end"/>
      </w:r>
      <w:r>
        <w:rPr>
          <w:lang w:val="en-US"/>
        </w:rPr>
        <w:t>.</w:t>
      </w:r>
    </w:p>
    <w:p w14:paraId="617A79AD" w14:textId="65E6AC69" w:rsidR="0004198C" w:rsidRDefault="0004198C" w:rsidP="00BE4F8B">
      <w:pPr>
        <w:pStyle w:val="Caption"/>
      </w:pPr>
      <w:bookmarkStart w:id="239" w:name="_Ref118855344"/>
      <w:bookmarkStart w:id="240" w:name="_Toc119445048"/>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2</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9</w:t>
      </w:r>
      <w:r w:rsidR="005018C1">
        <w:rPr>
          <w:noProof/>
        </w:rPr>
        <w:fldChar w:fldCharType="end"/>
      </w:r>
      <w:bookmarkEnd w:id="239"/>
      <w:r w:rsidR="009434BF">
        <w:t xml:space="preserve">: </w:t>
      </w:r>
      <w:proofErr w:type="spellStart"/>
      <w:r w:rsidR="009434BF">
        <w:t>Mô</w:t>
      </w:r>
      <w:proofErr w:type="spellEnd"/>
      <w:r w:rsidR="009434BF">
        <w:t xml:space="preserve"> </w:t>
      </w:r>
      <w:proofErr w:type="spellStart"/>
      <w:r w:rsidR="009434BF">
        <w:t>tả</w:t>
      </w:r>
      <w:proofErr w:type="spellEnd"/>
      <w:r w:rsidR="009434BF">
        <w:t xml:space="preserve"> use case “</w:t>
      </w:r>
      <w:proofErr w:type="spellStart"/>
      <w:r w:rsidR="009434BF">
        <w:t>Thông</w:t>
      </w:r>
      <w:proofErr w:type="spellEnd"/>
      <w:r w:rsidR="009434BF">
        <w:t xml:space="preserve"> </w:t>
      </w:r>
      <w:proofErr w:type="spellStart"/>
      <w:r w:rsidR="009434BF">
        <w:t>báo</w:t>
      </w:r>
      <w:proofErr w:type="spellEnd"/>
      <w:r w:rsidR="009434BF">
        <w:t>”</w:t>
      </w:r>
      <w:bookmarkEnd w:id="240"/>
    </w:p>
    <w:tbl>
      <w:tblPr>
        <w:tblStyle w:val="Style16"/>
        <w:tblW w:w="98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392"/>
        <w:gridCol w:w="6418"/>
      </w:tblGrid>
      <w:tr w:rsidR="00013F0D" w:rsidRPr="00C24FE8" w14:paraId="0ADAC245" w14:textId="77777777" w:rsidTr="000C299A">
        <w:tc>
          <w:tcPr>
            <w:tcW w:w="3392" w:type="dxa"/>
            <w:shd w:val="clear" w:color="auto" w:fill="auto"/>
            <w:tcMar>
              <w:top w:w="100" w:type="dxa"/>
              <w:left w:w="100" w:type="dxa"/>
              <w:bottom w:w="100" w:type="dxa"/>
              <w:right w:w="100" w:type="dxa"/>
            </w:tcMar>
            <w:vAlign w:val="center"/>
          </w:tcPr>
          <w:p w14:paraId="36C04DBF" w14:textId="77777777" w:rsidR="00013F0D" w:rsidRPr="00C24FE8" w:rsidRDefault="00E952C3" w:rsidP="000C299A">
            <w:pPr>
              <w:widowControl w:val="0"/>
              <w:spacing w:line="240" w:lineRule="auto"/>
              <w:rPr>
                <w:rFonts w:cs="Times New Roman"/>
                <w:b/>
              </w:rPr>
            </w:pPr>
            <w:r w:rsidRPr="00C24FE8">
              <w:rPr>
                <w:rFonts w:cs="Times New Roman"/>
                <w:b/>
              </w:rPr>
              <w:t>Tên Use Case</w:t>
            </w:r>
          </w:p>
        </w:tc>
        <w:tc>
          <w:tcPr>
            <w:tcW w:w="6418" w:type="dxa"/>
            <w:shd w:val="clear" w:color="auto" w:fill="auto"/>
            <w:tcMar>
              <w:top w:w="100" w:type="dxa"/>
              <w:left w:w="100" w:type="dxa"/>
              <w:bottom w:w="100" w:type="dxa"/>
              <w:right w:w="100" w:type="dxa"/>
            </w:tcMar>
            <w:vAlign w:val="center"/>
          </w:tcPr>
          <w:p w14:paraId="0A73784C" w14:textId="0475A7B4" w:rsidR="00013F0D" w:rsidRPr="00C24FE8" w:rsidRDefault="00C24FE8" w:rsidP="000C299A">
            <w:pPr>
              <w:widowControl w:val="0"/>
              <w:spacing w:line="240" w:lineRule="auto"/>
              <w:rPr>
                <w:rFonts w:cs="Times New Roman"/>
                <w:b/>
              </w:rPr>
            </w:pPr>
            <w:r>
              <w:rPr>
                <w:rFonts w:cs="Times New Roman"/>
                <w:b/>
                <w:lang w:val="en-US"/>
              </w:rPr>
              <w:t>Use case “</w:t>
            </w:r>
            <w:r w:rsidR="00E952C3" w:rsidRPr="00C24FE8">
              <w:rPr>
                <w:rFonts w:cs="Times New Roman"/>
                <w:b/>
              </w:rPr>
              <w:t>Thông báo</w:t>
            </w:r>
            <w:r>
              <w:rPr>
                <w:rFonts w:cs="Times New Roman"/>
                <w:b/>
                <w:lang w:val="en-US"/>
              </w:rPr>
              <w:t>”</w:t>
            </w:r>
            <w:r w:rsidR="00E952C3" w:rsidRPr="00C24FE8">
              <w:rPr>
                <w:rFonts w:cs="Times New Roman"/>
                <w:b/>
              </w:rPr>
              <w:t xml:space="preserve"> </w:t>
            </w:r>
          </w:p>
        </w:tc>
      </w:tr>
      <w:tr w:rsidR="00013F0D" w:rsidRPr="001E57AD" w14:paraId="08AE0AF1" w14:textId="77777777" w:rsidTr="000C299A">
        <w:tc>
          <w:tcPr>
            <w:tcW w:w="3392" w:type="dxa"/>
            <w:shd w:val="clear" w:color="auto" w:fill="auto"/>
            <w:tcMar>
              <w:top w:w="100" w:type="dxa"/>
              <w:left w:w="100" w:type="dxa"/>
              <w:bottom w:w="100" w:type="dxa"/>
              <w:right w:w="100" w:type="dxa"/>
            </w:tcMar>
            <w:vAlign w:val="center"/>
          </w:tcPr>
          <w:p w14:paraId="055B8F8F" w14:textId="77777777" w:rsidR="00013F0D" w:rsidRPr="000C299A" w:rsidRDefault="00E952C3" w:rsidP="000C299A">
            <w:pPr>
              <w:widowControl w:val="0"/>
              <w:spacing w:line="240" w:lineRule="auto"/>
              <w:rPr>
                <w:rFonts w:cs="Times New Roman"/>
                <w:b/>
              </w:rPr>
            </w:pPr>
            <w:r w:rsidRPr="000C299A">
              <w:rPr>
                <w:rFonts w:cs="Times New Roman"/>
                <w:b/>
              </w:rPr>
              <w:t>Tóm tắt</w:t>
            </w:r>
          </w:p>
        </w:tc>
        <w:tc>
          <w:tcPr>
            <w:tcW w:w="6418" w:type="dxa"/>
            <w:shd w:val="clear" w:color="auto" w:fill="auto"/>
            <w:tcMar>
              <w:top w:w="100" w:type="dxa"/>
              <w:left w:w="100" w:type="dxa"/>
              <w:bottom w:w="100" w:type="dxa"/>
              <w:right w:w="100" w:type="dxa"/>
            </w:tcMar>
            <w:vAlign w:val="center"/>
          </w:tcPr>
          <w:p w14:paraId="249F2729" w14:textId="77777777" w:rsidR="00013F0D" w:rsidRPr="001E57AD" w:rsidRDefault="00E952C3" w:rsidP="000C299A">
            <w:pPr>
              <w:widowControl w:val="0"/>
              <w:spacing w:line="240" w:lineRule="auto"/>
              <w:rPr>
                <w:rFonts w:cs="Times New Roman"/>
              </w:rPr>
            </w:pPr>
            <w:r w:rsidRPr="001E57AD">
              <w:rPr>
                <w:rFonts w:cs="Times New Roman"/>
              </w:rPr>
              <w:t>Cho phép Ban giám hiệu quản lý hồ sơ tuyển sinh và kiểm tra năng lực đầu vào của học sinh</w:t>
            </w:r>
          </w:p>
        </w:tc>
      </w:tr>
      <w:tr w:rsidR="00013F0D" w:rsidRPr="001E57AD" w14:paraId="7C9E28EF" w14:textId="77777777" w:rsidTr="000C299A">
        <w:tc>
          <w:tcPr>
            <w:tcW w:w="3392" w:type="dxa"/>
            <w:shd w:val="clear" w:color="auto" w:fill="auto"/>
            <w:tcMar>
              <w:top w:w="100" w:type="dxa"/>
              <w:left w:w="100" w:type="dxa"/>
              <w:bottom w:w="100" w:type="dxa"/>
              <w:right w:w="100" w:type="dxa"/>
            </w:tcMar>
            <w:vAlign w:val="center"/>
          </w:tcPr>
          <w:p w14:paraId="17E67820" w14:textId="77777777" w:rsidR="00013F0D" w:rsidRPr="000C299A" w:rsidRDefault="00E952C3" w:rsidP="000C299A">
            <w:pPr>
              <w:widowControl w:val="0"/>
              <w:spacing w:line="240" w:lineRule="auto"/>
              <w:rPr>
                <w:rFonts w:cs="Times New Roman"/>
                <w:b/>
              </w:rPr>
            </w:pPr>
            <w:r w:rsidRPr="000C299A">
              <w:rPr>
                <w:rFonts w:cs="Times New Roman"/>
                <w:b/>
              </w:rPr>
              <w:t>Actor</w:t>
            </w:r>
          </w:p>
        </w:tc>
        <w:tc>
          <w:tcPr>
            <w:tcW w:w="6418" w:type="dxa"/>
            <w:shd w:val="clear" w:color="auto" w:fill="auto"/>
            <w:tcMar>
              <w:top w:w="100" w:type="dxa"/>
              <w:left w:w="100" w:type="dxa"/>
              <w:bottom w:w="100" w:type="dxa"/>
              <w:right w:w="100" w:type="dxa"/>
            </w:tcMar>
            <w:vAlign w:val="center"/>
          </w:tcPr>
          <w:p w14:paraId="7F9B1C6B" w14:textId="77777777" w:rsidR="00013F0D" w:rsidRPr="001E57AD" w:rsidRDefault="00E952C3" w:rsidP="000C299A">
            <w:pPr>
              <w:widowControl w:val="0"/>
              <w:spacing w:line="240" w:lineRule="auto"/>
              <w:rPr>
                <w:rFonts w:cs="Times New Roman"/>
              </w:rPr>
            </w:pPr>
            <w:r w:rsidRPr="001E57AD">
              <w:rPr>
                <w:rFonts w:cs="Times New Roman"/>
              </w:rPr>
              <w:t>Ban giám hiệu</w:t>
            </w:r>
          </w:p>
        </w:tc>
      </w:tr>
      <w:tr w:rsidR="00013F0D" w:rsidRPr="001E57AD" w14:paraId="5962A5E2" w14:textId="77777777" w:rsidTr="000C299A">
        <w:tc>
          <w:tcPr>
            <w:tcW w:w="3392" w:type="dxa"/>
            <w:shd w:val="clear" w:color="auto" w:fill="auto"/>
            <w:tcMar>
              <w:top w:w="100" w:type="dxa"/>
              <w:left w:w="100" w:type="dxa"/>
              <w:bottom w:w="100" w:type="dxa"/>
              <w:right w:w="100" w:type="dxa"/>
            </w:tcMar>
            <w:vAlign w:val="center"/>
          </w:tcPr>
          <w:p w14:paraId="5A954099" w14:textId="77777777" w:rsidR="00013F0D" w:rsidRPr="000C299A" w:rsidRDefault="00E952C3" w:rsidP="000C299A">
            <w:pPr>
              <w:widowControl w:val="0"/>
              <w:spacing w:line="240" w:lineRule="auto"/>
              <w:rPr>
                <w:rFonts w:cs="Times New Roman"/>
                <w:b/>
              </w:rPr>
            </w:pPr>
            <w:r w:rsidRPr="000C299A">
              <w:rPr>
                <w:rFonts w:cs="Times New Roman"/>
                <w:b/>
              </w:rPr>
              <w:t>Ngày tạo</w:t>
            </w:r>
          </w:p>
        </w:tc>
        <w:tc>
          <w:tcPr>
            <w:tcW w:w="6418" w:type="dxa"/>
            <w:shd w:val="clear" w:color="auto" w:fill="auto"/>
            <w:tcMar>
              <w:top w:w="100" w:type="dxa"/>
              <w:left w:w="100" w:type="dxa"/>
              <w:bottom w:w="100" w:type="dxa"/>
              <w:right w:w="100" w:type="dxa"/>
            </w:tcMar>
            <w:vAlign w:val="center"/>
          </w:tcPr>
          <w:p w14:paraId="2ADC1D74" w14:textId="77777777" w:rsidR="00013F0D" w:rsidRPr="001E57AD" w:rsidRDefault="00E952C3" w:rsidP="000C299A">
            <w:pPr>
              <w:widowControl w:val="0"/>
              <w:spacing w:line="240" w:lineRule="auto"/>
              <w:rPr>
                <w:rFonts w:cs="Times New Roman"/>
              </w:rPr>
            </w:pPr>
            <w:r w:rsidRPr="001E57AD">
              <w:rPr>
                <w:rFonts w:cs="Times New Roman"/>
              </w:rPr>
              <w:t>10/09/2022</w:t>
            </w:r>
          </w:p>
        </w:tc>
      </w:tr>
      <w:tr w:rsidR="00013F0D" w:rsidRPr="001E57AD" w14:paraId="052A285C" w14:textId="77777777" w:rsidTr="000C299A">
        <w:tc>
          <w:tcPr>
            <w:tcW w:w="3392" w:type="dxa"/>
            <w:shd w:val="clear" w:color="auto" w:fill="auto"/>
            <w:tcMar>
              <w:top w:w="100" w:type="dxa"/>
              <w:left w:w="100" w:type="dxa"/>
              <w:bottom w:w="100" w:type="dxa"/>
              <w:right w:w="100" w:type="dxa"/>
            </w:tcMar>
            <w:vAlign w:val="center"/>
          </w:tcPr>
          <w:p w14:paraId="3882B887" w14:textId="77777777" w:rsidR="00013F0D" w:rsidRPr="000C299A" w:rsidRDefault="00E952C3" w:rsidP="000C299A">
            <w:pPr>
              <w:widowControl w:val="0"/>
              <w:spacing w:line="240" w:lineRule="auto"/>
              <w:rPr>
                <w:rFonts w:cs="Times New Roman"/>
                <w:b/>
              </w:rPr>
            </w:pPr>
            <w:r w:rsidRPr="000C299A">
              <w:rPr>
                <w:rFonts w:cs="Times New Roman"/>
                <w:b/>
              </w:rPr>
              <w:t>Ngày cập nhật</w:t>
            </w:r>
          </w:p>
        </w:tc>
        <w:tc>
          <w:tcPr>
            <w:tcW w:w="6418" w:type="dxa"/>
            <w:shd w:val="clear" w:color="auto" w:fill="auto"/>
            <w:tcMar>
              <w:top w:w="100" w:type="dxa"/>
              <w:left w:w="100" w:type="dxa"/>
              <w:bottom w:w="100" w:type="dxa"/>
              <w:right w:w="100" w:type="dxa"/>
            </w:tcMar>
            <w:vAlign w:val="center"/>
          </w:tcPr>
          <w:p w14:paraId="09EDDC54" w14:textId="77777777" w:rsidR="00013F0D" w:rsidRPr="001E57AD" w:rsidRDefault="00E952C3" w:rsidP="000C299A">
            <w:pPr>
              <w:widowControl w:val="0"/>
              <w:spacing w:line="240" w:lineRule="auto"/>
              <w:rPr>
                <w:rFonts w:cs="Times New Roman"/>
              </w:rPr>
            </w:pPr>
            <w:r w:rsidRPr="001E57AD">
              <w:rPr>
                <w:rFonts w:cs="Times New Roman"/>
              </w:rPr>
              <w:t>03/11/2022</w:t>
            </w:r>
          </w:p>
        </w:tc>
      </w:tr>
      <w:tr w:rsidR="00013F0D" w:rsidRPr="001E57AD" w14:paraId="7A47B4A8" w14:textId="77777777" w:rsidTr="000C299A">
        <w:tc>
          <w:tcPr>
            <w:tcW w:w="3392" w:type="dxa"/>
            <w:shd w:val="clear" w:color="auto" w:fill="auto"/>
            <w:tcMar>
              <w:top w:w="100" w:type="dxa"/>
              <w:left w:w="100" w:type="dxa"/>
              <w:bottom w:w="100" w:type="dxa"/>
              <w:right w:w="100" w:type="dxa"/>
            </w:tcMar>
            <w:vAlign w:val="center"/>
          </w:tcPr>
          <w:p w14:paraId="3D5AFA7C" w14:textId="77777777" w:rsidR="00013F0D" w:rsidRPr="000C299A" w:rsidRDefault="00E952C3" w:rsidP="000C299A">
            <w:pPr>
              <w:widowControl w:val="0"/>
              <w:spacing w:line="240" w:lineRule="auto"/>
              <w:rPr>
                <w:rFonts w:cs="Times New Roman"/>
                <w:b/>
              </w:rPr>
            </w:pPr>
            <w:r w:rsidRPr="000C299A">
              <w:rPr>
                <w:rFonts w:cs="Times New Roman"/>
                <w:b/>
              </w:rPr>
              <w:t>Version</w:t>
            </w:r>
          </w:p>
        </w:tc>
        <w:tc>
          <w:tcPr>
            <w:tcW w:w="6418" w:type="dxa"/>
            <w:shd w:val="clear" w:color="auto" w:fill="auto"/>
            <w:tcMar>
              <w:top w:w="100" w:type="dxa"/>
              <w:left w:w="100" w:type="dxa"/>
              <w:bottom w:w="100" w:type="dxa"/>
              <w:right w:w="100" w:type="dxa"/>
            </w:tcMar>
            <w:vAlign w:val="center"/>
          </w:tcPr>
          <w:p w14:paraId="66482F33" w14:textId="77777777" w:rsidR="00013F0D" w:rsidRPr="001E57AD" w:rsidRDefault="00E952C3" w:rsidP="000C299A">
            <w:pPr>
              <w:widowControl w:val="0"/>
              <w:spacing w:line="240" w:lineRule="auto"/>
              <w:rPr>
                <w:rFonts w:cs="Times New Roman"/>
              </w:rPr>
            </w:pPr>
            <w:r w:rsidRPr="001E57AD">
              <w:rPr>
                <w:rFonts w:cs="Times New Roman"/>
              </w:rPr>
              <w:t>1.5</w:t>
            </w:r>
          </w:p>
        </w:tc>
      </w:tr>
      <w:tr w:rsidR="00013F0D" w:rsidRPr="001E57AD" w14:paraId="6D08F1CF" w14:textId="77777777" w:rsidTr="000C299A">
        <w:tc>
          <w:tcPr>
            <w:tcW w:w="3392" w:type="dxa"/>
            <w:shd w:val="clear" w:color="auto" w:fill="auto"/>
            <w:tcMar>
              <w:top w:w="100" w:type="dxa"/>
              <w:left w:w="100" w:type="dxa"/>
              <w:bottom w:w="100" w:type="dxa"/>
              <w:right w:w="100" w:type="dxa"/>
            </w:tcMar>
            <w:vAlign w:val="center"/>
          </w:tcPr>
          <w:p w14:paraId="2BEA77E9" w14:textId="77777777" w:rsidR="00013F0D" w:rsidRPr="000C299A" w:rsidRDefault="00E952C3" w:rsidP="000C299A">
            <w:pPr>
              <w:widowControl w:val="0"/>
              <w:spacing w:line="240" w:lineRule="auto"/>
              <w:rPr>
                <w:rFonts w:cs="Times New Roman"/>
                <w:b/>
              </w:rPr>
            </w:pPr>
            <w:r w:rsidRPr="000C299A">
              <w:rPr>
                <w:rFonts w:cs="Times New Roman"/>
                <w:b/>
              </w:rPr>
              <w:t>Chịu trách nhiệm</w:t>
            </w:r>
          </w:p>
        </w:tc>
        <w:tc>
          <w:tcPr>
            <w:tcW w:w="6418" w:type="dxa"/>
            <w:shd w:val="clear" w:color="auto" w:fill="auto"/>
            <w:tcMar>
              <w:top w:w="100" w:type="dxa"/>
              <w:left w:w="100" w:type="dxa"/>
              <w:bottom w:w="100" w:type="dxa"/>
              <w:right w:w="100" w:type="dxa"/>
            </w:tcMar>
            <w:vAlign w:val="center"/>
          </w:tcPr>
          <w:p w14:paraId="5D06E841" w14:textId="77777777" w:rsidR="00013F0D" w:rsidRPr="001E57AD" w:rsidRDefault="00E952C3" w:rsidP="000C299A">
            <w:pPr>
              <w:widowControl w:val="0"/>
              <w:spacing w:line="240" w:lineRule="auto"/>
              <w:rPr>
                <w:rFonts w:cs="Times New Roman"/>
              </w:rPr>
            </w:pPr>
            <w:r w:rsidRPr="001E57AD">
              <w:rPr>
                <w:rFonts w:cs="Times New Roman"/>
              </w:rPr>
              <w:t>Võ Thanh Hiếu</w:t>
            </w:r>
          </w:p>
        </w:tc>
      </w:tr>
      <w:tr w:rsidR="00013F0D" w:rsidRPr="001E57AD" w14:paraId="052EEFB3" w14:textId="77777777" w:rsidTr="000C299A">
        <w:tc>
          <w:tcPr>
            <w:tcW w:w="3392" w:type="dxa"/>
            <w:shd w:val="clear" w:color="auto" w:fill="auto"/>
            <w:tcMar>
              <w:top w:w="100" w:type="dxa"/>
              <w:left w:w="100" w:type="dxa"/>
              <w:bottom w:w="100" w:type="dxa"/>
              <w:right w:w="100" w:type="dxa"/>
            </w:tcMar>
            <w:vAlign w:val="center"/>
          </w:tcPr>
          <w:p w14:paraId="0B317722" w14:textId="77777777" w:rsidR="00013F0D" w:rsidRPr="000C299A" w:rsidRDefault="00E952C3" w:rsidP="000C299A">
            <w:pPr>
              <w:widowControl w:val="0"/>
              <w:spacing w:line="240" w:lineRule="auto"/>
              <w:rPr>
                <w:rFonts w:cs="Times New Roman"/>
                <w:b/>
              </w:rPr>
            </w:pPr>
            <w:r w:rsidRPr="000C299A">
              <w:rPr>
                <w:rFonts w:cs="Times New Roman"/>
                <w:b/>
              </w:rPr>
              <w:t>Điều kiện tiên</w:t>
            </w:r>
          </w:p>
          <w:p w14:paraId="03B3FA3E" w14:textId="77777777" w:rsidR="00013F0D" w:rsidRPr="000C299A" w:rsidRDefault="00E952C3" w:rsidP="000C299A">
            <w:pPr>
              <w:widowControl w:val="0"/>
              <w:spacing w:line="240" w:lineRule="auto"/>
              <w:rPr>
                <w:rFonts w:cs="Times New Roman"/>
                <w:b/>
              </w:rPr>
            </w:pPr>
            <w:r w:rsidRPr="000C299A">
              <w:rPr>
                <w:rFonts w:cs="Times New Roman"/>
                <w:b/>
              </w:rPr>
              <w:t>quyết</w:t>
            </w:r>
          </w:p>
        </w:tc>
        <w:tc>
          <w:tcPr>
            <w:tcW w:w="6418" w:type="dxa"/>
            <w:shd w:val="clear" w:color="auto" w:fill="auto"/>
            <w:tcMar>
              <w:top w:w="100" w:type="dxa"/>
              <w:left w:w="100" w:type="dxa"/>
              <w:bottom w:w="100" w:type="dxa"/>
              <w:right w:w="100" w:type="dxa"/>
            </w:tcMar>
            <w:vAlign w:val="center"/>
          </w:tcPr>
          <w:p w14:paraId="2A93DA6A" w14:textId="77777777" w:rsidR="00013F0D" w:rsidRPr="001E57AD" w:rsidRDefault="00E952C3" w:rsidP="000C299A">
            <w:pPr>
              <w:widowControl w:val="0"/>
              <w:spacing w:line="240" w:lineRule="auto"/>
              <w:rPr>
                <w:rFonts w:cs="Times New Roman"/>
              </w:rPr>
            </w:pPr>
            <w:r w:rsidRPr="001E57AD">
              <w:rPr>
                <w:rFonts w:cs="Times New Roman"/>
              </w:rPr>
              <w:t>Người đã có tài khoản với quyền hạn của Ban giám hiệu trong hệ thống và phải đăng nhập vào hệ thống để sử dụng được tính năng này</w:t>
            </w:r>
          </w:p>
        </w:tc>
      </w:tr>
      <w:tr w:rsidR="00013F0D" w:rsidRPr="001E57AD" w14:paraId="7321CE11" w14:textId="77777777" w:rsidTr="000C299A">
        <w:tc>
          <w:tcPr>
            <w:tcW w:w="3392" w:type="dxa"/>
            <w:shd w:val="clear" w:color="auto" w:fill="auto"/>
            <w:tcMar>
              <w:top w:w="100" w:type="dxa"/>
              <w:left w:w="100" w:type="dxa"/>
              <w:bottom w:w="100" w:type="dxa"/>
              <w:right w:w="100" w:type="dxa"/>
            </w:tcMar>
            <w:vAlign w:val="center"/>
          </w:tcPr>
          <w:p w14:paraId="74AE5BAC" w14:textId="77777777" w:rsidR="00013F0D" w:rsidRPr="000C299A" w:rsidRDefault="00E952C3" w:rsidP="000C299A">
            <w:pPr>
              <w:widowControl w:val="0"/>
              <w:spacing w:line="240" w:lineRule="auto"/>
              <w:rPr>
                <w:rFonts w:cs="Times New Roman"/>
                <w:b/>
              </w:rPr>
            </w:pPr>
            <w:r w:rsidRPr="000C299A">
              <w:rPr>
                <w:rFonts w:cs="Times New Roman"/>
                <w:b/>
              </w:rPr>
              <w:t>Kịch bản thường</w:t>
            </w:r>
          </w:p>
        </w:tc>
        <w:tc>
          <w:tcPr>
            <w:tcW w:w="6418" w:type="dxa"/>
            <w:shd w:val="clear" w:color="auto" w:fill="auto"/>
            <w:tcMar>
              <w:top w:w="100" w:type="dxa"/>
              <w:left w:w="100" w:type="dxa"/>
              <w:bottom w:w="100" w:type="dxa"/>
              <w:right w:w="100" w:type="dxa"/>
            </w:tcMar>
            <w:vAlign w:val="center"/>
          </w:tcPr>
          <w:p w14:paraId="5FFFD7C8" w14:textId="77777777" w:rsidR="00013F0D" w:rsidRPr="001E57AD" w:rsidRDefault="00E952C3">
            <w:pPr>
              <w:widowControl w:val="0"/>
              <w:numPr>
                <w:ilvl w:val="0"/>
                <w:numId w:val="16"/>
              </w:numPr>
              <w:spacing w:line="240" w:lineRule="auto"/>
              <w:rPr>
                <w:rFonts w:cs="Times New Roman"/>
              </w:rPr>
            </w:pPr>
            <w:r w:rsidRPr="001E57AD">
              <w:rPr>
                <w:rFonts w:cs="Times New Roman"/>
              </w:rPr>
              <w:t>Người dùng đăng nhập thành công vào hệ thống</w:t>
            </w:r>
          </w:p>
          <w:p w14:paraId="75060F0F" w14:textId="77777777" w:rsidR="00013F0D" w:rsidRPr="001E57AD" w:rsidRDefault="00E952C3">
            <w:pPr>
              <w:widowControl w:val="0"/>
              <w:numPr>
                <w:ilvl w:val="0"/>
                <w:numId w:val="16"/>
              </w:numPr>
              <w:spacing w:line="240" w:lineRule="auto"/>
              <w:rPr>
                <w:rFonts w:cs="Times New Roman"/>
              </w:rPr>
            </w:pPr>
            <w:r w:rsidRPr="001E57AD">
              <w:rPr>
                <w:rFonts w:cs="Times New Roman"/>
              </w:rPr>
              <w:t>Hệ thống hiển thị giao diện với đầy đủ tính năng của Ban giám hiệu</w:t>
            </w:r>
          </w:p>
          <w:p w14:paraId="047CB8E0" w14:textId="77777777" w:rsidR="00013F0D" w:rsidRPr="001E57AD" w:rsidRDefault="00E952C3">
            <w:pPr>
              <w:widowControl w:val="0"/>
              <w:numPr>
                <w:ilvl w:val="0"/>
                <w:numId w:val="16"/>
              </w:numPr>
              <w:spacing w:line="240" w:lineRule="auto"/>
              <w:rPr>
                <w:rFonts w:cs="Times New Roman"/>
              </w:rPr>
            </w:pPr>
            <w:r w:rsidRPr="001E57AD">
              <w:rPr>
                <w:rFonts w:cs="Times New Roman"/>
              </w:rPr>
              <w:t>Người dùng chọn vào chức năng thông báo</w:t>
            </w:r>
          </w:p>
          <w:p w14:paraId="3FCD17C2" w14:textId="77777777" w:rsidR="00013F0D" w:rsidRPr="001E57AD" w:rsidRDefault="00E952C3">
            <w:pPr>
              <w:widowControl w:val="0"/>
              <w:numPr>
                <w:ilvl w:val="0"/>
                <w:numId w:val="16"/>
              </w:numPr>
              <w:spacing w:line="240" w:lineRule="auto"/>
              <w:rPr>
                <w:rFonts w:cs="Times New Roman"/>
              </w:rPr>
            </w:pPr>
            <w:r w:rsidRPr="001E57AD">
              <w:rPr>
                <w:rFonts w:cs="Times New Roman"/>
              </w:rPr>
              <w:t xml:space="preserve">Ở giao diện chức năng thông báo,cho phép người dùng sử dụng tính năng: đăng thông báo tuyển sinh hoặc thông báo tin tức và sự kiện </w:t>
            </w:r>
          </w:p>
          <w:p w14:paraId="6A4FCE32" w14:textId="77777777" w:rsidR="00013F0D" w:rsidRPr="0071206E" w:rsidRDefault="00E952C3">
            <w:pPr>
              <w:widowControl w:val="0"/>
              <w:numPr>
                <w:ilvl w:val="0"/>
                <w:numId w:val="16"/>
              </w:numPr>
              <w:spacing w:line="240" w:lineRule="auto"/>
              <w:rPr>
                <w:rFonts w:cs="Times New Roman"/>
              </w:rPr>
            </w:pPr>
            <w:r w:rsidRPr="001E57AD">
              <w:rPr>
                <w:rFonts w:cs="Times New Roman"/>
              </w:rPr>
              <w:t>Ban giám hiệu chọn tính năng đăng thông báo tuyển sinh hoặc tin tức và sự kiện</w:t>
            </w:r>
            <w:r w:rsidR="0071206E">
              <w:rPr>
                <w:rFonts w:cs="Times New Roman"/>
                <w:lang w:val="en-US"/>
              </w:rPr>
              <w:t>.</w:t>
            </w:r>
          </w:p>
          <w:p w14:paraId="5A1F0579" w14:textId="5BB746C4" w:rsidR="0071206E" w:rsidRPr="0071206E" w:rsidRDefault="0071206E" w:rsidP="0071206E">
            <w:pPr>
              <w:widowControl w:val="0"/>
              <w:spacing w:line="240" w:lineRule="auto"/>
              <w:ind w:left="720"/>
              <w:rPr>
                <w:rFonts w:cs="Times New Roman"/>
                <w:i/>
                <w:iCs/>
              </w:rPr>
            </w:pPr>
            <w:r w:rsidRPr="0071206E">
              <w:rPr>
                <w:rFonts w:cs="Times New Roman"/>
                <w:i/>
                <w:iCs/>
                <w:lang w:val="en-US"/>
              </w:rPr>
              <w:t>(</w:t>
            </w:r>
            <w:proofErr w:type="spellStart"/>
            <w:r w:rsidRPr="0071206E">
              <w:rPr>
                <w:rFonts w:cs="Times New Roman"/>
                <w:i/>
                <w:iCs/>
                <w:lang w:val="en-US"/>
              </w:rPr>
              <w:t>Nếu</w:t>
            </w:r>
            <w:proofErr w:type="spellEnd"/>
            <w:r w:rsidRPr="0071206E">
              <w:rPr>
                <w:rFonts w:cs="Times New Roman"/>
                <w:i/>
                <w:iCs/>
                <w:lang w:val="en-US"/>
              </w:rPr>
              <w:t xml:space="preserve"> </w:t>
            </w:r>
            <w:proofErr w:type="spellStart"/>
            <w:r w:rsidRPr="0071206E">
              <w:rPr>
                <w:rFonts w:cs="Times New Roman"/>
                <w:i/>
                <w:iCs/>
                <w:lang w:val="en-US"/>
              </w:rPr>
              <w:t>người</w:t>
            </w:r>
            <w:proofErr w:type="spellEnd"/>
            <w:r w:rsidRPr="0071206E">
              <w:rPr>
                <w:rFonts w:cs="Times New Roman"/>
                <w:i/>
                <w:iCs/>
                <w:lang w:val="en-US"/>
              </w:rPr>
              <w:t xml:space="preserve"> </w:t>
            </w:r>
            <w:proofErr w:type="spellStart"/>
            <w:r w:rsidRPr="0071206E">
              <w:rPr>
                <w:rFonts w:cs="Times New Roman"/>
                <w:i/>
                <w:iCs/>
                <w:lang w:val="en-US"/>
              </w:rPr>
              <w:t>dùng</w:t>
            </w:r>
            <w:proofErr w:type="spellEnd"/>
            <w:r w:rsidRPr="0071206E">
              <w:rPr>
                <w:rFonts w:cs="Times New Roman"/>
                <w:i/>
                <w:iCs/>
                <w:lang w:val="en-US"/>
              </w:rPr>
              <w:t xml:space="preserve"> </w:t>
            </w:r>
            <w:proofErr w:type="spellStart"/>
            <w:r w:rsidRPr="0071206E">
              <w:rPr>
                <w:rFonts w:cs="Times New Roman"/>
                <w:i/>
                <w:iCs/>
                <w:lang w:val="en-US"/>
              </w:rPr>
              <w:t>chọn</w:t>
            </w:r>
            <w:proofErr w:type="spellEnd"/>
            <w:r w:rsidRPr="0071206E">
              <w:rPr>
                <w:rFonts w:cs="Times New Roman"/>
                <w:i/>
                <w:iCs/>
                <w:lang w:val="en-US"/>
              </w:rPr>
              <w:t xml:space="preserve"> </w:t>
            </w:r>
            <w:proofErr w:type="spellStart"/>
            <w:r w:rsidRPr="0071206E">
              <w:rPr>
                <w:rFonts w:cs="Times New Roman"/>
                <w:i/>
                <w:iCs/>
                <w:lang w:val="en-US"/>
              </w:rPr>
              <w:t>mục</w:t>
            </w:r>
            <w:proofErr w:type="spellEnd"/>
            <w:r w:rsidRPr="0071206E">
              <w:rPr>
                <w:rFonts w:cs="Times New Roman"/>
                <w:i/>
                <w:iCs/>
                <w:lang w:val="en-US"/>
              </w:rPr>
              <w:t xml:space="preserve"> </w:t>
            </w:r>
            <w:proofErr w:type="spellStart"/>
            <w:r w:rsidRPr="0071206E">
              <w:rPr>
                <w:rFonts w:cs="Times New Roman"/>
                <w:i/>
                <w:iCs/>
                <w:lang w:val="en-US"/>
              </w:rPr>
              <w:t>thông</w:t>
            </w:r>
            <w:proofErr w:type="spellEnd"/>
            <w:r w:rsidRPr="0071206E">
              <w:rPr>
                <w:rFonts w:cs="Times New Roman"/>
                <w:i/>
                <w:iCs/>
                <w:lang w:val="en-US"/>
              </w:rPr>
              <w:t xml:space="preserve"> </w:t>
            </w:r>
            <w:proofErr w:type="spellStart"/>
            <w:r w:rsidRPr="0071206E">
              <w:rPr>
                <w:rFonts w:cs="Times New Roman"/>
                <w:i/>
                <w:iCs/>
                <w:lang w:val="en-US"/>
              </w:rPr>
              <w:t>báo</w:t>
            </w:r>
            <w:proofErr w:type="spellEnd"/>
            <w:r w:rsidRPr="0071206E">
              <w:rPr>
                <w:rFonts w:cs="Times New Roman"/>
                <w:i/>
                <w:iCs/>
                <w:lang w:val="en-US"/>
              </w:rPr>
              <w:t xml:space="preserve"> </w:t>
            </w:r>
            <w:proofErr w:type="spellStart"/>
            <w:r w:rsidRPr="0071206E">
              <w:rPr>
                <w:rFonts w:cs="Times New Roman"/>
                <w:i/>
                <w:iCs/>
                <w:lang w:val="en-US"/>
              </w:rPr>
              <w:t>tuyển</w:t>
            </w:r>
            <w:proofErr w:type="spellEnd"/>
            <w:r w:rsidRPr="0071206E">
              <w:rPr>
                <w:rFonts w:cs="Times New Roman"/>
                <w:i/>
                <w:iCs/>
                <w:lang w:val="en-US"/>
              </w:rPr>
              <w:t xml:space="preserve"> </w:t>
            </w:r>
            <w:proofErr w:type="spellStart"/>
            <w:r w:rsidRPr="0071206E">
              <w:rPr>
                <w:rFonts w:cs="Times New Roman"/>
                <w:i/>
                <w:iCs/>
                <w:lang w:val="en-US"/>
              </w:rPr>
              <w:t>sinh</w:t>
            </w:r>
            <w:proofErr w:type="spellEnd"/>
            <w:r w:rsidRPr="0071206E">
              <w:rPr>
                <w:rFonts w:cs="Times New Roman"/>
                <w:i/>
                <w:iCs/>
                <w:lang w:val="en-US"/>
              </w:rPr>
              <w:t xml:space="preserve"> </w:t>
            </w:r>
            <w:proofErr w:type="spellStart"/>
            <w:r w:rsidRPr="0071206E">
              <w:rPr>
                <w:rFonts w:cs="Times New Roman"/>
                <w:i/>
                <w:iCs/>
                <w:lang w:val="en-US"/>
              </w:rPr>
              <w:t>thì</w:t>
            </w:r>
            <w:proofErr w:type="spellEnd"/>
            <w:r w:rsidRPr="0071206E">
              <w:rPr>
                <w:rFonts w:cs="Times New Roman"/>
                <w:i/>
                <w:iCs/>
                <w:lang w:val="en-US"/>
              </w:rPr>
              <w:t xml:space="preserve"> </w:t>
            </w:r>
            <w:proofErr w:type="spellStart"/>
            <w:r w:rsidR="002A26A0">
              <w:rPr>
                <w:rFonts w:cs="Times New Roman"/>
                <w:i/>
                <w:iCs/>
                <w:lang w:val="en-US"/>
              </w:rPr>
              <w:t>hệ</w:t>
            </w:r>
            <w:proofErr w:type="spellEnd"/>
            <w:r w:rsidR="002A26A0">
              <w:rPr>
                <w:rFonts w:cs="Times New Roman"/>
                <w:i/>
                <w:iCs/>
                <w:lang w:val="en-US"/>
              </w:rPr>
              <w:t xml:space="preserve"> </w:t>
            </w:r>
            <w:proofErr w:type="spellStart"/>
            <w:r w:rsidR="002A26A0">
              <w:rPr>
                <w:rFonts w:cs="Times New Roman"/>
                <w:i/>
                <w:iCs/>
                <w:lang w:val="en-US"/>
              </w:rPr>
              <w:t>thống</w:t>
            </w:r>
            <w:proofErr w:type="spellEnd"/>
            <w:r w:rsidR="002A26A0">
              <w:rPr>
                <w:rFonts w:cs="Times New Roman"/>
                <w:i/>
                <w:iCs/>
                <w:lang w:val="en-US"/>
              </w:rPr>
              <w:t xml:space="preserve"> </w:t>
            </w:r>
            <w:proofErr w:type="spellStart"/>
            <w:r w:rsidRPr="0071206E">
              <w:rPr>
                <w:rFonts w:cs="Times New Roman"/>
                <w:i/>
                <w:iCs/>
                <w:lang w:val="en-US"/>
              </w:rPr>
              <w:t>sẽ</w:t>
            </w:r>
            <w:proofErr w:type="spellEnd"/>
            <w:r w:rsidRPr="0071206E">
              <w:rPr>
                <w:rFonts w:cs="Times New Roman"/>
                <w:i/>
                <w:iCs/>
                <w:lang w:val="en-US"/>
              </w:rPr>
              <w:t xml:space="preserve"> </w:t>
            </w:r>
            <w:proofErr w:type="spellStart"/>
            <w:r w:rsidRPr="0071206E">
              <w:rPr>
                <w:rFonts w:cs="Times New Roman"/>
                <w:i/>
                <w:iCs/>
                <w:lang w:val="en-US"/>
              </w:rPr>
              <w:t>rẽ</w:t>
            </w:r>
            <w:proofErr w:type="spellEnd"/>
            <w:r w:rsidRPr="0071206E">
              <w:rPr>
                <w:rFonts w:cs="Times New Roman"/>
                <w:i/>
                <w:iCs/>
                <w:lang w:val="en-US"/>
              </w:rPr>
              <w:t xml:space="preserve"> </w:t>
            </w:r>
            <w:proofErr w:type="spellStart"/>
            <w:r w:rsidRPr="0071206E">
              <w:rPr>
                <w:rFonts w:cs="Times New Roman"/>
                <w:i/>
                <w:iCs/>
                <w:lang w:val="en-US"/>
              </w:rPr>
              <w:t>nhánh</w:t>
            </w:r>
            <w:proofErr w:type="spellEnd"/>
            <w:r w:rsidRPr="0071206E">
              <w:rPr>
                <w:rFonts w:cs="Times New Roman"/>
                <w:i/>
                <w:iCs/>
                <w:lang w:val="en-US"/>
              </w:rPr>
              <w:t xml:space="preserve"> sang </w:t>
            </w:r>
            <w:proofErr w:type="spellStart"/>
            <w:r w:rsidRPr="0071206E">
              <w:rPr>
                <w:rFonts w:cs="Times New Roman"/>
                <w:i/>
                <w:iCs/>
                <w:lang w:val="en-US"/>
              </w:rPr>
              <w:t>chuỗi</w:t>
            </w:r>
            <w:proofErr w:type="spellEnd"/>
            <w:r w:rsidRPr="0071206E">
              <w:rPr>
                <w:rFonts w:cs="Times New Roman"/>
                <w:i/>
                <w:iCs/>
                <w:lang w:val="en-US"/>
              </w:rPr>
              <w:t xml:space="preserve"> A1 </w:t>
            </w:r>
            <w:proofErr w:type="spellStart"/>
            <w:r w:rsidRPr="0071206E">
              <w:rPr>
                <w:rFonts w:cs="Times New Roman"/>
                <w:i/>
                <w:iCs/>
                <w:lang w:val="en-US"/>
              </w:rPr>
              <w:t>của</w:t>
            </w:r>
            <w:proofErr w:type="spellEnd"/>
            <w:r w:rsidRPr="0071206E">
              <w:rPr>
                <w:rFonts w:cs="Times New Roman"/>
                <w:i/>
                <w:iCs/>
                <w:lang w:val="en-US"/>
              </w:rPr>
              <w:t xml:space="preserve"> </w:t>
            </w:r>
            <w:proofErr w:type="spellStart"/>
            <w:r w:rsidRPr="0071206E">
              <w:rPr>
                <w:rFonts w:cs="Times New Roman"/>
                <w:i/>
                <w:iCs/>
                <w:lang w:val="en-US"/>
              </w:rPr>
              <w:t>kịch</w:t>
            </w:r>
            <w:proofErr w:type="spellEnd"/>
            <w:r w:rsidRPr="0071206E">
              <w:rPr>
                <w:rFonts w:cs="Times New Roman"/>
                <w:i/>
                <w:iCs/>
                <w:lang w:val="en-US"/>
              </w:rPr>
              <w:t xml:space="preserve"> </w:t>
            </w:r>
            <w:proofErr w:type="spellStart"/>
            <w:r w:rsidRPr="0071206E">
              <w:rPr>
                <w:rFonts w:cs="Times New Roman"/>
                <w:i/>
                <w:iCs/>
                <w:lang w:val="en-US"/>
              </w:rPr>
              <w:lastRenderedPageBreak/>
              <w:t>bản</w:t>
            </w:r>
            <w:proofErr w:type="spellEnd"/>
            <w:r w:rsidRPr="0071206E">
              <w:rPr>
                <w:rFonts w:cs="Times New Roman"/>
                <w:i/>
                <w:iCs/>
                <w:lang w:val="en-US"/>
              </w:rPr>
              <w:t xml:space="preserve"> </w:t>
            </w:r>
            <w:proofErr w:type="spellStart"/>
            <w:r w:rsidRPr="0071206E">
              <w:rPr>
                <w:rFonts w:cs="Times New Roman"/>
                <w:i/>
                <w:iCs/>
                <w:lang w:val="en-US"/>
              </w:rPr>
              <w:t>thay</w:t>
            </w:r>
            <w:proofErr w:type="spellEnd"/>
            <w:r w:rsidRPr="0071206E">
              <w:rPr>
                <w:rFonts w:cs="Times New Roman"/>
                <w:i/>
                <w:iCs/>
                <w:lang w:val="en-US"/>
              </w:rPr>
              <w:t xml:space="preserve"> </w:t>
            </w:r>
            <w:proofErr w:type="spellStart"/>
            <w:r w:rsidRPr="0071206E">
              <w:rPr>
                <w:rFonts w:cs="Times New Roman"/>
                <w:i/>
                <w:iCs/>
                <w:lang w:val="en-US"/>
              </w:rPr>
              <w:t>thế</w:t>
            </w:r>
            <w:proofErr w:type="spellEnd"/>
            <w:r w:rsidRPr="0071206E">
              <w:rPr>
                <w:rFonts w:cs="Times New Roman"/>
                <w:i/>
                <w:iCs/>
                <w:lang w:val="en-US"/>
              </w:rPr>
              <w:t xml:space="preserve">. </w:t>
            </w:r>
            <w:proofErr w:type="spellStart"/>
            <w:r w:rsidRPr="0071206E">
              <w:rPr>
                <w:rFonts w:cs="Times New Roman"/>
                <w:i/>
                <w:iCs/>
                <w:lang w:val="en-US"/>
              </w:rPr>
              <w:t>Nếu</w:t>
            </w:r>
            <w:proofErr w:type="spellEnd"/>
            <w:r w:rsidRPr="0071206E">
              <w:rPr>
                <w:rFonts w:cs="Times New Roman"/>
                <w:i/>
                <w:iCs/>
                <w:lang w:val="en-US"/>
              </w:rPr>
              <w:t xml:space="preserve"> </w:t>
            </w:r>
            <w:proofErr w:type="spellStart"/>
            <w:r w:rsidRPr="0071206E">
              <w:rPr>
                <w:rFonts w:cs="Times New Roman"/>
                <w:i/>
                <w:iCs/>
                <w:lang w:val="en-US"/>
              </w:rPr>
              <w:t>người</w:t>
            </w:r>
            <w:proofErr w:type="spellEnd"/>
            <w:r w:rsidRPr="0071206E">
              <w:rPr>
                <w:rFonts w:cs="Times New Roman"/>
                <w:i/>
                <w:iCs/>
                <w:lang w:val="en-US"/>
              </w:rPr>
              <w:t xml:space="preserve"> </w:t>
            </w:r>
            <w:proofErr w:type="spellStart"/>
            <w:r w:rsidRPr="0071206E">
              <w:rPr>
                <w:rFonts w:cs="Times New Roman"/>
                <w:i/>
                <w:iCs/>
                <w:lang w:val="en-US"/>
              </w:rPr>
              <w:t>dùng</w:t>
            </w:r>
            <w:proofErr w:type="spellEnd"/>
            <w:r w:rsidRPr="0071206E">
              <w:rPr>
                <w:rFonts w:cs="Times New Roman"/>
                <w:i/>
                <w:iCs/>
                <w:lang w:val="en-US"/>
              </w:rPr>
              <w:t xml:space="preserve"> </w:t>
            </w:r>
            <w:proofErr w:type="spellStart"/>
            <w:r w:rsidRPr="0071206E">
              <w:rPr>
                <w:rFonts w:cs="Times New Roman"/>
                <w:i/>
                <w:iCs/>
                <w:lang w:val="en-US"/>
              </w:rPr>
              <w:t>chọn</w:t>
            </w:r>
            <w:proofErr w:type="spellEnd"/>
            <w:r w:rsidRPr="0071206E">
              <w:rPr>
                <w:rFonts w:cs="Times New Roman"/>
                <w:i/>
                <w:iCs/>
                <w:lang w:val="en-US"/>
              </w:rPr>
              <w:t xml:space="preserve"> </w:t>
            </w:r>
            <w:proofErr w:type="spellStart"/>
            <w:r w:rsidRPr="0071206E">
              <w:rPr>
                <w:rFonts w:cs="Times New Roman"/>
                <w:i/>
                <w:iCs/>
                <w:lang w:val="en-US"/>
              </w:rPr>
              <w:t>mục</w:t>
            </w:r>
            <w:proofErr w:type="spellEnd"/>
            <w:r w:rsidRPr="0071206E">
              <w:rPr>
                <w:rFonts w:cs="Times New Roman"/>
                <w:i/>
                <w:iCs/>
                <w:lang w:val="en-US"/>
              </w:rPr>
              <w:t xml:space="preserve"> </w:t>
            </w:r>
            <w:proofErr w:type="spellStart"/>
            <w:r w:rsidRPr="0071206E">
              <w:rPr>
                <w:rFonts w:cs="Times New Roman"/>
                <w:i/>
                <w:iCs/>
                <w:lang w:val="en-US"/>
              </w:rPr>
              <w:t>đăng</w:t>
            </w:r>
            <w:proofErr w:type="spellEnd"/>
            <w:r w:rsidRPr="0071206E">
              <w:rPr>
                <w:rFonts w:cs="Times New Roman"/>
                <w:i/>
                <w:iCs/>
                <w:lang w:val="en-US"/>
              </w:rPr>
              <w:t xml:space="preserve"> </w:t>
            </w:r>
            <w:proofErr w:type="spellStart"/>
            <w:r w:rsidRPr="0071206E">
              <w:rPr>
                <w:rFonts w:cs="Times New Roman"/>
                <w:i/>
                <w:iCs/>
                <w:lang w:val="en-US"/>
              </w:rPr>
              <w:t>thông</w:t>
            </w:r>
            <w:proofErr w:type="spellEnd"/>
            <w:r w:rsidRPr="0071206E">
              <w:rPr>
                <w:rFonts w:cs="Times New Roman"/>
                <w:i/>
                <w:iCs/>
                <w:lang w:val="en-US"/>
              </w:rPr>
              <w:t xml:space="preserve"> </w:t>
            </w:r>
            <w:proofErr w:type="spellStart"/>
            <w:r w:rsidRPr="0071206E">
              <w:rPr>
                <w:rFonts w:cs="Times New Roman"/>
                <w:i/>
                <w:iCs/>
                <w:lang w:val="en-US"/>
              </w:rPr>
              <w:t>báo</w:t>
            </w:r>
            <w:proofErr w:type="spellEnd"/>
            <w:r w:rsidRPr="0071206E">
              <w:rPr>
                <w:rFonts w:cs="Times New Roman"/>
                <w:i/>
                <w:iCs/>
                <w:lang w:val="en-US"/>
              </w:rPr>
              <w:t xml:space="preserve"> tin </w:t>
            </w:r>
            <w:proofErr w:type="spellStart"/>
            <w:r w:rsidRPr="0071206E">
              <w:rPr>
                <w:rFonts w:cs="Times New Roman"/>
                <w:i/>
                <w:iCs/>
                <w:lang w:val="en-US"/>
              </w:rPr>
              <w:t>tức</w:t>
            </w:r>
            <w:proofErr w:type="spellEnd"/>
            <w:r w:rsidRPr="0071206E">
              <w:rPr>
                <w:rFonts w:cs="Times New Roman"/>
                <w:i/>
                <w:iCs/>
                <w:lang w:val="en-US"/>
              </w:rPr>
              <w:t xml:space="preserve"> </w:t>
            </w:r>
            <w:proofErr w:type="spellStart"/>
            <w:r w:rsidRPr="0071206E">
              <w:rPr>
                <w:rFonts w:cs="Times New Roman"/>
                <w:i/>
                <w:iCs/>
                <w:lang w:val="en-US"/>
              </w:rPr>
              <w:t>và</w:t>
            </w:r>
            <w:proofErr w:type="spellEnd"/>
            <w:r w:rsidRPr="0071206E">
              <w:rPr>
                <w:rFonts w:cs="Times New Roman"/>
                <w:i/>
                <w:iCs/>
                <w:lang w:val="en-US"/>
              </w:rPr>
              <w:t xml:space="preserve"> </w:t>
            </w:r>
            <w:proofErr w:type="spellStart"/>
            <w:r w:rsidRPr="0071206E">
              <w:rPr>
                <w:rFonts w:cs="Times New Roman"/>
                <w:i/>
                <w:iCs/>
                <w:lang w:val="en-US"/>
              </w:rPr>
              <w:t>sự</w:t>
            </w:r>
            <w:proofErr w:type="spellEnd"/>
            <w:r w:rsidRPr="0071206E">
              <w:rPr>
                <w:rFonts w:cs="Times New Roman"/>
                <w:i/>
                <w:iCs/>
                <w:lang w:val="en-US"/>
              </w:rPr>
              <w:t xml:space="preserve"> </w:t>
            </w:r>
            <w:proofErr w:type="spellStart"/>
            <w:r w:rsidRPr="0071206E">
              <w:rPr>
                <w:rFonts w:cs="Times New Roman"/>
                <w:i/>
                <w:iCs/>
                <w:lang w:val="en-US"/>
              </w:rPr>
              <w:t>kiện</w:t>
            </w:r>
            <w:proofErr w:type="spellEnd"/>
            <w:r w:rsidRPr="0071206E">
              <w:rPr>
                <w:rFonts w:cs="Times New Roman"/>
                <w:i/>
                <w:iCs/>
                <w:lang w:val="en-US"/>
              </w:rPr>
              <w:t xml:space="preserve"> </w:t>
            </w:r>
            <w:proofErr w:type="spellStart"/>
            <w:r w:rsidRPr="0071206E">
              <w:rPr>
                <w:rFonts w:cs="Times New Roman"/>
                <w:i/>
                <w:iCs/>
                <w:lang w:val="en-US"/>
              </w:rPr>
              <w:t>thì</w:t>
            </w:r>
            <w:proofErr w:type="spellEnd"/>
            <w:r w:rsidR="002A26A0">
              <w:rPr>
                <w:rFonts w:cs="Times New Roman"/>
                <w:i/>
                <w:iCs/>
                <w:lang w:val="en-US"/>
              </w:rPr>
              <w:t xml:space="preserve"> </w:t>
            </w:r>
            <w:proofErr w:type="spellStart"/>
            <w:r w:rsidR="002A26A0">
              <w:rPr>
                <w:rFonts w:cs="Times New Roman"/>
                <w:i/>
                <w:iCs/>
                <w:lang w:val="en-US"/>
              </w:rPr>
              <w:t>hệ</w:t>
            </w:r>
            <w:proofErr w:type="spellEnd"/>
            <w:r w:rsidR="002A26A0">
              <w:rPr>
                <w:rFonts w:cs="Times New Roman"/>
                <w:i/>
                <w:iCs/>
                <w:lang w:val="en-US"/>
              </w:rPr>
              <w:t xml:space="preserve"> </w:t>
            </w:r>
            <w:proofErr w:type="spellStart"/>
            <w:r w:rsidR="002A26A0">
              <w:rPr>
                <w:rFonts w:cs="Times New Roman"/>
                <w:i/>
                <w:iCs/>
                <w:lang w:val="en-US"/>
              </w:rPr>
              <w:t>thống</w:t>
            </w:r>
            <w:proofErr w:type="spellEnd"/>
            <w:r w:rsidRPr="0071206E">
              <w:rPr>
                <w:rFonts w:cs="Times New Roman"/>
                <w:i/>
                <w:iCs/>
                <w:lang w:val="en-US"/>
              </w:rPr>
              <w:t xml:space="preserve"> </w:t>
            </w:r>
            <w:proofErr w:type="spellStart"/>
            <w:r w:rsidRPr="0071206E">
              <w:rPr>
                <w:rFonts w:cs="Times New Roman"/>
                <w:i/>
                <w:iCs/>
                <w:lang w:val="en-US"/>
              </w:rPr>
              <w:t>sẽ</w:t>
            </w:r>
            <w:proofErr w:type="spellEnd"/>
            <w:r w:rsidRPr="0071206E">
              <w:rPr>
                <w:rFonts w:cs="Times New Roman"/>
                <w:i/>
                <w:iCs/>
                <w:lang w:val="en-US"/>
              </w:rPr>
              <w:t xml:space="preserve"> </w:t>
            </w:r>
            <w:proofErr w:type="spellStart"/>
            <w:r w:rsidRPr="0071206E">
              <w:rPr>
                <w:rFonts w:cs="Times New Roman"/>
                <w:i/>
                <w:iCs/>
                <w:lang w:val="en-US"/>
              </w:rPr>
              <w:t>rẽ</w:t>
            </w:r>
            <w:proofErr w:type="spellEnd"/>
            <w:r w:rsidRPr="0071206E">
              <w:rPr>
                <w:rFonts w:cs="Times New Roman"/>
                <w:i/>
                <w:iCs/>
                <w:lang w:val="en-US"/>
              </w:rPr>
              <w:t xml:space="preserve"> </w:t>
            </w:r>
            <w:proofErr w:type="spellStart"/>
            <w:r w:rsidRPr="0071206E">
              <w:rPr>
                <w:rFonts w:cs="Times New Roman"/>
                <w:i/>
                <w:iCs/>
                <w:lang w:val="en-US"/>
              </w:rPr>
              <w:t>nhánh</w:t>
            </w:r>
            <w:proofErr w:type="spellEnd"/>
            <w:r w:rsidRPr="0071206E">
              <w:rPr>
                <w:rFonts w:cs="Times New Roman"/>
                <w:i/>
                <w:iCs/>
                <w:lang w:val="en-US"/>
              </w:rPr>
              <w:t xml:space="preserve"> sang </w:t>
            </w:r>
            <w:proofErr w:type="spellStart"/>
            <w:r w:rsidRPr="0071206E">
              <w:rPr>
                <w:rFonts w:cs="Times New Roman"/>
                <w:i/>
                <w:iCs/>
                <w:lang w:val="en-US"/>
              </w:rPr>
              <w:t>chuỗi</w:t>
            </w:r>
            <w:proofErr w:type="spellEnd"/>
            <w:r w:rsidRPr="0071206E">
              <w:rPr>
                <w:rFonts w:cs="Times New Roman"/>
                <w:i/>
                <w:iCs/>
                <w:lang w:val="en-US"/>
              </w:rPr>
              <w:t xml:space="preserve"> A2 </w:t>
            </w:r>
            <w:proofErr w:type="spellStart"/>
            <w:r w:rsidRPr="0071206E">
              <w:rPr>
                <w:rFonts w:cs="Times New Roman"/>
                <w:i/>
                <w:iCs/>
                <w:lang w:val="en-US"/>
              </w:rPr>
              <w:t>của</w:t>
            </w:r>
            <w:proofErr w:type="spellEnd"/>
            <w:r w:rsidRPr="0071206E">
              <w:rPr>
                <w:rFonts w:cs="Times New Roman"/>
                <w:i/>
                <w:iCs/>
                <w:lang w:val="en-US"/>
              </w:rPr>
              <w:t xml:space="preserve"> </w:t>
            </w:r>
            <w:proofErr w:type="spellStart"/>
            <w:r w:rsidRPr="0071206E">
              <w:rPr>
                <w:rFonts w:cs="Times New Roman"/>
                <w:i/>
                <w:iCs/>
                <w:lang w:val="en-US"/>
              </w:rPr>
              <w:t>kịch</w:t>
            </w:r>
            <w:proofErr w:type="spellEnd"/>
            <w:r w:rsidRPr="0071206E">
              <w:rPr>
                <w:rFonts w:cs="Times New Roman"/>
                <w:i/>
                <w:iCs/>
                <w:lang w:val="en-US"/>
              </w:rPr>
              <w:t xml:space="preserve"> </w:t>
            </w:r>
            <w:proofErr w:type="spellStart"/>
            <w:r w:rsidRPr="0071206E">
              <w:rPr>
                <w:rFonts w:cs="Times New Roman"/>
                <w:i/>
                <w:iCs/>
                <w:lang w:val="en-US"/>
              </w:rPr>
              <w:t>bản</w:t>
            </w:r>
            <w:proofErr w:type="spellEnd"/>
            <w:r w:rsidRPr="0071206E">
              <w:rPr>
                <w:rFonts w:cs="Times New Roman"/>
                <w:i/>
                <w:iCs/>
                <w:lang w:val="en-US"/>
              </w:rPr>
              <w:t xml:space="preserve"> </w:t>
            </w:r>
            <w:proofErr w:type="spellStart"/>
            <w:r w:rsidRPr="0071206E">
              <w:rPr>
                <w:rFonts w:cs="Times New Roman"/>
                <w:i/>
                <w:iCs/>
                <w:lang w:val="en-US"/>
              </w:rPr>
              <w:t>thay</w:t>
            </w:r>
            <w:proofErr w:type="spellEnd"/>
            <w:r w:rsidRPr="0071206E">
              <w:rPr>
                <w:rFonts w:cs="Times New Roman"/>
                <w:i/>
                <w:iCs/>
                <w:lang w:val="en-US"/>
              </w:rPr>
              <w:t xml:space="preserve"> </w:t>
            </w:r>
            <w:proofErr w:type="spellStart"/>
            <w:r w:rsidRPr="0071206E">
              <w:rPr>
                <w:rFonts w:cs="Times New Roman"/>
                <w:i/>
                <w:iCs/>
                <w:lang w:val="en-US"/>
              </w:rPr>
              <w:t>thế</w:t>
            </w:r>
            <w:proofErr w:type="spellEnd"/>
            <w:r w:rsidRPr="0071206E">
              <w:rPr>
                <w:rFonts w:cs="Times New Roman"/>
                <w:i/>
                <w:iCs/>
                <w:lang w:val="en-US"/>
              </w:rPr>
              <w:t>).</w:t>
            </w:r>
          </w:p>
        </w:tc>
      </w:tr>
      <w:tr w:rsidR="00013F0D" w:rsidRPr="001E57AD" w14:paraId="402F74DA" w14:textId="77777777" w:rsidTr="000C299A">
        <w:tc>
          <w:tcPr>
            <w:tcW w:w="3392" w:type="dxa"/>
            <w:shd w:val="clear" w:color="auto" w:fill="auto"/>
            <w:tcMar>
              <w:top w:w="100" w:type="dxa"/>
              <w:left w:w="100" w:type="dxa"/>
              <w:bottom w:w="100" w:type="dxa"/>
              <w:right w:w="100" w:type="dxa"/>
            </w:tcMar>
            <w:vAlign w:val="center"/>
          </w:tcPr>
          <w:p w14:paraId="72EB5D94" w14:textId="77777777" w:rsidR="00013F0D" w:rsidRPr="000C299A" w:rsidRDefault="00E952C3" w:rsidP="000C299A">
            <w:pPr>
              <w:widowControl w:val="0"/>
              <w:spacing w:line="240" w:lineRule="auto"/>
              <w:rPr>
                <w:rFonts w:cs="Times New Roman"/>
                <w:b/>
              </w:rPr>
            </w:pPr>
            <w:r w:rsidRPr="000C299A">
              <w:rPr>
                <w:rFonts w:cs="Times New Roman"/>
                <w:b/>
              </w:rPr>
              <w:lastRenderedPageBreak/>
              <w:t>Kịch bản thay thế</w:t>
            </w:r>
          </w:p>
          <w:p w14:paraId="4A71FD43" w14:textId="77777777" w:rsidR="00013F0D" w:rsidRPr="000C299A" w:rsidRDefault="00013F0D" w:rsidP="000C299A">
            <w:pPr>
              <w:widowControl w:val="0"/>
              <w:spacing w:line="240" w:lineRule="auto"/>
              <w:rPr>
                <w:rFonts w:cs="Times New Roman"/>
                <w:b/>
              </w:rPr>
            </w:pPr>
          </w:p>
        </w:tc>
        <w:tc>
          <w:tcPr>
            <w:tcW w:w="6418" w:type="dxa"/>
            <w:shd w:val="clear" w:color="auto" w:fill="auto"/>
            <w:tcMar>
              <w:top w:w="100" w:type="dxa"/>
              <w:left w:w="100" w:type="dxa"/>
              <w:bottom w:w="100" w:type="dxa"/>
              <w:right w:w="100" w:type="dxa"/>
            </w:tcMar>
            <w:vAlign w:val="center"/>
          </w:tcPr>
          <w:p w14:paraId="120DCEFB" w14:textId="77777777" w:rsidR="00013F0D" w:rsidRPr="001E57AD" w:rsidRDefault="00E952C3" w:rsidP="000C299A">
            <w:pPr>
              <w:widowControl w:val="0"/>
              <w:spacing w:line="240" w:lineRule="auto"/>
              <w:rPr>
                <w:rFonts w:cs="Times New Roman"/>
              </w:rPr>
            </w:pPr>
            <w:r w:rsidRPr="001E57AD">
              <w:rPr>
                <w:rFonts w:cs="Times New Roman"/>
              </w:rPr>
              <w:t>A1-Ban giám hiệu chọn mục đăng thông báo tuyển sinh</w:t>
            </w:r>
          </w:p>
          <w:p w14:paraId="36CA2C48" w14:textId="77777777" w:rsidR="00013F0D" w:rsidRPr="001E57AD" w:rsidRDefault="00E952C3" w:rsidP="000C299A">
            <w:pPr>
              <w:widowControl w:val="0"/>
              <w:spacing w:line="240" w:lineRule="auto"/>
              <w:rPr>
                <w:rFonts w:cs="Times New Roman"/>
              </w:rPr>
            </w:pPr>
            <w:r w:rsidRPr="001E57AD">
              <w:rPr>
                <w:rFonts w:cs="Times New Roman"/>
              </w:rPr>
              <w:t>Chuỗi A1 bắt đầu từ bước 5 kịch bản thường</w:t>
            </w:r>
          </w:p>
          <w:p w14:paraId="0511895F" w14:textId="77777777" w:rsidR="00013F0D" w:rsidRPr="001E57AD" w:rsidRDefault="00E952C3">
            <w:pPr>
              <w:widowControl w:val="0"/>
              <w:numPr>
                <w:ilvl w:val="0"/>
                <w:numId w:val="17"/>
              </w:numPr>
              <w:spacing w:line="240" w:lineRule="auto"/>
              <w:rPr>
                <w:rFonts w:cs="Times New Roman"/>
              </w:rPr>
            </w:pPr>
            <w:r w:rsidRPr="001E57AD">
              <w:rPr>
                <w:rFonts w:cs="Times New Roman"/>
              </w:rPr>
              <w:t xml:space="preserve">Hệ thống trả về giao diện đăng thông báo tuyển sinh và cho phép người dùng nhập thông tin đăng bài. </w:t>
            </w:r>
          </w:p>
          <w:p w14:paraId="0CCFB25E" w14:textId="77777777" w:rsidR="00013F0D" w:rsidRPr="001E57AD" w:rsidRDefault="00E952C3">
            <w:pPr>
              <w:widowControl w:val="0"/>
              <w:numPr>
                <w:ilvl w:val="0"/>
                <w:numId w:val="17"/>
              </w:numPr>
              <w:spacing w:line="240" w:lineRule="auto"/>
              <w:rPr>
                <w:rFonts w:cs="Times New Roman"/>
              </w:rPr>
            </w:pPr>
            <w:r w:rsidRPr="001E57AD">
              <w:rPr>
                <w:rFonts w:cs="Times New Roman"/>
              </w:rPr>
              <w:t>Ban giám hiệu nhập thông tin tuyển sinh và nhấn đăng bài</w:t>
            </w:r>
          </w:p>
          <w:p w14:paraId="16FA841C" w14:textId="77777777" w:rsidR="00013F0D" w:rsidRPr="001E57AD" w:rsidRDefault="00E952C3">
            <w:pPr>
              <w:widowControl w:val="0"/>
              <w:numPr>
                <w:ilvl w:val="0"/>
                <w:numId w:val="17"/>
              </w:numPr>
              <w:spacing w:line="240" w:lineRule="auto"/>
              <w:rPr>
                <w:rFonts w:cs="Times New Roman"/>
              </w:rPr>
            </w:pPr>
            <w:r w:rsidRPr="001E57AD">
              <w:rPr>
                <w:rFonts w:cs="Times New Roman"/>
              </w:rPr>
              <w:t>Quay lại bước 5 ở kịch bản thường</w:t>
            </w:r>
          </w:p>
          <w:p w14:paraId="23AAF659" w14:textId="77777777" w:rsidR="00013F0D" w:rsidRPr="001E57AD" w:rsidRDefault="00E952C3" w:rsidP="000C299A">
            <w:pPr>
              <w:widowControl w:val="0"/>
              <w:spacing w:line="240" w:lineRule="auto"/>
              <w:rPr>
                <w:rFonts w:cs="Times New Roman"/>
              </w:rPr>
            </w:pPr>
            <w:r w:rsidRPr="001E57AD">
              <w:rPr>
                <w:rFonts w:cs="Times New Roman"/>
              </w:rPr>
              <w:t>A2-Ban giám hiệu chọn mục đăng thông báo tin tức và sự kiện</w:t>
            </w:r>
          </w:p>
          <w:p w14:paraId="70B97571" w14:textId="77777777" w:rsidR="00013F0D" w:rsidRPr="001E57AD" w:rsidRDefault="00E952C3" w:rsidP="000C299A">
            <w:pPr>
              <w:widowControl w:val="0"/>
              <w:spacing w:line="240" w:lineRule="auto"/>
              <w:rPr>
                <w:rFonts w:cs="Times New Roman"/>
              </w:rPr>
            </w:pPr>
            <w:r w:rsidRPr="001E57AD">
              <w:rPr>
                <w:rFonts w:cs="Times New Roman"/>
              </w:rPr>
              <w:t>Chuỗi A2 bắt đầu từ bước 5 kịch bản thường</w:t>
            </w:r>
          </w:p>
          <w:p w14:paraId="15DB6A56" w14:textId="77777777" w:rsidR="00013F0D" w:rsidRPr="001E57AD" w:rsidRDefault="00E952C3">
            <w:pPr>
              <w:widowControl w:val="0"/>
              <w:numPr>
                <w:ilvl w:val="0"/>
                <w:numId w:val="18"/>
              </w:numPr>
              <w:spacing w:line="240" w:lineRule="auto"/>
              <w:rPr>
                <w:rFonts w:cs="Times New Roman"/>
              </w:rPr>
            </w:pPr>
            <w:r w:rsidRPr="001E57AD">
              <w:rPr>
                <w:rFonts w:cs="Times New Roman"/>
              </w:rPr>
              <w:t>Hệ thống trả về giao diện đăng thông báo tin tức và sự kiện và cho phép người dùng nhập thông tin đăng bài.</w:t>
            </w:r>
          </w:p>
          <w:p w14:paraId="1D8B2981" w14:textId="77777777" w:rsidR="00013F0D" w:rsidRPr="001E57AD" w:rsidRDefault="00E952C3">
            <w:pPr>
              <w:widowControl w:val="0"/>
              <w:numPr>
                <w:ilvl w:val="0"/>
                <w:numId w:val="18"/>
              </w:numPr>
              <w:spacing w:line="240" w:lineRule="auto"/>
              <w:rPr>
                <w:rFonts w:cs="Times New Roman"/>
              </w:rPr>
            </w:pPr>
            <w:r w:rsidRPr="001E57AD">
              <w:rPr>
                <w:rFonts w:cs="Times New Roman"/>
              </w:rPr>
              <w:t>Ban giám hiệu nhập thông tin tức và sự kiện và nhấn đăng bài</w:t>
            </w:r>
          </w:p>
          <w:p w14:paraId="7EC3FF8B" w14:textId="77777777" w:rsidR="00013F0D" w:rsidRPr="001E57AD" w:rsidRDefault="00E952C3">
            <w:pPr>
              <w:widowControl w:val="0"/>
              <w:numPr>
                <w:ilvl w:val="0"/>
                <w:numId w:val="18"/>
              </w:numPr>
              <w:spacing w:line="240" w:lineRule="auto"/>
              <w:rPr>
                <w:rFonts w:cs="Times New Roman"/>
              </w:rPr>
            </w:pPr>
            <w:r w:rsidRPr="001E57AD">
              <w:rPr>
                <w:rFonts w:cs="Times New Roman"/>
              </w:rPr>
              <w:t>Quay lại bước 4 kịch bản thường</w:t>
            </w:r>
          </w:p>
        </w:tc>
      </w:tr>
      <w:tr w:rsidR="00013F0D" w:rsidRPr="001E57AD" w14:paraId="2A19EC49" w14:textId="77777777" w:rsidTr="000C299A">
        <w:tc>
          <w:tcPr>
            <w:tcW w:w="3392" w:type="dxa"/>
            <w:shd w:val="clear" w:color="auto" w:fill="auto"/>
            <w:tcMar>
              <w:top w:w="100" w:type="dxa"/>
              <w:left w:w="100" w:type="dxa"/>
              <w:bottom w:w="100" w:type="dxa"/>
              <w:right w:w="100" w:type="dxa"/>
            </w:tcMar>
            <w:vAlign w:val="center"/>
          </w:tcPr>
          <w:p w14:paraId="77A2A4AF" w14:textId="77777777" w:rsidR="00013F0D" w:rsidRPr="000C299A" w:rsidRDefault="00E952C3" w:rsidP="000C299A">
            <w:pPr>
              <w:widowControl w:val="0"/>
              <w:spacing w:line="240" w:lineRule="auto"/>
              <w:rPr>
                <w:rFonts w:cs="Times New Roman"/>
                <w:b/>
              </w:rPr>
            </w:pPr>
            <w:r w:rsidRPr="000C299A">
              <w:rPr>
                <w:rFonts w:cs="Times New Roman"/>
                <w:b/>
              </w:rPr>
              <w:t>Kết quả</w:t>
            </w:r>
          </w:p>
        </w:tc>
        <w:tc>
          <w:tcPr>
            <w:tcW w:w="6418" w:type="dxa"/>
            <w:shd w:val="clear" w:color="auto" w:fill="auto"/>
            <w:tcMar>
              <w:top w:w="100" w:type="dxa"/>
              <w:left w:w="100" w:type="dxa"/>
              <w:bottom w:w="100" w:type="dxa"/>
              <w:right w:w="100" w:type="dxa"/>
            </w:tcMar>
            <w:vAlign w:val="center"/>
          </w:tcPr>
          <w:p w14:paraId="3594D771" w14:textId="77777777" w:rsidR="00013F0D" w:rsidRPr="001E57AD" w:rsidRDefault="00E952C3" w:rsidP="000C299A">
            <w:pPr>
              <w:widowControl w:val="0"/>
              <w:spacing w:line="240" w:lineRule="auto"/>
              <w:rPr>
                <w:rFonts w:cs="Times New Roman"/>
              </w:rPr>
            </w:pPr>
            <w:r w:rsidRPr="001E57AD">
              <w:rPr>
                <w:rFonts w:cs="Times New Roman"/>
              </w:rPr>
              <w:t>Hoàn thành quá trình quản lý tuyển sinh</w:t>
            </w:r>
          </w:p>
        </w:tc>
      </w:tr>
    </w:tbl>
    <w:p w14:paraId="3B5222A5" w14:textId="215369D6" w:rsidR="00013F0D" w:rsidRPr="001E57AD" w:rsidRDefault="00013F0D">
      <w:pPr>
        <w:rPr>
          <w:rFonts w:cs="Times New Roman"/>
        </w:rPr>
      </w:pPr>
    </w:p>
    <w:p w14:paraId="5907E5C3" w14:textId="3269FB7B" w:rsidR="00013F0D" w:rsidRDefault="0004198C">
      <w:pPr>
        <w:pStyle w:val="Heading3"/>
        <w:rPr>
          <w:lang w:val="en-US"/>
        </w:rPr>
      </w:pPr>
      <w:bookmarkStart w:id="241" w:name="_xlucs68kdld4" w:colFirst="0" w:colLast="0"/>
      <w:bookmarkEnd w:id="241"/>
      <w:r>
        <w:rPr>
          <w:lang w:val="en-US"/>
        </w:rPr>
        <w:t xml:space="preserve"> </w:t>
      </w:r>
      <w:bookmarkStart w:id="242" w:name="_Toc119444966"/>
      <w:r w:rsidR="00E952C3" w:rsidRPr="001E57AD">
        <w:t xml:space="preserve">Use case “ Quản lý trang thiết bị” </w:t>
      </w:r>
      <w:r w:rsidR="000C299A">
        <w:rPr>
          <w:lang w:val="en-US"/>
        </w:rPr>
        <w:t>.</w:t>
      </w:r>
      <w:bookmarkEnd w:id="242"/>
    </w:p>
    <w:p w14:paraId="21547D32" w14:textId="473781D9" w:rsidR="000C299A" w:rsidRPr="000C299A" w:rsidRDefault="000C299A" w:rsidP="000C299A">
      <w:pPr>
        <w:spacing w:before="240" w:after="240"/>
        <w:ind w:firstLine="720"/>
        <w:jc w:val="both"/>
        <w:rPr>
          <w:rFonts w:eastAsia="Times New Roman" w:cs="Times New Roman"/>
          <w:szCs w:val="28"/>
        </w:rPr>
      </w:pPr>
      <w:r w:rsidRPr="001E57AD">
        <w:rPr>
          <w:rFonts w:cs="Times New Roman"/>
        </w:rPr>
        <w:t>Chứ</w:t>
      </w:r>
      <w:r>
        <w:rPr>
          <w:rFonts w:cs="Times New Roman"/>
        </w:rPr>
        <w:t>c năng “ Quản lý trang thiết bị</w:t>
      </w:r>
      <w:r w:rsidRPr="001E57AD">
        <w:rPr>
          <w:rFonts w:cs="Times New Roman"/>
        </w:rPr>
        <w:t xml:space="preserve">” là một trong những chức năng của các actor Ban giám hiệu được thể hiện trong </w:t>
      </w:r>
      <w:r w:rsidR="00A5206F">
        <w:rPr>
          <w:rFonts w:cs="Times New Roman"/>
        </w:rPr>
        <w:fldChar w:fldCharType="begin"/>
      </w:r>
      <w:r w:rsidR="00A5206F">
        <w:rPr>
          <w:rFonts w:cs="Times New Roman"/>
        </w:rPr>
        <w:instrText xml:space="preserve"> REF _Ref118850471 \h </w:instrText>
      </w:r>
      <w:r w:rsidR="00A5206F">
        <w:rPr>
          <w:rFonts w:cs="Times New Roman"/>
        </w:rPr>
      </w:r>
      <w:r w:rsidR="00A5206F">
        <w:rPr>
          <w:rFonts w:cs="Times New Roman"/>
        </w:rPr>
        <w:fldChar w:fldCharType="separate"/>
      </w:r>
      <w:r w:rsidR="00A97CFA">
        <w:t xml:space="preserve">Hình </w:t>
      </w:r>
      <w:r w:rsidR="00A97CFA">
        <w:rPr>
          <w:noProof/>
        </w:rPr>
        <w:t>2</w:t>
      </w:r>
      <w:r w:rsidR="00A97CFA">
        <w:t>.</w:t>
      </w:r>
      <w:r w:rsidR="00A97CFA">
        <w:rPr>
          <w:noProof/>
        </w:rPr>
        <w:t>5</w:t>
      </w:r>
      <w:r w:rsidR="00A5206F">
        <w:rPr>
          <w:rFonts w:cs="Times New Roman"/>
        </w:rPr>
        <w:fldChar w:fldCharType="end"/>
      </w:r>
      <w:r w:rsidRPr="001E57AD">
        <w:rPr>
          <w:rFonts w:cs="Times New Roman"/>
        </w:rPr>
        <w:t>. Cho phép Ban giám hiệu quản lý</w:t>
      </w:r>
      <w:r w:rsidR="00A5206F">
        <w:rPr>
          <w:rFonts w:cs="Times New Roman"/>
          <w:lang w:val="en-US"/>
        </w:rPr>
        <w:t xml:space="preserve"> </w:t>
      </w:r>
      <w:proofErr w:type="spellStart"/>
      <w:r w:rsidR="00A5206F">
        <w:rPr>
          <w:rFonts w:cs="Times New Roman"/>
          <w:lang w:val="en-US"/>
        </w:rPr>
        <w:t>các</w:t>
      </w:r>
      <w:proofErr w:type="spellEnd"/>
      <w:r w:rsidR="00A5206F">
        <w:rPr>
          <w:rFonts w:cs="Times New Roman"/>
          <w:lang w:val="en-US"/>
        </w:rPr>
        <w:t xml:space="preserve"> </w:t>
      </w:r>
      <w:proofErr w:type="spellStart"/>
      <w:r w:rsidR="00A5206F">
        <w:rPr>
          <w:rFonts w:cs="Times New Roman"/>
          <w:lang w:val="en-US"/>
        </w:rPr>
        <w:t>trang</w:t>
      </w:r>
      <w:proofErr w:type="spellEnd"/>
      <w:r w:rsidR="00A5206F">
        <w:rPr>
          <w:rFonts w:cs="Times New Roman"/>
          <w:lang w:val="en-US"/>
        </w:rPr>
        <w:t xml:space="preserve"> </w:t>
      </w:r>
      <w:proofErr w:type="spellStart"/>
      <w:r w:rsidR="00A5206F">
        <w:rPr>
          <w:rFonts w:cs="Times New Roman"/>
          <w:lang w:val="en-US"/>
        </w:rPr>
        <w:t>thiết</w:t>
      </w:r>
      <w:proofErr w:type="spellEnd"/>
      <w:r w:rsidR="00A5206F">
        <w:rPr>
          <w:rFonts w:cs="Times New Roman"/>
          <w:lang w:val="en-US"/>
        </w:rPr>
        <w:t xml:space="preserve"> </w:t>
      </w:r>
      <w:proofErr w:type="spellStart"/>
      <w:r w:rsidR="00A5206F">
        <w:rPr>
          <w:rFonts w:cs="Times New Roman"/>
          <w:lang w:val="en-US"/>
        </w:rPr>
        <w:t>bị</w:t>
      </w:r>
      <w:proofErr w:type="spellEnd"/>
      <w:r w:rsidR="00A5206F">
        <w:rPr>
          <w:rFonts w:cs="Times New Roman"/>
          <w:lang w:val="en-US"/>
        </w:rPr>
        <w:t xml:space="preserve"> </w:t>
      </w:r>
      <w:proofErr w:type="spellStart"/>
      <w:r w:rsidR="00A5206F">
        <w:rPr>
          <w:rFonts w:cs="Times New Roman"/>
          <w:lang w:val="en-US"/>
        </w:rPr>
        <w:t>và</w:t>
      </w:r>
      <w:proofErr w:type="spellEnd"/>
      <w:r w:rsidR="00A5206F">
        <w:rPr>
          <w:rFonts w:cs="Times New Roman"/>
          <w:lang w:val="en-US"/>
        </w:rPr>
        <w:t xml:space="preserve"> </w:t>
      </w:r>
      <w:proofErr w:type="spellStart"/>
      <w:r w:rsidR="00A5206F">
        <w:rPr>
          <w:rFonts w:cs="Times New Roman"/>
          <w:lang w:val="en-US"/>
        </w:rPr>
        <w:t>cập</w:t>
      </w:r>
      <w:proofErr w:type="spellEnd"/>
      <w:r w:rsidR="00A5206F">
        <w:rPr>
          <w:rFonts w:cs="Times New Roman"/>
          <w:lang w:val="en-US"/>
        </w:rPr>
        <w:t xml:space="preserve"> </w:t>
      </w:r>
      <w:proofErr w:type="spellStart"/>
      <w:r w:rsidR="00A5206F">
        <w:rPr>
          <w:rFonts w:cs="Times New Roman"/>
          <w:lang w:val="en-US"/>
        </w:rPr>
        <w:t>nhật</w:t>
      </w:r>
      <w:proofErr w:type="spellEnd"/>
      <w:r w:rsidR="00A5206F">
        <w:rPr>
          <w:rFonts w:cs="Times New Roman"/>
          <w:lang w:val="en-US"/>
        </w:rPr>
        <w:t xml:space="preserve"> </w:t>
      </w:r>
      <w:proofErr w:type="spellStart"/>
      <w:r w:rsidR="00A5206F">
        <w:rPr>
          <w:rFonts w:cs="Times New Roman"/>
          <w:lang w:val="en-US"/>
        </w:rPr>
        <w:t>tình</w:t>
      </w:r>
      <w:proofErr w:type="spellEnd"/>
      <w:r w:rsidR="00A5206F">
        <w:rPr>
          <w:rFonts w:cs="Times New Roman"/>
          <w:lang w:val="en-US"/>
        </w:rPr>
        <w:t xml:space="preserve"> </w:t>
      </w:r>
      <w:proofErr w:type="spellStart"/>
      <w:r w:rsidR="00A5206F">
        <w:rPr>
          <w:rFonts w:cs="Times New Roman"/>
          <w:lang w:val="en-US"/>
        </w:rPr>
        <w:t>trạng</w:t>
      </w:r>
      <w:proofErr w:type="spellEnd"/>
      <w:r w:rsidR="00A5206F">
        <w:rPr>
          <w:rFonts w:cs="Times New Roman"/>
          <w:lang w:val="en-US"/>
        </w:rPr>
        <w:t xml:space="preserve"> </w:t>
      </w:r>
      <w:proofErr w:type="spellStart"/>
      <w:r w:rsidR="00A5206F">
        <w:rPr>
          <w:rFonts w:cs="Times New Roman"/>
          <w:lang w:val="en-US"/>
        </w:rPr>
        <w:t>thiết</w:t>
      </w:r>
      <w:proofErr w:type="spellEnd"/>
      <w:r w:rsidR="00A5206F">
        <w:rPr>
          <w:rFonts w:cs="Times New Roman"/>
          <w:lang w:val="en-US"/>
        </w:rPr>
        <w:t xml:space="preserve"> </w:t>
      </w:r>
      <w:proofErr w:type="spellStart"/>
      <w:r w:rsidR="00A5206F">
        <w:rPr>
          <w:rFonts w:cs="Times New Roman"/>
          <w:lang w:val="en-US"/>
        </w:rPr>
        <w:t>bị</w:t>
      </w:r>
      <w:proofErr w:type="spellEnd"/>
      <w:r w:rsidR="00A5206F">
        <w:rPr>
          <w:rFonts w:cs="Times New Roman"/>
          <w:lang w:val="en-US"/>
        </w:rPr>
        <w:t xml:space="preserve"> </w:t>
      </w:r>
      <w:proofErr w:type="spellStart"/>
      <w:r w:rsidR="00A5206F">
        <w:rPr>
          <w:rFonts w:cs="Times New Roman"/>
          <w:lang w:val="en-US"/>
        </w:rPr>
        <w:t>một</w:t>
      </w:r>
      <w:proofErr w:type="spellEnd"/>
      <w:r w:rsidR="00A5206F">
        <w:rPr>
          <w:rFonts w:cs="Times New Roman"/>
          <w:lang w:val="en-US"/>
        </w:rPr>
        <w:t xml:space="preserve"> </w:t>
      </w:r>
      <w:proofErr w:type="spellStart"/>
      <w:r w:rsidR="00A5206F">
        <w:rPr>
          <w:rFonts w:cs="Times New Roman"/>
          <w:lang w:val="en-US"/>
        </w:rPr>
        <w:t>cách</w:t>
      </w:r>
      <w:proofErr w:type="spellEnd"/>
      <w:r w:rsidR="00A5206F">
        <w:rPr>
          <w:rFonts w:cs="Times New Roman"/>
          <w:lang w:val="en-US"/>
        </w:rPr>
        <w:t xml:space="preserve"> </w:t>
      </w:r>
      <w:proofErr w:type="spellStart"/>
      <w:r w:rsidR="00A5206F">
        <w:rPr>
          <w:rFonts w:cs="Times New Roman"/>
          <w:lang w:val="en-US"/>
        </w:rPr>
        <w:t>dễ</w:t>
      </w:r>
      <w:proofErr w:type="spellEnd"/>
      <w:r w:rsidR="00A5206F">
        <w:rPr>
          <w:rFonts w:cs="Times New Roman"/>
          <w:lang w:val="en-US"/>
        </w:rPr>
        <w:t xml:space="preserve"> </w:t>
      </w:r>
      <w:proofErr w:type="spellStart"/>
      <w:r w:rsidR="00A5206F">
        <w:rPr>
          <w:rFonts w:cs="Times New Roman"/>
          <w:lang w:val="en-US"/>
        </w:rPr>
        <w:t>dàng</w:t>
      </w:r>
      <w:proofErr w:type="spellEnd"/>
      <w:r w:rsidRPr="001E57AD">
        <w:rPr>
          <w:rFonts w:cs="Times New Roman"/>
        </w:rPr>
        <w:t>.</w:t>
      </w:r>
      <w:r>
        <w:rPr>
          <w:rFonts w:cs="Times New Roman"/>
          <w:lang w:val="en-US"/>
        </w:rPr>
        <w:t xml:space="preserve"> </w:t>
      </w:r>
      <w:r w:rsidRPr="001E57AD">
        <w:rPr>
          <w:rFonts w:eastAsia="Times New Roman" w:cs="Times New Roman"/>
          <w:szCs w:val="28"/>
        </w:rPr>
        <w:t xml:space="preserve">Các thông tin cụ thể của chức năng này bào gồm các kịch bản </w:t>
      </w:r>
      <w:r>
        <w:rPr>
          <w:rFonts w:eastAsia="Times New Roman" w:cs="Times New Roman"/>
          <w:szCs w:val="28"/>
        </w:rPr>
        <w:t>sử dụng được mô tả cụ thể trong</w:t>
      </w:r>
      <w:r w:rsidR="00A5206F">
        <w:rPr>
          <w:rFonts w:eastAsia="Times New Roman" w:cs="Times New Roman"/>
          <w:szCs w:val="28"/>
          <w:lang w:val="en-US"/>
        </w:rPr>
        <w:t xml:space="preserve"> </w:t>
      </w:r>
      <w:r w:rsidR="00A5206F">
        <w:rPr>
          <w:rFonts w:eastAsia="Times New Roman" w:cs="Times New Roman"/>
          <w:szCs w:val="28"/>
          <w:lang w:val="en-US"/>
        </w:rPr>
        <w:fldChar w:fldCharType="begin"/>
      </w:r>
      <w:r w:rsidR="00A5206F">
        <w:rPr>
          <w:rFonts w:eastAsia="Times New Roman" w:cs="Times New Roman"/>
          <w:szCs w:val="28"/>
          <w:lang w:val="en-US"/>
        </w:rPr>
        <w:instrText xml:space="preserve"> REF _Ref118855469 \h </w:instrText>
      </w:r>
      <w:r w:rsidR="00A5206F">
        <w:rPr>
          <w:rFonts w:eastAsia="Times New Roman" w:cs="Times New Roman"/>
          <w:szCs w:val="28"/>
          <w:lang w:val="en-US"/>
        </w:rPr>
      </w:r>
      <w:r w:rsidR="00A5206F">
        <w:rPr>
          <w:rFonts w:eastAsia="Times New Roman" w:cs="Times New Roman"/>
          <w:szCs w:val="28"/>
          <w:lang w:val="en-US"/>
        </w:rPr>
        <w:fldChar w:fldCharType="separate"/>
      </w:r>
      <w:r w:rsidR="00A97CFA">
        <w:t xml:space="preserve">Bảng </w:t>
      </w:r>
      <w:r w:rsidR="00A97CFA">
        <w:rPr>
          <w:noProof/>
        </w:rPr>
        <w:t>2</w:t>
      </w:r>
      <w:r w:rsidR="00A97CFA">
        <w:t>.</w:t>
      </w:r>
      <w:r w:rsidR="00A97CFA">
        <w:rPr>
          <w:noProof/>
        </w:rPr>
        <w:t>10</w:t>
      </w:r>
      <w:r w:rsidR="00A5206F">
        <w:rPr>
          <w:rFonts w:eastAsia="Times New Roman" w:cs="Times New Roman"/>
          <w:szCs w:val="28"/>
          <w:lang w:val="en-US"/>
        </w:rPr>
        <w:fldChar w:fldCharType="end"/>
      </w:r>
      <w:r w:rsidRPr="001E57AD">
        <w:rPr>
          <w:rFonts w:eastAsia="Times New Roman" w:cs="Times New Roman"/>
          <w:i/>
          <w:szCs w:val="28"/>
        </w:rPr>
        <w:t xml:space="preserve"> </w:t>
      </w:r>
      <w:r w:rsidRPr="001E57AD">
        <w:rPr>
          <w:rFonts w:eastAsia="Times New Roman" w:cs="Times New Roman"/>
          <w:szCs w:val="28"/>
        </w:rPr>
        <w:t>bên dưới.</w:t>
      </w:r>
    </w:p>
    <w:p w14:paraId="5468806B" w14:textId="47662BB5" w:rsidR="0004198C" w:rsidRDefault="0004198C" w:rsidP="00BE4F8B">
      <w:pPr>
        <w:pStyle w:val="Caption"/>
      </w:pPr>
      <w:bookmarkStart w:id="243" w:name="_Ref118855469"/>
      <w:bookmarkStart w:id="244" w:name="_Toc119445049"/>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2</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10</w:t>
      </w:r>
      <w:r w:rsidR="005018C1">
        <w:rPr>
          <w:noProof/>
        </w:rPr>
        <w:fldChar w:fldCharType="end"/>
      </w:r>
      <w:bookmarkEnd w:id="243"/>
      <w:r w:rsidR="009434BF">
        <w:t xml:space="preserve">: </w:t>
      </w:r>
      <w:proofErr w:type="spellStart"/>
      <w:r w:rsidR="009434BF">
        <w:t>Mô</w:t>
      </w:r>
      <w:proofErr w:type="spellEnd"/>
      <w:r w:rsidR="009434BF">
        <w:t xml:space="preserve"> </w:t>
      </w:r>
      <w:proofErr w:type="spellStart"/>
      <w:r w:rsidR="009434BF">
        <w:t>tả</w:t>
      </w:r>
      <w:proofErr w:type="spellEnd"/>
      <w:r w:rsidR="009434BF">
        <w:t xml:space="preserve"> use case “</w:t>
      </w:r>
      <w:proofErr w:type="spellStart"/>
      <w:r w:rsidR="009434BF">
        <w:t>Quản</w:t>
      </w:r>
      <w:proofErr w:type="spellEnd"/>
      <w:r w:rsidR="009434BF">
        <w:t xml:space="preserve"> </w:t>
      </w:r>
      <w:proofErr w:type="spellStart"/>
      <w:r w:rsidR="009434BF">
        <w:t>lý</w:t>
      </w:r>
      <w:proofErr w:type="spellEnd"/>
      <w:r w:rsidR="009434BF">
        <w:t xml:space="preserve"> </w:t>
      </w:r>
      <w:proofErr w:type="spellStart"/>
      <w:r w:rsidR="009434BF">
        <w:t>trang</w:t>
      </w:r>
      <w:proofErr w:type="spellEnd"/>
      <w:r w:rsidR="009434BF">
        <w:t xml:space="preserve"> </w:t>
      </w:r>
      <w:proofErr w:type="spellStart"/>
      <w:r w:rsidR="009434BF">
        <w:t>thiết</w:t>
      </w:r>
      <w:proofErr w:type="spellEnd"/>
      <w:r w:rsidR="009434BF">
        <w:t xml:space="preserve"> </w:t>
      </w:r>
      <w:proofErr w:type="spellStart"/>
      <w:r w:rsidR="009434BF">
        <w:t>bị</w:t>
      </w:r>
      <w:proofErr w:type="spellEnd"/>
      <w:r w:rsidR="009434BF">
        <w:t>”</w:t>
      </w:r>
      <w:bookmarkEnd w:id="244"/>
    </w:p>
    <w:tbl>
      <w:tblPr>
        <w:tblStyle w:val="Style17"/>
        <w:tblW w:w="982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534"/>
        <w:gridCol w:w="6289"/>
      </w:tblGrid>
      <w:tr w:rsidR="00013F0D" w:rsidRPr="000C299A" w14:paraId="183EE280" w14:textId="77777777" w:rsidTr="000C299A">
        <w:tc>
          <w:tcPr>
            <w:tcW w:w="3534" w:type="dxa"/>
            <w:shd w:val="clear" w:color="auto" w:fill="auto"/>
            <w:tcMar>
              <w:top w:w="100" w:type="dxa"/>
              <w:left w:w="100" w:type="dxa"/>
              <w:bottom w:w="100" w:type="dxa"/>
              <w:right w:w="100" w:type="dxa"/>
            </w:tcMar>
            <w:vAlign w:val="center"/>
          </w:tcPr>
          <w:p w14:paraId="5064A49A" w14:textId="77777777" w:rsidR="00013F0D" w:rsidRPr="000C299A" w:rsidRDefault="00E952C3" w:rsidP="000C299A">
            <w:pPr>
              <w:widowControl w:val="0"/>
              <w:spacing w:line="240" w:lineRule="auto"/>
              <w:rPr>
                <w:rFonts w:cs="Times New Roman"/>
                <w:b/>
              </w:rPr>
            </w:pPr>
            <w:r w:rsidRPr="000C299A">
              <w:rPr>
                <w:rFonts w:cs="Times New Roman"/>
                <w:b/>
              </w:rPr>
              <w:t>Tên use case</w:t>
            </w:r>
          </w:p>
        </w:tc>
        <w:tc>
          <w:tcPr>
            <w:tcW w:w="6289" w:type="dxa"/>
            <w:shd w:val="clear" w:color="auto" w:fill="auto"/>
            <w:tcMar>
              <w:top w:w="100" w:type="dxa"/>
              <w:left w:w="100" w:type="dxa"/>
              <w:bottom w:w="100" w:type="dxa"/>
              <w:right w:w="100" w:type="dxa"/>
            </w:tcMar>
            <w:vAlign w:val="center"/>
          </w:tcPr>
          <w:p w14:paraId="400B9AD0" w14:textId="77777777" w:rsidR="00013F0D" w:rsidRPr="000C299A" w:rsidRDefault="00E952C3" w:rsidP="000C299A">
            <w:pPr>
              <w:widowControl w:val="0"/>
              <w:spacing w:line="240" w:lineRule="auto"/>
              <w:rPr>
                <w:rFonts w:cs="Times New Roman"/>
                <w:b/>
              </w:rPr>
            </w:pPr>
            <w:r w:rsidRPr="000C299A">
              <w:rPr>
                <w:rFonts w:cs="Times New Roman"/>
                <w:b/>
              </w:rPr>
              <w:t>Use case “Quản lý trang thiết bị”</w:t>
            </w:r>
          </w:p>
        </w:tc>
      </w:tr>
      <w:tr w:rsidR="00013F0D" w:rsidRPr="001E57AD" w14:paraId="266A200B" w14:textId="77777777" w:rsidTr="000C299A">
        <w:tc>
          <w:tcPr>
            <w:tcW w:w="3534" w:type="dxa"/>
            <w:shd w:val="clear" w:color="auto" w:fill="auto"/>
            <w:tcMar>
              <w:top w:w="100" w:type="dxa"/>
              <w:left w:w="100" w:type="dxa"/>
              <w:bottom w:w="100" w:type="dxa"/>
              <w:right w:w="100" w:type="dxa"/>
            </w:tcMar>
            <w:vAlign w:val="center"/>
          </w:tcPr>
          <w:p w14:paraId="3F84002C" w14:textId="77777777" w:rsidR="00013F0D" w:rsidRPr="000C299A" w:rsidRDefault="00E952C3" w:rsidP="000C299A">
            <w:pPr>
              <w:widowControl w:val="0"/>
              <w:spacing w:line="240" w:lineRule="auto"/>
              <w:rPr>
                <w:rFonts w:cs="Times New Roman"/>
                <w:b/>
              </w:rPr>
            </w:pPr>
            <w:r w:rsidRPr="000C299A">
              <w:rPr>
                <w:rFonts w:cs="Times New Roman"/>
                <w:b/>
              </w:rPr>
              <w:t>Tóm tắt</w:t>
            </w:r>
          </w:p>
        </w:tc>
        <w:tc>
          <w:tcPr>
            <w:tcW w:w="6289" w:type="dxa"/>
            <w:shd w:val="clear" w:color="auto" w:fill="auto"/>
            <w:tcMar>
              <w:top w:w="100" w:type="dxa"/>
              <w:left w:w="100" w:type="dxa"/>
              <w:bottom w:w="100" w:type="dxa"/>
              <w:right w:w="100" w:type="dxa"/>
            </w:tcMar>
            <w:vAlign w:val="center"/>
          </w:tcPr>
          <w:p w14:paraId="46077040" w14:textId="77777777" w:rsidR="00013F0D" w:rsidRPr="001E57AD" w:rsidRDefault="00E952C3" w:rsidP="000C299A">
            <w:pPr>
              <w:widowControl w:val="0"/>
              <w:spacing w:line="240" w:lineRule="auto"/>
              <w:rPr>
                <w:rFonts w:cs="Times New Roman"/>
              </w:rPr>
            </w:pPr>
            <w:r w:rsidRPr="001E57AD">
              <w:rPr>
                <w:rFonts w:cs="Times New Roman"/>
              </w:rPr>
              <w:t>Cho phép Ban giám hiệu truy cập vào hệ thống và sử dụng chức năng quản lý trang thiết bị</w:t>
            </w:r>
          </w:p>
        </w:tc>
      </w:tr>
      <w:tr w:rsidR="00013F0D" w:rsidRPr="001E57AD" w14:paraId="2BE27636" w14:textId="77777777" w:rsidTr="000C299A">
        <w:tc>
          <w:tcPr>
            <w:tcW w:w="3534" w:type="dxa"/>
            <w:shd w:val="clear" w:color="auto" w:fill="auto"/>
            <w:tcMar>
              <w:top w:w="100" w:type="dxa"/>
              <w:left w:w="100" w:type="dxa"/>
              <w:bottom w:w="100" w:type="dxa"/>
              <w:right w:w="100" w:type="dxa"/>
            </w:tcMar>
            <w:vAlign w:val="center"/>
          </w:tcPr>
          <w:p w14:paraId="505C02D6" w14:textId="77777777" w:rsidR="00013F0D" w:rsidRPr="000C299A" w:rsidRDefault="00E952C3" w:rsidP="000C299A">
            <w:pPr>
              <w:widowControl w:val="0"/>
              <w:spacing w:line="240" w:lineRule="auto"/>
              <w:rPr>
                <w:rFonts w:cs="Times New Roman"/>
                <w:b/>
              </w:rPr>
            </w:pPr>
            <w:r w:rsidRPr="000C299A">
              <w:rPr>
                <w:rFonts w:cs="Times New Roman"/>
                <w:b/>
              </w:rPr>
              <w:t>Actor</w:t>
            </w:r>
          </w:p>
        </w:tc>
        <w:tc>
          <w:tcPr>
            <w:tcW w:w="6289" w:type="dxa"/>
            <w:shd w:val="clear" w:color="auto" w:fill="auto"/>
            <w:tcMar>
              <w:top w:w="100" w:type="dxa"/>
              <w:left w:w="100" w:type="dxa"/>
              <w:bottom w:w="100" w:type="dxa"/>
              <w:right w:w="100" w:type="dxa"/>
            </w:tcMar>
            <w:vAlign w:val="center"/>
          </w:tcPr>
          <w:p w14:paraId="74E5B876" w14:textId="77777777" w:rsidR="00013F0D" w:rsidRPr="001E57AD" w:rsidRDefault="00E952C3" w:rsidP="000C299A">
            <w:pPr>
              <w:widowControl w:val="0"/>
              <w:spacing w:line="240" w:lineRule="auto"/>
              <w:rPr>
                <w:rFonts w:cs="Times New Roman"/>
              </w:rPr>
            </w:pPr>
            <w:r w:rsidRPr="001E57AD">
              <w:rPr>
                <w:rFonts w:cs="Times New Roman"/>
              </w:rPr>
              <w:t>Ban giám hiệu</w:t>
            </w:r>
          </w:p>
        </w:tc>
      </w:tr>
      <w:tr w:rsidR="00013F0D" w:rsidRPr="001E57AD" w14:paraId="4D70451C" w14:textId="77777777" w:rsidTr="000C299A">
        <w:tc>
          <w:tcPr>
            <w:tcW w:w="3534" w:type="dxa"/>
            <w:shd w:val="clear" w:color="auto" w:fill="auto"/>
            <w:tcMar>
              <w:top w:w="100" w:type="dxa"/>
              <w:left w:w="100" w:type="dxa"/>
              <w:bottom w:w="100" w:type="dxa"/>
              <w:right w:w="100" w:type="dxa"/>
            </w:tcMar>
            <w:vAlign w:val="center"/>
          </w:tcPr>
          <w:p w14:paraId="29DDCC76" w14:textId="77777777" w:rsidR="00013F0D" w:rsidRPr="000C299A" w:rsidRDefault="00E952C3" w:rsidP="000C299A">
            <w:pPr>
              <w:widowControl w:val="0"/>
              <w:spacing w:line="240" w:lineRule="auto"/>
              <w:rPr>
                <w:rFonts w:cs="Times New Roman"/>
                <w:b/>
              </w:rPr>
            </w:pPr>
            <w:r w:rsidRPr="000C299A">
              <w:rPr>
                <w:rFonts w:cs="Times New Roman"/>
                <w:b/>
              </w:rPr>
              <w:t>Ngày tạo</w:t>
            </w:r>
          </w:p>
        </w:tc>
        <w:tc>
          <w:tcPr>
            <w:tcW w:w="6289" w:type="dxa"/>
            <w:shd w:val="clear" w:color="auto" w:fill="auto"/>
            <w:tcMar>
              <w:top w:w="100" w:type="dxa"/>
              <w:left w:w="100" w:type="dxa"/>
              <w:bottom w:w="100" w:type="dxa"/>
              <w:right w:w="100" w:type="dxa"/>
            </w:tcMar>
            <w:vAlign w:val="center"/>
          </w:tcPr>
          <w:p w14:paraId="3CF99259" w14:textId="77777777" w:rsidR="00013F0D" w:rsidRPr="001E57AD" w:rsidRDefault="00E952C3" w:rsidP="000C299A">
            <w:pPr>
              <w:widowControl w:val="0"/>
              <w:spacing w:line="240" w:lineRule="auto"/>
              <w:rPr>
                <w:rFonts w:cs="Times New Roman"/>
              </w:rPr>
            </w:pPr>
            <w:r w:rsidRPr="001E57AD">
              <w:rPr>
                <w:rFonts w:cs="Times New Roman"/>
              </w:rPr>
              <w:t>10/09/2022</w:t>
            </w:r>
          </w:p>
        </w:tc>
      </w:tr>
      <w:tr w:rsidR="00013F0D" w:rsidRPr="001E57AD" w14:paraId="6A9A7C10" w14:textId="77777777" w:rsidTr="000C299A">
        <w:tc>
          <w:tcPr>
            <w:tcW w:w="3534" w:type="dxa"/>
            <w:shd w:val="clear" w:color="auto" w:fill="auto"/>
            <w:tcMar>
              <w:top w:w="100" w:type="dxa"/>
              <w:left w:w="100" w:type="dxa"/>
              <w:bottom w:w="100" w:type="dxa"/>
              <w:right w:w="100" w:type="dxa"/>
            </w:tcMar>
            <w:vAlign w:val="center"/>
          </w:tcPr>
          <w:p w14:paraId="671828C6" w14:textId="77777777" w:rsidR="00013F0D" w:rsidRPr="000C299A" w:rsidRDefault="00E952C3" w:rsidP="000C299A">
            <w:pPr>
              <w:widowControl w:val="0"/>
              <w:spacing w:line="240" w:lineRule="auto"/>
              <w:rPr>
                <w:rFonts w:cs="Times New Roman"/>
                <w:b/>
              </w:rPr>
            </w:pPr>
            <w:r w:rsidRPr="000C299A">
              <w:rPr>
                <w:rFonts w:cs="Times New Roman"/>
                <w:b/>
              </w:rPr>
              <w:lastRenderedPageBreak/>
              <w:t>Ngày cập nhật</w:t>
            </w:r>
          </w:p>
        </w:tc>
        <w:tc>
          <w:tcPr>
            <w:tcW w:w="6289" w:type="dxa"/>
            <w:shd w:val="clear" w:color="auto" w:fill="auto"/>
            <w:tcMar>
              <w:top w:w="100" w:type="dxa"/>
              <w:left w:w="100" w:type="dxa"/>
              <w:bottom w:w="100" w:type="dxa"/>
              <w:right w:w="100" w:type="dxa"/>
            </w:tcMar>
            <w:vAlign w:val="center"/>
          </w:tcPr>
          <w:p w14:paraId="24E11976" w14:textId="77777777" w:rsidR="00013F0D" w:rsidRPr="001E57AD" w:rsidRDefault="00E952C3" w:rsidP="000C299A">
            <w:pPr>
              <w:widowControl w:val="0"/>
              <w:spacing w:line="240" w:lineRule="auto"/>
              <w:rPr>
                <w:rFonts w:cs="Times New Roman"/>
              </w:rPr>
            </w:pPr>
            <w:r w:rsidRPr="001E57AD">
              <w:rPr>
                <w:rFonts w:cs="Times New Roman"/>
              </w:rPr>
              <w:t>03/11/2022</w:t>
            </w:r>
          </w:p>
        </w:tc>
      </w:tr>
      <w:tr w:rsidR="00013F0D" w:rsidRPr="001E57AD" w14:paraId="65BE0D17" w14:textId="77777777" w:rsidTr="000C299A">
        <w:tc>
          <w:tcPr>
            <w:tcW w:w="3534" w:type="dxa"/>
            <w:shd w:val="clear" w:color="auto" w:fill="auto"/>
            <w:tcMar>
              <w:top w:w="100" w:type="dxa"/>
              <w:left w:w="100" w:type="dxa"/>
              <w:bottom w:w="100" w:type="dxa"/>
              <w:right w:w="100" w:type="dxa"/>
            </w:tcMar>
            <w:vAlign w:val="center"/>
          </w:tcPr>
          <w:p w14:paraId="4396547E" w14:textId="77777777" w:rsidR="00013F0D" w:rsidRPr="000C299A" w:rsidRDefault="00E952C3" w:rsidP="000C299A">
            <w:pPr>
              <w:widowControl w:val="0"/>
              <w:spacing w:line="240" w:lineRule="auto"/>
              <w:rPr>
                <w:rFonts w:cs="Times New Roman"/>
                <w:b/>
              </w:rPr>
            </w:pPr>
            <w:r w:rsidRPr="000C299A">
              <w:rPr>
                <w:rFonts w:cs="Times New Roman"/>
                <w:b/>
              </w:rPr>
              <w:t>Version</w:t>
            </w:r>
          </w:p>
        </w:tc>
        <w:tc>
          <w:tcPr>
            <w:tcW w:w="6289" w:type="dxa"/>
            <w:shd w:val="clear" w:color="auto" w:fill="auto"/>
            <w:tcMar>
              <w:top w:w="100" w:type="dxa"/>
              <w:left w:w="100" w:type="dxa"/>
              <w:bottom w:w="100" w:type="dxa"/>
              <w:right w:w="100" w:type="dxa"/>
            </w:tcMar>
            <w:vAlign w:val="center"/>
          </w:tcPr>
          <w:p w14:paraId="79344814" w14:textId="77777777" w:rsidR="00013F0D" w:rsidRPr="001E57AD" w:rsidRDefault="00E952C3" w:rsidP="000C299A">
            <w:pPr>
              <w:widowControl w:val="0"/>
              <w:spacing w:line="240" w:lineRule="auto"/>
              <w:rPr>
                <w:rFonts w:cs="Times New Roman"/>
              </w:rPr>
            </w:pPr>
            <w:r w:rsidRPr="001E57AD">
              <w:rPr>
                <w:rFonts w:cs="Times New Roman"/>
              </w:rPr>
              <w:t>1.5</w:t>
            </w:r>
          </w:p>
        </w:tc>
      </w:tr>
      <w:tr w:rsidR="00013F0D" w:rsidRPr="001E57AD" w14:paraId="6EF9E375" w14:textId="77777777" w:rsidTr="000C299A">
        <w:tc>
          <w:tcPr>
            <w:tcW w:w="3534" w:type="dxa"/>
            <w:shd w:val="clear" w:color="auto" w:fill="auto"/>
            <w:tcMar>
              <w:top w:w="100" w:type="dxa"/>
              <w:left w:w="100" w:type="dxa"/>
              <w:bottom w:w="100" w:type="dxa"/>
              <w:right w:w="100" w:type="dxa"/>
            </w:tcMar>
            <w:vAlign w:val="center"/>
          </w:tcPr>
          <w:p w14:paraId="470925DD" w14:textId="77777777" w:rsidR="00013F0D" w:rsidRPr="000C299A" w:rsidRDefault="00E952C3" w:rsidP="000C299A">
            <w:pPr>
              <w:widowControl w:val="0"/>
              <w:spacing w:line="240" w:lineRule="auto"/>
              <w:rPr>
                <w:rFonts w:cs="Times New Roman"/>
                <w:b/>
              </w:rPr>
            </w:pPr>
            <w:r w:rsidRPr="000C299A">
              <w:rPr>
                <w:rFonts w:cs="Times New Roman"/>
                <w:b/>
              </w:rPr>
              <w:t>Chịu trách nhiệm</w:t>
            </w:r>
          </w:p>
        </w:tc>
        <w:tc>
          <w:tcPr>
            <w:tcW w:w="6289" w:type="dxa"/>
            <w:shd w:val="clear" w:color="auto" w:fill="auto"/>
            <w:tcMar>
              <w:top w:w="100" w:type="dxa"/>
              <w:left w:w="100" w:type="dxa"/>
              <w:bottom w:w="100" w:type="dxa"/>
              <w:right w:w="100" w:type="dxa"/>
            </w:tcMar>
            <w:vAlign w:val="center"/>
          </w:tcPr>
          <w:p w14:paraId="44FE6873" w14:textId="77777777" w:rsidR="00013F0D" w:rsidRPr="001E57AD" w:rsidRDefault="00E952C3" w:rsidP="000C299A">
            <w:pPr>
              <w:widowControl w:val="0"/>
              <w:spacing w:line="240" w:lineRule="auto"/>
              <w:rPr>
                <w:rFonts w:cs="Times New Roman"/>
              </w:rPr>
            </w:pPr>
            <w:r w:rsidRPr="001E57AD">
              <w:rPr>
                <w:rFonts w:cs="Times New Roman"/>
              </w:rPr>
              <w:t>Võ Thanh Hiếu</w:t>
            </w:r>
          </w:p>
        </w:tc>
      </w:tr>
      <w:tr w:rsidR="00013F0D" w:rsidRPr="001E57AD" w14:paraId="48AC6F80" w14:textId="77777777" w:rsidTr="000C299A">
        <w:tc>
          <w:tcPr>
            <w:tcW w:w="3534" w:type="dxa"/>
            <w:shd w:val="clear" w:color="auto" w:fill="auto"/>
            <w:tcMar>
              <w:top w:w="100" w:type="dxa"/>
              <w:left w:w="100" w:type="dxa"/>
              <w:bottom w:w="100" w:type="dxa"/>
              <w:right w:w="100" w:type="dxa"/>
            </w:tcMar>
            <w:vAlign w:val="center"/>
          </w:tcPr>
          <w:p w14:paraId="0397FDFD" w14:textId="77777777" w:rsidR="00013F0D" w:rsidRPr="000C299A" w:rsidRDefault="00E952C3" w:rsidP="000C299A">
            <w:pPr>
              <w:widowControl w:val="0"/>
              <w:spacing w:line="240" w:lineRule="auto"/>
              <w:rPr>
                <w:rFonts w:cs="Times New Roman"/>
                <w:b/>
              </w:rPr>
            </w:pPr>
            <w:r w:rsidRPr="000C299A">
              <w:rPr>
                <w:rFonts w:cs="Times New Roman"/>
                <w:b/>
              </w:rPr>
              <w:t>Điều kiện tiên quyết</w:t>
            </w:r>
          </w:p>
        </w:tc>
        <w:tc>
          <w:tcPr>
            <w:tcW w:w="6289" w:type="dxa"/>
            <w:shd w:val="clear" w:color="auto" w:fill="auto"/>
            <w:tcMar>
              <w:top w:w="100" w:type="dxa"/>
              <w:left w:w="100" w:type="dxa"/>
              <w:bottom w:w="100" w:type="dxa"/>
              <w:right w:w="100" w:type="dxa"/>
            </w:tcMar>
            <w:vAlign w:val="center"/>
          </w:tcPr>
          <w:p w14:paraId="78F77766" w14:textId="77777777" w:rsidR="00013F0D" w:rsidRPr="001E57AD" w:rsidRDefault="00E952C3" w:rsidP="000C299A">
            <w:pPr>
              <w:widowControl w:val="0"/>
              <w:spacing w:line="240" w:lineRule="auto"/>
              <w:rPr>
                <w:rFonts w:cs="Times New Roman"/>
              </w:rPr>
            </w:pPr>
            <w:r w:rsidRPr="001E57AD">
              <w:rPr>
                <w:rFonts w:cs="Times New Roman"/>
              </w:rPr>
              <w:t>Người đã có tài khoản với quyền hạn của Ban giám hiệu trong hệ thống và phải đăng nhập vào hệ thống để sử dụng được tính năng này</w:t>
            </w:r>
          </w:p>
        </w:tc>
      </w:tr>
      <w:tr w:rsidR="00013F0D" w:rsidRPr="001E57AD" w14:paraId="0F1DA4D0" w14:textId="77777777" w:rsidTr="000C299A">
        <w:tc>
          <w:tcPr>
            <w:tcW w:w="3534" w:type="dxa"/>
            <w:shd w:val="clear" w:color="auto" w:fill="auto"/>
            <w:tcMar>
              <w:top w:w="100" w:type="dxa"/>
              <w:left w:w="100" w:type="dxa"/>
              <w:bottom w:w="100" w:type="dxa"/>
              <w:right w:w="100" w:type="dxa"/>
            </w:tcMar>
            <w:vAlign w:val="center"/>
          </w:tcPr>
          <w:p w14:paraId="1A3E6DA0" w14:textId="77777777" w:rsidR="00013F0D" w:rsidRPr="000C299A" w:rsidRDefault="00E952C3" w:rsidP="000C299A">
            <w:pPr>
              <w:widowControl w:val="0"/>
              <w:spacing w:line="240" w:lineRule="auto"/>
              <w:rPr>
                <w:rFonts w:cs="Times New Roman"/>
                <w:b/>
              </w:rPr>
            </w:pPr>
            <w:r w:rsidRPr="000C299A">
              <w:rPr>
                <w:rFonts w:cs="Times New Roman"/>
                <w:b/>
              </w:rPr>
              <w:t>Kịch bản thường</w:t>
            </w:r>
          </w:p>
        </w:tc>
        <w:tc>
          <w:tcPr>
            <w:tcW w:w="6289" w:type="dxa"/>
            <w:shd w:val="clear" w:color="auto" w:fill="auto"/>
            <w:tcMar>
              <w:top w:w="100" w:type="dxa"/>
              <w:left w:w="100" w:type="dxa"/>
              <w:bottom w:w="100" w:type="dxa"/>
              <w:right w:w="100" w:type="dxa"/>
            </w:tcMar>
            <w:vAlign w:val="center"/>
          </w:tcPr>
          <w:p w14:paraId="68004AB8" w14:textId="77777777" w:rsidR="00013F0D" w:rsidRPr="001E57AD" w:rsidRDefault="00E952C3">
            <w:pPr>
              <w:widowControl w:val="0"/>
              <w:numPr>
                <w:ilvl w:val="0"/>
                <w:numId w:val="19"/>
              </w:numPr>
              <w:spacing w:line="240" w:lineRule="auto"/>
              <w:rPr>
                <w:rFonts w:cs="Times New Roman"/>
              </w:rPr>
            </w:pPr>
            <w:r w:rsidRPr="001E57AD">
              <w:rPr>
                <w:rFonts w:cs="Times New Roman"/>
              </w:rPr>
              <w:t>Người dùng đăng nhập thành công vào hệ thống</w:t>
            </w:r>
          </w:p>
          <w:p w14:paraId="6E3F6C80" w14:textId="77777777" w:rsidR="00013F0D" w:rsidRPr="001E57AD" w:rsidRDefault="00E952C3">
            <w:pPr>
              <w:widowControl w:val="0"/>
              <w:numPr>
                <w:ilvl w:val="0"/>
                <w:numId w:val="19"/>
              </w:numPr>
              <w:spacing w:line="240" w:lineRule="auto"/>
              <w:rPr>
                <w:rFonts w:cs="Times New Roman"/>
              </w:rPr>
            </w:pPr>
            <w:r w:rsidRPr="001E57AD">
              <w:rPr>
                <w:rFonts w:cs="Times New Roman"/>
              </w:rPr>
              <w:t>Hệ thống hiển thị  giao diện với đầy đủ tính năng của Ban giám hiệu</w:t>
            </w:r>
          </w:p>
          <w:p w14:paraId="12326DC7" w14:textId="77777777" w:rsidR="00013F0D" w:rsidRPr="001E57AD" w:rsidRDefault="00E952C3">
            <w:pPr>
              <w:widowControl w:val="0"/>
              <w:numPr>
                <w:ilvl w:val="0"/>
                <w:numId w:val="19"/>
              </w:numPr>
              <w:spacing w:line="240" w:lineRule="auto"/>
              <w:rPr>
                <w:rFonts w:cs="Times New Roman"/>
              </w:rPr>
            </w:pPr>
            <w:r w:rsidRPr="001E57AD">
              <w:rPr>
                <w:rFonts w:cs="Times New Roman"/>
              </w:rPr>
              <w:t>Người dùng chọn vào chức năng quản lý trang thiết bị</w:t>
            </w:r>
          </w:p>
          <w:p w14:paraId="33AA27C3" w14:textId="77777777" w:rsidR="00013F0D" w:rsidRPr="001E57AD" w:rsidRDefault="00E952C3">
            <w:pPr>
              <w:widowControl w:val="0"/>
              <w:numPr>
                <w:ilvl w:val="0"/>
                <w:numId w:val="19"/>
              </w:numPr>
              <w:spacing w:line="240" w:lineRule="auto"/>
              <w:rPr>
                <w:rFonts w:cs="Times New Roman"/>
              </w:rPr>
            </w:pPr>
            <w:r w:rsidRPr="001E57AD">
              <w:rPr>
                <w:rFonts w:cs="Times New Roman"/>
              </w:rPr>
              <w:t>Hệ thống hiển thị giao diện “quản lý trang thiết bị ”</w:t>
            </w:r>
          </w:p>
          <w:p w14:paraId="759C683C" w14:textId="77777777" w:rsidR="00013F0D" w:rsidRDefault="00E952C3">
            <w:pPr>
              <w:widowControl w:val="0"/>
              <w:numPr>
                <w:ilvl w:val="0"/>
                <w:numId w:val="19"/>
              </w:numPr>
              <w:spacing w:line="240" w:lineRule="auto"/>
              <w:rPr>
                <w:rFonts w:cs="Times New Roman"/>
              </w:rPr>
            </w:pPr>
            <w:r w:rsidRPr="001E57AD">
              <w:rPr>
                <w:rFonts w:cs="Times New Roman"/>
              </w:rPr>
              <w:t>Ở giao quản lý trang thiết bị, ban giám hiệu có thể thao tác các chức năng xem danh sách trang thiết và  nâng cấp trang thiết bị</w:t>
            </w:r>
            <w:r w:rsidR="002D2A91">
              <w:rPr>
                <w:rFonts w:cs="Times New Roman"/>
                <w:lang w:val="en-US"/>
              </w:rPr>
              <w:t>.</w:t>
            </w:r>
          </w:p>
          <w:p w14:paraId="64AE55C7" w14:textId="6FA2C36B" w:rsidR="00D84538" w:rsidRPr="00D84538" w:rsidRDefault="00D84538" w:rsidP="00D84538">
            <w:pPr>
              <w:widowControl w:val="0"/>
              <w:spacing w:line="240" w:lineRule="auto"/>
              <w:ind w:left="720"/>
              <w:rPr>
                <w:rFonts w:cs="Times New Roman"/>
                <w:i/>
                <w:iCs/>
                <w:lang w:val="en-US"/>
              </w:rPr>
            </w:pPr>
            <w:r w:rsidRPr="00D84538">
              <w:rPr>
                <w:rFonts w:cs="Times New Roman"/>
                <w:i/>
                <w:iCs/>
                <w:lang w:val="en-US"/>
              </w:rPr>
              <w:t>(</w:t>
            </w:r>
            <w:proofErr w:type="spellStart"/>
            <w:r w:rsidRPr="00D84538">
              <w:rPr>
                <w:rFonts w:cs="Times New Roman"/>
                <w:i/>
                <w:iCs/>
                <w:lang w:val="en-US"/>
              </w:rPr>
              <w:t>Nếu</w:t>
            </w:r>
            <w:proofErr w:type="spellEnd"/>
            <w:r w:rsidRPr="00D84538">
              <w:rPr>
                <w:rFonts w:cs="Times New Roman"/>
                <w:i/>
                <w:iCs/>
                <w:lang w:val="en-US"/>
              </w:rPr>
              <w:t xml:space="preserve"> </w:t>
            </w:r>
            <w:proofErr w:type="spellStart"/>
            <w:r w:rsidRPr="00D84538">
              <w:rPr>
                <w:rFonts w:cs="Times New Roman"/>
                <w:i/>
                <w:iCs/>
                <w:lang w:val="en-US"/>
              </w:rPr>
              <w:t>người</w:t>
            </w:r>
            <w:proofErr w:type="spellEnd"/>
            <w:r w:rsidRPr="00D84538">
              <w:rPr>
                <w:rFonts w:cs="Times New Roman"/>
                <w:i/>
                <w:iCs/>
                <w:lang w:val="en-US"/>
              </w:rPr>
              <w:t xml:space="preserve"> </w:t>
            </w:r>
            <w:proofErr w:type="spellStart"/>
            <w:r w:rsidRPr="00D84538">
              <w:rPr>
                <w:rFonts w:cs="Times New Roman"/>
                <w:i/>
                <w:iCs/>
                <w:lang w:val="en-US"/>
              </w:rPr>
              <w:t>dùng</w:t>
            </w:r>
            <w:proofErr w:type="spellEnd"/>
            <w:r w:rsidRPr="00D84538">
              <w:rPr>
                <w:rFonts w:cs="Times New Roman"/>
                <w:i/>
                <w:iCs/>
                <w:lang w:val="en-US"/>
              </w:rPr>
              <w:t xml:space="preserve"> </w:t>
            </w:r>
            <w:proofErr w:type="spellStart"/>
            <w:r w:rsidRPr="00D84538">
              <w:rPr>
                <w:rFonts w:cs="Times New Roman"/>
                <w:i/>
                <w:iCs/>
                <w:lang w:val="en-US"/>
              </w:rPr>
              <w:t>chọn</w:t>
            </w:r>
            <w:proofErr w:type="spellEnd"/>
            <w:r w:rsidRPr="00D84538">
              <w:rPr>
                <w:rFonts w:cs="Times New Roman"/>
                <w:i/>
                <w:iCs/>
                <w:lang w:val="en-US"/>
              </w:rPr>
              <w:t xml:space="preserve"> </w:t>
            </w:r>
            <w:proofErr w:type="spellStart"/>
            <w:r w:rsidRPr="00D84538">
              <w:rPr>
                <w:rFonts w:cs="Times New Roman"/>
                <w:i/>
                <w:iCs/>
                <w:lang w:val="en-US"/>
              </w:rPr>
              <w:t>mục</w:t>
            </w:r>
            <w:proofErr w:type="spellEnd"/>
            <w:r w:rsidRPr="00D84538">
              <w:rPr>
                <w:rFonts w:cs="Times New Roman"/>
                <w:i/>
                <w:iCs/>
                <w:lang w:val="en-US"/>
              </w:rPr>
              <w:t xml:space="preserve"> </w:t>
            </w:r>
            <w:proofErr w:type="spellStart"/>
            <w:r w:rsidRPr="00D84538">
              <w:rPr>
                <w:rFonts w:cs="Times New Roman"/>
                <w:i/>
                <w:iCs/>
                <w:lang w:val="en-US"/>
              </w:rPr>
              <w:t>xem</w:t>
            </w:r>
            <w:proofErr w:type="spellEnd"/>
            <w:r w:rsidRPr="00D84538">
              <w:rPr>
                <w:rFonts w:cs="Times New Roman"/>
                <w:i/>
                <w:iCs/>
                <w:lang w:val="en-US"/>
              </w:rPr>
              <w:t xml:space="preserve"> </w:t>
            </w:r>
            <w:proofErr w:type="spellStart"/>
            <w:r w:rsidRPr="00D84538">
              <w:rPr>
                <w:rFonts w:cs="Times New Roman"/>
                <w:i/>
                <w:iCs/>
                <w:lang w:val="en-US"/>
              </w:rPr>
              <w:t>danh</w:t>
            </w:r>
            <w:proofErr w:type="spellEnd"/>
            <w:r w:rsidRPr="00D84538">
              <w:rPr>
                <w:rFonts w:cs="Times New Roman"/>
                <w:i/>
                <w:iCs/>
                <w:lang w:val="en-US"/>
              </w:rPr>
              <w:t xml:space="preserve"> </w:t>
            </w:r>
            <w:proofErr w:type="spellStart"/>
            <w:r w:rsidRPr="00D84538">
              <w:rPr>
                <w:rFonts w:cs="Times New Roman"/>
                <w:i/>
                <w:iCs/>
                <w:lang w:val="en-US"/>
              </w:rPr>
              <w:t>sách</w:t>
            </w:r>
            <w:proofErr w:type="spellEnd"/>
            <w:r w:rsidRPr="00D84538">
              <w:rPr>
                <w:rFonts w:cs="Times New Roman"/>
                <w:i/>
                <w:iCs/>
                <w:lang w:val="en-US"/>
              </w:rPr>
              <w:t xml:space="preserve"> </w:t>
            </w:r>
            <w:proofErr w:type="spellStart"/>
            <w:r w:rsidRPr="00D84538">
              <w:rPr>
                <w:rFonts w:cs="Times New Roman"/>
                <w:i/>
                <w:iCs/>
                <w:lang w:val="en-US"/>
              </w:rPr>
              <w:t>trang</w:t>
            </w:r>
            <w:proofErr w:type="spellEnd"/>
            <w:r w:rsidRPr="00D84538">
              <w:rPr>
                <w:rFonts w:cs="Times New Roman"/>
                <w:i/>
                <w:iCs/>
                <w:lang w:val="en-US"/>
              </w:rPr>
              <w:t xml:space="preserve"> </w:t>
            </w:r>
            <w:proofErr w:type="spellStart"/>
            <w:r w:rsidRPr="00D84538">
              <w:rPr>
                <w:rFonts w:cs="Times New Roman"/>
                <w:i/>
                <w:iCs/>
                <w:lang w:val="en-US"/>
              </w:rPr>
              <w:t>thiết</w:t>
            </w:r>
            <w:proofErr w:type="spellEnd"/>
            <w:r w:rsidRPr="00D84538">
              <w:rPr>
                <w:rFonts w:cs="Times New Roman"/>
                <w:i/>
                <w:iCs/>
                <w:lang w:val="en-US"/>
              </w:rPr>
              <w:t xml:space="preserve"> </w:t>
            </w:r>
            <w:proofErr w:type="spellStart"/>
            <w:r w:rsidRPr="00D84538">
              <w:rPr>
                <w:rFonts w:cs="Times New Roman"/>
                <w:i/>
                <w:iCs/>
                <w:lang w:val="en-US"/>
              </w:rPr>
              <w:t>bị</w:t>
            </w:r>
            <w:proofErr w:type="spellEnd"/>
            <w:r w:rsidRPr="00D84538">
              <w:rPr>
                <w:rFonts w:cs="Times New Roman"/>
                <w:i/>
                <w:iCs/>
                <w:lang w:val="en-US"/>
              </w:rPr>
              <w:t xml:space="preserve"> </w:t>
            </w:r>
            <w:proofErr w:type="spellStart"/>
            <w:r w:rsidRPr="00D84538">
              <w:rPr>
                <w:rFonts w:cs="Times New Roman"/>
                <w:i/>
                <w:iCs/>
                <w:lang w:val="en-US"/>
              </w:rPr>
              <w:t>thì</w:t>
            </w:r>
            <w:proofErr w:type="spellEnd"/>
            <w:r w:rsidR="00CE4526">
              <w:rPr>
                <w:rFonts w:cs="Times New Roman"/>
                <w:i/>
                <w:iCs/>
                <w:lang w:val="en-US"/>
              </w:rPr>
              <w:t xml:space="preserve"> </w:t>
            </w:r>
            <w:proofErr w:type="spellStart"/>
            <w:r w:rsidR="00CE4526">
              <w:rPr>
                <w:rFonts w:cs="Times New Roman"/>
                <w:i/>
                <w:iCs/>
                <w:lang w:val="en-US"/>
              </w:rPr>
              <w:t>hệ</w:t>
            </w:r>
            <w:proofErr w:type="spellEnd"/>
            <w:r w:rsidR="00CE4526">
              <w:rPr>
                <w:rFonts w:cs="Times New Roman"/>
                <w:i/>
                <w:iCs/>
                <w:lang w:val="en-US"/>
              </w:rPr>
              <w:t xml:space="preserve"> </w:t>
            </w:r>
            <w:proofErr w:type="spellStart"/>
            <w:r w:rsidR="00CE4526">
              <w:rPr>
                <w:rFonts w:cs="Times New Roman"/>
                <w:i/>
                <w:iCs/>
                <w:lang w:val="en-US"/>
              </w:rPr>
              <w:t>thống</w:t>
            </w:r>
            <w:proofErr w:type="spellEnd"/>
            <w:r w:rsidRPr="00D84538">
              <w:rPr>
                <w:rFonts w:cs="Times New Roman"/>
                <w:i/>
                <w:iCs/>
                <w:lang w:val="en-US"/>
              </w:rPr>
              <w:t xml:space="preserve"> </w:t>
            </w:r>
            <w:proofErr w:type="spellStart"/>
            <w:r w:rsidRPr="00D84538">
              <w:rPr>
                <w:rFonts w:cs="Times New Roman"/>
                <w:i/>
                <w:iCs/>
                <w:lang w:val="en-US"/>
              </w:rPr>
              <w:t>sẽ</w:t>
            </w:r>
            <w:proofErr w:type="spellEnd"/>
            <w:r w:rsidRPr="00D84538">
              <w:rPr>
                <w:rFonts w:cs="Times New Roman"/>
                <w:i/>
                <w:iCs/>
                <w:lang w:val="en-US"/>
              </w:rPr>
              <w:t xml:space="preserve"> </w:t>
            </w:r>
            <w:proofErr w:type="spellStart"/>
            <w:r w:rsidRPr="00D84538">
              <w:rPr>
                <w:rFonts w:cs="Times New Roman"/>
                <w:i/>
                <w:iCs/>
                <w:lang w:val="en-US"/>
              </w:rPr>
              <w:t>rẽ</w:t>
            </w:r>
            <w:proofErr w:type="spellEnd"/>
            <w:r w:rsidRPr="00D84538">
              <w:rPr>
                <w:rFonts w:cs="Times New Roman"/>
                <w:i/>
                <w:iCs/>
                <w:lang w:val="en-US"/>
              </w:rPr>
              <w:t xml:space="preserve"> </w:t>
            </w:r>
            <w:proofErr w:type="spellStart"/>
            <w:r w:rsidRPr="00D84538">
              <w:rPr>
                <w:rFonts w:cs="Times New Roman"/>
                <w:i/>
                <w:iCs/>
                <w:lang w:val="en-US"/>
              </w:rPr>
              <w:t>nhánh</w:t>
            </w:r>
            <w:proofErr w:type="spellEnd"/>
            <w:r w:rsidRPr="00D84538">
              <w:rPr>
                <w:rFonts w:cs="Times New Roman"/>
                <w:i/>
                <w:iCs/>
                <w:lang w:val="en-US"/>
              </w:rPr>
              <w:t xml:space="preserve"> sang </w:t>
            </w:r>
            <w:proofErr w:type="spellStart"/>
            <w:r w:rsidRPr="00D84538">
              <w:rPr>
                <w:rFonts w:cs="Times New Roman"/>
                <w:i/>
                <w:iCs/>
                <w:lang w:val="en-US"/>
              </w:rPr>
              <w:t>chuỗi</w:t>
            </w:r>
            <w:proofErr w:type="spellEnd"/>
            <w:r w:rsidRPr="00D84538">
              <w:rPr>
                <w:rFonts w:cs="Times New Roman"/>
                <w:i/>
                <w:iCs/>
                <w:lang w:val="en-US"/>
              </w:rPr>
              <w:t xml:space="preserve"> A1 </w:t>
            </w:r>
            <w:proofErr w:type="spellStart"/>
            <w:r w:rsidRPr="00D84538">
              <w:rPr>
                <w:rFonts w:cs="Times New Roman"/>
                <w:i/>
                <w:iCs/>
                <w:lang w:val="en-US"/>
              </w:rPr>
              <w:t>của</w:t>
            </w:r>
            <w:proofErr w:type="spellEnd"/>
            <w:r w:rsidRPr="00D84538">
              <w:rPr>
                <w:rFonts w:cs="Times New Roman"/>
                <w:i/>
                <w:iCs/>
                <w:lang w:val="en-US"/>
              </w:rPr>
              <w:t xml:space="preserve"> </w:t>
            </w:r>
            <w:proofErr w:type="spellStart"/>
            <w:r w:rsidRPr="00D84538">
              <w:rPr>
                <w:rFonts w:cs="Times New Roman"/>
                <w:i/>
                <w:iCs/>
                <w:lang w:val="en-US"/>
              </w:rPr>
              <w:t>kịch</w:t>
            </w:r>
            <w:proofErr w:type="spellEnd"/>
            <w:r w:rsidRPr="00D84538">
              <w:rPr>
                <w:rFonts w:cs="Times New Roman"/>
                <w:i/>
                <w:iCs/>
                <w:lang w:val="en-US"/>
              </w:rPr>
              <w:t xml:space="preserve"> </w:t>
            </w:r>
            <w:proofErr w:type="spellStart"/>
            <w:r w:rsidRPr="00D84538">
              <w:rPr>
                <w:rFonts w:cs="Times New Roman"/>
                <w:i/>
                <w:iCs/>
                <w:lang w:val="en-US"/>
              </w:rPr>
              <w:t>bản</w:t>
            </w:r>
            <w:proofErr w:type="spellEnd"/>
            <w:r w:rsidRPr="00D84538">
              <w:rPr>
                <w:rFonts w:cs="Times New Roman"/>
                <w:i/>
                <w:iCs/>
                <w:lang w:val="en-US"/>
              </w:rPr>
              <w:t xml:space="preserve"> </w:t>
            </w:r>
            <w:proofErr w:type="spellStart"/>
            <w:r w:rsidRPr="00D84538">
              <w:rPr>
                <w:rFonts w:cs="Times New Roman"/>
                <w:i/>
                <w:iCs/>
                <w:lang w:val="en-US"/>
              </w:rPr>
              <w:t>thay</w:t>
            </w:r>
            <w:proofErr w:type="spellEnd"/>
            <w:r w:rsidRPr="00D84538">
              <w:rPr>
                <w:rFonts w:cs="Times New Roman"/>
                <w:i/>
                <w:iCs/>
                <w:lang w:val="en-US"/>
              </w:rPr>
              <w:t xml:space="preserve"> </w:t>
            </w:r>
            <w:proofErr w:type="spellStart"/>
            <w:r w:rsidRPr="00D84538">
              <w:rPr>
                <w:rFonts w:cs="Times New Roman"/>
                <w:i/>
                <w:iCs/>
                <w:lang w:val="en-US"/>
              </w:rPr>
              <w:t>thế</w:t>
            </w:r>
            <w:proofErr w:type="spellEnd"/>
            <w:r w:rsidRPr="00D84538">
              <w:rPr>
                <w:rFonts w:cs="Times New Roman"/>
                <w:i/>
                <w:iCs/>
                <w:lang w:val="en-US"/>
              </w:rPr>
              <w:t xml:space="preserve">. </w:t>
            </w:r>
            <w:proofErr w:type="spellStart"/>
            <w:r w:rsidRPr="00D84538">
              <w:rPr>
                <w:rFonts w:cs="Times New Roman"/>
                <w:i/>
                <w:iCs/>
                <w:lang w:val="en-US"/>
              </w:rPr>
              <w:t>Nếu</w:t>
            </w:r>
            <w:proofErr w:type="spellEnd"/>
            <w:r w:rsidRPr="00D84538">
              <w:rPr>
                <w:rFonts w:cs="Times New Roman"/>
                <w:i/>
                <w:iCs/>
                <w:lang w:val="en-US"/>
              </w:rPr>
              <w:t xml:space="preserve"> </w:t>
            </w:r>
            <w:proofErr w:type="spellStart"/>
            <w:r w:rsidRPr="00D84538">
              <w:rPr>
                <w:rFonts w:cs="Times New Roman"/>
                <w:i/>
                <w:iCs/>
                <w:lang w:val="en-US"/>
              </w:rPr>
              <w:t>người</w:t>
            </w:r>
            <w:proofErr w:type="spellEnd"/>
            <w:r w:rsidRPr="00D84538">
              <w:rPr>
                <w:rFonts w:cs="Times New Roman"/>
                <w:i/>
                <w:iCs/>
                <w:lang w:val="en-US"/>
              </w:rPr>
              <w:t xml:space="preserve"> </w:t>
            </w:r>
            <w:proofErr w:type="spellStart"/>
            <w:r w:rsidRPr="00D84538">
              <w:rPr>
                <w:rFonts w:cs="Times New Roman"/>
                <w:i/>
                <w:iCs/>
                <w:lang w:val="en-US"/>
              </w:rPr>
              <w:t>dùng</w:t>
            </w:r>
            <w:proofErr w:type="spellEnd"/>
            <w:r w:rsidRPr="00D84538">
              <w:rPr>
                <w:rFonts w:cs="Times New Roman"/>
                <w:i/>
                <w:iCs/>
                <w:lang w:val="en-US"/>
              </w:rPr>
              <w:t xml:space="preserve"> </w:t>
            </w:r>
            <w:proofErr w:type="spellStart"/>
            <w:r w:rsidRPr="00D84538">
              <w:rPr>
                <w:rFonts w:cs="Times New Roman"/>
                <w:i/>
                <w:iCs/>
                <w:lang w:val="en-US"/>
              </w:rPr>
              <w:t>chọn</w:t>
            </w:r>
            <w:proofErr w:type="spellEnd"/>
            <w:r w:rsidRPr="00D84538">
              <w:rPr>
                <w:rFonts w:cs="Times New Roman"/>
                <w:i/>
                <w:iCs/>
                <w:lang w:val="en-US"/>
              </w:rPr>
              <w:t xml:space="preserve"> </w:t>
            </w:r>
            <w:proofErr w:type="spellStart"/>
            <w:r w:rsidRPr="00D84538">
              <w:rPr>
                <w:rFonts w:cs="Times New Roman"/>
                <w:i/>
                <w:iCs/>
                <w:lang w:val="en-US"/>
              </w:rPr>
              <w:t>mục</w:t>
            </w:r>
            <w:proofErr w:type="spellEnd"/>
            <w:r w:rsidRPr="00D84538">
              <w:rPr>
                <w:rFonts w:cs="Times New Roman"/>
                <w:i/>
                <w:iCs/>
                <w:lang w:val="en-US"/>
              </w:rPr>
              <w:t xml:space="preserve"> </w:t>
            </w:r>
            <w:proofErr w:type="spellStart"/>
            <w:r w:rsidRPr="00D84538">
              <w:rPr>
                <w:rFonts w:cs="Times New Roman"/>
                <w:i/>
                <w:iCs/>
                <w:lang w:val="en-US"/>
              </w:rPr>
              <w:t>nâng</w:t>
            </w:r>
            <w:proofErr w:type="spellEnd"/>
            <w:r w:rsidRPr="00D84538">
              <w:rPr>
                <w:rFonts w:cs="Times New Roman"/>
                <w:i/>
                <w:iCs/>
                <w:lang w:val="en-US"/>
              </w:rPr>
              <w:t xml:space="preserve"> </w:t>
            </w:r>
            <w:proofErr w:type="spellStart"/>
            <w:r w:rsidRPr="00D84538">
              <w:rPr>
                <w:rFonts w:cs="Times New Roman"/>
                <w:i/>
                <w:iCs/>
                <w:lang w:val="en-US"/>
              </w:rPr>
              <w:t>cấp</w:t>
            </w:r>
            <w:proofErr w:type="spellEnd"/>
            <w:r w:rsidRPr="00D84538">
              <w:rPr>
                <w:rFonts w:cs="Times New Roman"/>
                <w:i/>
                <w:iCs/>
                <w:lang w:val="en-US"/>
              </w:rPr>
              <w:t xml:space="preserve"> </w:t>
            </w:r>
            <w:proofErr w:type="spellStart"/>
            <w:r w:rsidRPr="00D84538">
              <w:rPr>
                <w:rFonts w:cs="Times New Roman"/>
                <w:i/>
                <w:iCs/>
                <w:lang w:val="en-US"/>
              </w:rPr>
              <w:t>trang</w:t>
            </w:r>
            <w:proofErr w:type="spellEnd"/>
            <w:r w:rsidRPr="00D84538">
              <w:rPr>
                <w:rFonts w:cs="Times New Roman"/>
                <w:i/>
                <w:iCs/>
                <w:lang w:val="en-US"/>
              </w:rPr>
              <w:t xml:space="preserve"> </w:t>
            </w:r>
            <w:proofErr w:type="spellStart"/>
            <w:r w:rsidRPr="00D84538">
              <w:rPr>
                <w:rFonts w:cs="Times New Roman"/>
                <w:i/>
                <w:iCs/>
                <w:lang w:val="en-US"/>
              </w:rPr>
              <w:t>thiết</w:t>
            </w:r>
            <w:proofErr w:type="spellEnd"/>
            <w:r w:rsidRPr="00D84538">
              <w:rPr>
                <w:rFonts w:cs="Times New Roman"/>
                <w:i/>
                <w:iCs/>
                <w:lang w:val="en-US"/>
              </w:rPr>
              <w:t xml:space="preserve"> </w:t>
            </w:r>
            <w:proofErr w:type="spellStart"/>
            <w:r w:rsidRPr="00D84538">
              <w:rPr>
                <w:rFonts w:cs="Times New Roman"/>
                <w:i/>
                <w:iCs/>
                <w:lang w:val="en-US"/>
              </w:rPr>
              <w:t>bị</w:t>
            </w:r>
            <w:proofErr w:type="spellEnd"/>
            <w:r w:rsidRPr="00D84538">
              <w:rPr>
                <w:rFonts w:cs="Times New Roman"/>
                <w:i/>
                <w:iCs/>
                <w:lang w:val="en-US"/>
              </w:rPr>
              <w:t xml:space="preserve"> </w:t>
            </w:r>
            <w:proofErr w:type="spellStart"/>
            <w:r w:rsidRPr="00D84538">
              <w:rPr>
                <w:rFonts w:cs="Times New Roman"/>
                <w:i/>
                <w:iCs/>
                <w:lang w:val="en-US"/>
              </w:rPr>
              <w:t>thì</w:t>
            </w:r>
            <w:proofErr w:type="spellEnd"/>
            <w:r w:rsidR="00CE4526">
              <w:rPr>
                <w:rFonts w:cs="Times New Roman"/>
                <w:i/>
                <w:iCs/>
                <w:lang w:val="en-US"/>
              </w:rPr>
              <w:t xml:space="preserve"> </w:t>
            </w:r>
            <w:proofErr w:type="spellStart"/>
            <w:r w:rsidR="00CE4526">
              <w:rPr>
                <w:rFonts w:cs="Times New Roman"/>
                <w:i/>
                <w:iCs/>
                <w:lang w:val="en-US"/>
              </w:rPr>
              <w:t>hệ</w:t>
            </w:r>
            <w:proofErr w:type="spellEnd"/>
            <w:r w:rsidR="00CE4526">
              <w:rPr>
                <w:rFonts w:cs="Times New Roman"/>
                <w:i/>
                <w:iCs/>
                <w:lang w:val="en-US"/>
              </w:rPr>
              <w:t xml:space="preserve"> </w:t>
            </w:r>
            <w:proofErr w:type="spellStart"/>
            <w:r w:rsidR="00CE4526">
              <w:rPr>
                <w:rFonts w:cs="Times New Roman"/>
                <w:i/>
                <w:iCs/>
                <w:lang w:val="en-US"/>
              </w:rPr>
              <w:t>thống</w:t>
            </w:r>
            <w:proofErr w:type="spellEnd"/>
            <w:r w:rsidRPr="00D84538">
              <w:rPr>
                <w:rFonts w:cs="Times New Roman"/>
                <w:i/>
                <w:iCs/>
                <w:lang w:val="en-US"/>
              </w:rPr>
              <w:t xml:space="preserve"> </w:t>
            </w:r>
            <w:proofErr w:type="spellStart"/>
            <w:r w:rsidRPr="00D84538">
              <w:rPr>
                <w:rFonts w:cs="Times New Roman"/>
                <w:i/>
                <w:iCs/>
                <w:lang w:val="en-US"/>
              </w:rPr>
              <w:t>rẽ</w:t>
            </w:r>
            <w:proofErr w:type="spellEnd"/>
            <w:r w:rsidRPr="00D84538">
              <w:rPr>
                <w:rFonts w:cs="Times New Roman"/>
                <w:i/>
                <w:iCs/>
                <w:lang w:val="en-US"/>
              </w:rPr>
              <w:t xml:space="preserve"> </w:t>
            </w:r>
            <w:proofErr w:type="spellStart"/>
            <w:r w:rsidRPr="00D84538">
              <w:rPr>
                <w:rFonts w:cs="Times New Roman"/>
                <w:i/>
                <w:iCs/>
                <w:lang w:val="en-US"/>
              </w:rPr>
              <w:t>nhánh</w:t>
            </w:r>
            <w:proofErr w:type="spellEnd"/>
            <w:r w:rsidRPr="00D84538">
              <w:rPr>
                <w:rFonts w:cs="Times New Roman"/>
                <w:i/>
                <w:iCs/>
                <w:lang w:val="en-US"/>
              </w:rPr>
              <w:t xml:space="preserve"> sang </w:t>
            </w:r>
            <w:proofErr w:type="spellStart"/>
            <w:r w:rsidRPr="00D84538">
              <w:rPr>
                <w:rFonts w:cs="Times New Roman"/>
                <w:i/>
                <w:iCs/>
                <w:lang w:val="en-US"/>
              </w:rPr>
              <w:t>chuỗi</w:t>
            </w:r>
            <w:proofErr w:type="spellEnd"/>
            <w:r w:rsidRPr="00D84538">
              <w:rPr>
                <w:rFonts w:cs="Times New Roman"/>
                <w:i/>
                <w:iCs/>
                <w:lang w:val="en-US"/>
              </w:rPr>
              <w:t xml:space="preserve"> A2 </w:t>
            </w:r>
            <w:proofErr w:type="spellStart"/>
            <w:r w:rsidRPr="00D84538">
              <w:rPr>
                <w:rFonts w:cs="Times New Roman"/>
                <w:i/>
                <w:iCs/>
                <w:lang w:val="en-US"/>
              </w:rPr>
              <w:t>của</w:t>
            </w:r>
            <w:proofErr w:type="spellEnd"/>
            <w:r w:rsidRPr="00D84538">
              <w:rPr>
                <w:rFonts w:cs="Times New Roman"/>
                <w:i/>
                <w:iCs/>
                <w:lang w:val="en-US"/>
              </w:rPr>
              <w:t xml:space="preserve"> </w:t>
            </w:r>
            <w:proofErr w:type="spellStart"/>
            <w:r w:rsidRPr="00D84538">
              <w:rPr>
                <w:rFonts w:cs="Times New Roman"/>
                <w:i/>
                <w:iCs/>
                <w:lang w:val="en-US"/>
              </w:rPr>
              <w:t>kịch</w:t>
            </w:r>
            <w:proofErr w:type="spellEnd"/>
            <w:r w:rsidRPr="00D84538">
              <w:rPr>
                <w:rFonts w:cs="Times New Roman"/>
                <w:i/>
                <w:iCs/>
                <w:lang w:val="en-US"/>
              </w:rPr>
              <w:t xml:space="preserve"> </w:t>
            </w:r>
            <w:proofErr w:type="spellStart"/>
            <w:r w:rsidRPr="00D84538">
              <w:rPr>
                <w:rFonts w:cs="Times New Roman"/>
                <w:i/>
                <w:iCs/>
                <w:lang w:val="en-US"/>
              </w:rPr>
              <w:t>bản</w:t>
            </w:r>
            <w:proofErr w:type="spellEnd"/>
            <w:r w:rsidRPr="00D84538">
              <w:rPr>
                <w:rFonts w:cs="Times New Roman"/>
                <w:i/>
                <w:iCs/>
                <w:lang w:val="en-US"/>
              </w:rPr>
              <w:t xml:space="preserve"> </w:t>
            </w:r>
            <w:proofErr w:type="spellStart"/>
            <w:r w:rsidRPr="00D84538">
              <w:rPr>
                <w:rFonts w:cs="Times New Roman"/>
                <w:i/>
                <w:iCs/>
                <w:lang w:val="en-US"/>
              </w:rPr>
              <w:t>thay</w:t>
            </w:r>
            <w:proofErr w:type="spellEnd"/>
            <w:r w:rsidRPr="00D84538">
              <w:rPr>
                <w:rFonts w:cs="Times New Roman"/>
                <w:i/>
                <w:iCs/>
                <w:lang w:val="en-US"/>
              </w:rPr>
              <w:t xml:space="preserve"> </w:t>
            </w:r>
            <w:proofErr w:type="spellStart"/>
            <w:r w:rsidRPr="00D84538">
              <w:rPr>
                <w:rFonts w:cs="Times New Roman"/>
                <w:i/>
                <w:iCs/>
                <w:lang w:val="en-US"/>
              </w:rPr>
              <w:t>thế</w:t>
            </w:r>
            <w:proofErr w:type="spellEnd"/>
            <w:r w:rsidRPr="00D84538">
              <w:rPr>
                <w:rFonts w:cs="Times New Roman"/>
                <w:i/>
                <w:iCs/>
                <w:lang w:val="en-US"/>
              </w:rPr>
              <w:t>).</w:t>
            </w:r>
          </w:p>
        </w:tc>
      </w:tr>
      <w:tr w:rsidR="00013F0D" w:rsidRPr="001E57AD" w14:paraId="16623305" w14:textId="77777777" w:rsidTr="000C299A">
        <w:tc>
          <w:tcPr>
            <w:tcW w:w="3534" w:type="dxa"/>
            <w:shd w:val="clear" w:color="auto" w:fill="auto"/>
            <w:tcMar>
              <w:top w:w="100" w:type="dxa"/>
              <w:left w:w="100" w:type="dxa"/>
              <w:bottom w:w="100" w:type="dxa"/>
              <w:right w:w="100" w:type="dxa"/>
            </w:tcMar>
            <w:vAlign w:val="center"/>
          </w:tcPr>
          <w:p w14:paraId="7F487A27" w14:textId="77777777" w:rsidR="00013F0D" w:rsidRPr="000C299A" w:rsidRDefault="00E952C3" w:rsidP="000C299A">
            <w:pPr>
              <w:widowControl w:val="0"/>
              <w:spacing w:line="240" w:lineRule="auto"/>
              <w:rPr>
                <w:rFonts w:cs="Times New Roman"/>
                <w:b/>
              </w:rPr>
            </w:pPr>
            <w:r w:rsidRPr="000C299A">
              <w:rPr>
                <w:rFonts w:cs="Times New Roman"/>
                <w:b/>
              </w:rPr>
              <w:t>Kịch bản thay thế</w:t>
            </w:r>
          </w:p>
          <w:p w14:paraId="1A832C05" w14:textId="77777777" w:rsidR="00013F0D" w:rsidRPr="000C299A" w:rsidRDefault="00013F0D" w:rsidP="000C299A">
            <w:pPr>
              <w:widowControl w:val="0"/>
              <w:spacing w:line="240" w:lineRule="auto"/>
              <w:rPr>
                <w:rFonts w:cs="Times New Roman"/>
                <w:b/>
              </w:rPr>
            </w:pPr>
          </w:p>
        </w:tc>
        <w:tc>
          <w:tcPr>
            <w:tcW w:w="6289" w:type="dxa"/>
            <w:shd w:val="clear" w:color="auto" w:fill="auto"/>
            <w:tcMar>
              <w:top w:w="100" w:type="dxa"/>
              <w:left w:w="100" w:type="dxa"/>
              <w:bottom w:w="100" w:type="dxa"/>
              <w:right w:w="100" w:type="dxa"/>
            </w:tcMar>
            <w:vAlign w:val="center"/>
          </w:tcPr>
          <w:p w14:paraId="353C8D6A" w14:textId="77777777" w:rsidR="00013F0D" w:rsidRPr="001E57AD" w:rsidRDefault="00E952C3" w:rsidP="000C299A">
            <w:pPr>
              <w:widowControl w:val="0"/>
              <w:spacing w:line="240" w:lineRule="auto"/>
              <w:rPr>
                <w:rFonts w:cs="Times New Roman"/>
              </w:rPr>
            </w:pPr>
            <w:r w:rsidRPr="001E57AD">
              <w:rPr>
                <w:rFonts w:cs="Times New Roman"/>
              </w:rPr>
              <w:t>A1-Ban giám hiệu chọn mục xem danh sách trang thiết bị</w:t>
            </w:r>
          </w:p>
          <w:p w14:paraId="6F09EDED" w14:textId="77777777" w:rsidR="00013F0D" w:rsidRPr="001E57AD" w:rsidRDefault="00E952C3" w:rsidP="000C299A">
            <w:pPr>
              <w:widowControl w:val="0"/>
              <w:spacing w:line="240" w:lineRule="auto"/>
              <w:rPr>
                <w:rFonts w:cs="Times New Roman"/>
              </w:rPr>
            </w:pPr>
            <w:r w:rsidRPr="001E57AD">
              <w:rPr>
                <w:rFonts w:cs="Times New Roman"/>
              </w:rPr>
              <w:t>Chuỗi A1 bắt đầu từ bước 5 kịch bản thường</w:t>
            </w:r>
          </w:p>
          <w:p w14:paraId="6AF995CE" w14:textId="77777777" w:rsidR="00013F0D" w:rsidRPr="00D84538" w:rsidRDefault="00E952C3">
            <w:pPr>
              <w:pStyle w:val="ListParagraph"/>
              <w:widowControl w:val="0"/>
              <w:numPr>
                <w:ilvl w:val="0"/>
                <w:numId w:val="93"/>
              </w:numPr>
              <w:spacing w:line="240" w:lineRule="auto"/>
              <w:rPr>
                <w:rFonts w:cs="Times New Roman"/>
              </w:rPr>
            </w:pPr>
            <w:r w:rsidRPr="00D84538">
              <w:rPr>
                <w:rFonts w:cs="Times New Roman"/>
              </w:rPr>
              <w:t>Hệ thống trả về giao diện danh sách các trang thiết bị</w:t>
            </w:r>
          </w:p>
          <w:p w14:paraId="03F4F1A8" w14:textId="77777777" w:rsidR="00013F0D" w:rsidRPr="00D84538" w:rsidRDefault="00E952C3">
            <w:pPr>
              <w:pStyle w:val="ListParagraph"/>
              <w:widowControl w:val="0"/>
              <w:numPr>
                <w:ilvl w:val="0"/>
                <w:numId w:val="93"/>
              </w:numPr>
              <w:spacing w:line="240" w:lineRule="auto"/>
              <w:rPr>
                <w:rFonts w:cs="Times New Roman"/>
              </w:rPr>
            </w:pPr>
            <w:r w:rsidRPr="00D84538">
              <w:rPr>
                <w:rFonts w:cs="Times New Roman"/>
              </w:rPr>
              <w:t>Ban giám hiệu chọn trang thiết bị cần xem</w:t>
            </w:r>
          </w:p>
          <w:p w14:paraId="66E76A35" w14:textId="77777777" w:rsidR="00013F0D" w:rsidRPr="00D84538" w:rsidRDefault="00E952C3">
            <w:pPr>
              <w:pStyle w:val="ListParagraph"/>
              <w:widowControl w:val="0"/>
              <w:numPr>
                <w:ilvl w:val="0"/>
                <w:numId w:val="93"/>
              </w:numPr>
              <w:spacing w:line="240" w:lineRule="auto"/>
              <w:rPr>
                <w:rFonts w:cs="Times New Roman"/>
              </w:rPr>
            </w:pPr>
            <w:r w:rsidRPr="00D84538">
              <w:rPr>
                <w:rFonts w:cs="Times New Roman"/>
              </w:rPr>
              <w:t>Sau khi thao tác xong quay lại bước 4 ở kịch bản thường</w:t>
            </w:r>
          </w:p>
          <w:p w14:paraId="56E26B96" w14:textId="77777777" w:rsidR="00013F0D" w:rsidRPr="001E57AD" w:rsidRDefault="00E952C3" w:rsidP="000C299A">
            <w:pPr>
              <w:widowControl w:val="0"/>
              <w:spacing w:line="240" w:lineRule="auto"/>
              <w:rPr>
                <w:rFonts w:cs="Times New Roman"/>
              </w:rPr>
            </w:pPr>
            <w:r w:rsidRPr="001E57AD">
              <w:rPr>
                <w:rFonts w:cs="Times New Roman"/>
              </w:rPr>
              <w:t>A2-Ban giám hiệu chọn mục nâng cấp trang thiết bị</w:t>
            </w:r>
          </w:p>
          <w:p w14:paraId="47464EC1" w14:textId="77777777" w:rsidR="00013F0D" w:rsidRPr="001E57AD" w:rsidRDefault="00E952C3" w:rsidP="000C299A">
            <w:pPr>
              <w:widowControl w:val="0"/>
              <w:spacing w:line="240" w:lineRule="auto"/>
              <w:rPr>
                <w:rFonts w:cs="Times New Roman"/>
              </w:rPr>
            </w:pPr>
            <w:r w:rsidRPr="001E57AD">
              <w:rPr>
                <w:rFonts w:cs="Times New Roman"/>
              </w:rPr>
              <w:t>Chuỗi A2 bắt đầu từ bước 5 kịch bản thường</w:t>
            </w:r>
          </w:p>
          <w:p w14:paraId="6F482637" w14:textId="77777777" w:rsidR="00013F0D" w:rsidRPr="00D84538" w:rsidRDefault="00E952C3">
            <w:pPr>
              <w:pStyle w:val="ListParagraph"/>
              <w:widowControl w:val="0"/>
              <w:numPr>
                <w:ilvl w:val="0"/>
                <w:numId w:val="94"/>
              </w:numPr>
              <w:spacing w:line="240" w:lineRule="auto"/>
              <w:rPr>
                <w:rFonts w:cs="Times New Roman"/>
              </w:rPr>
            </w:pPr>
            <w:r w:rsidRPr="00D84538">
              <w:rPr>
                <w:rFonts w:cs="Times New Roman"/>
              </w:rPr>
              <w:t xml:space="preserve">Hệ thống trả về giao diện cập nhật thông tin nâng cấp trang thiết bị </w:t>
            </w:r>
          </w:p>
          <w:p w14:paraId="3DEEFF98" w14:textId="77777777" w:rsidR="00013F0D" w:rsidRPr="00D84538" w:rsidRDefault="00E952C3">
            <w:pPr>
              <w:pStyle w:val="ListParagraph"/>
              <w:widowControl w:val="0"/>
              <w:numPr>
                <w:ilvl w:val="0"/>
                <w:numId w:val="94"/>
              </w:numPr>
              <w:spacing w:line="240" w:lineRule="auto"/>
              <w:rPr>
                <w:rFonts w:cs="Times New Roman"/>
              </w:rPr>
            </w:pPr>
            <w:r w:rsidRPr="00D84538">
              <w:rPr>
                <w:rFonts w:cs="Times New Roman"/>
              </w:rPr>
              <w:t>Ban giám hiệu chọn trang thiết bị cần cập nhật thông tin nâng cấp và nhấn cập nhật</w:t>
            </w:r>
          </w:p>
          <w:p w14:paraId="14D04E8D" w14:textId="77777777" w:rsidR="00013F0D" w:rsidRPr="00D84538" w:rsidRDefault="00E952C3">
            <w:pPr>
              <w:pStyle w:val="ListParagraph"/>
              <w:widowControl w:val="0"/>
              <w:numPr>
                <w:ilvl w:val="0"/>
                <w:numId w:val="94"/>
              </w:numPr>
              <w:spacing w:line="240" w:lineRule="auto"/>
              <w:rPr>
                <w:rFonts w:cs="Times New Roman"/>
              </w:rPr>
            </w:pPr>
            <w:r w:rsidRPr="00D84538">
              <w:rPr>
                <w:rFonts w:cs="Times New Roman"/>
              </w:rPr>
              <w:t>Sau khi thao tác xong quay lại bước 4 ở kịch bản thường</w:t>
            </w:r>
          </w:p>
        </w:tc>
      </w:tr>
      <w:tr w:rsidR="00013F0D" w:rsidRPr="001E57AD" w14:paraId="7B13AF9A" w14:textId="77777777" w:rsidTr="000C299A">
        <w:tc>
          <w:tcPr>
            <w:tcW w:w="3534" w:type="dxa"/>
            <w:shd w:val="clear" w:color="auto" w:fill="auto"/>
            <w:tcMar>
              <w:top w:w="100" w:type="dxa"/>
              <w:left w:w="100" w:type="dxa"/>
              <w:bottom w:w="100" w:type="dxa"/>
              <w:right w:w="100" w:type="dxa"/>
            </w:tcMar>
            <w:vAlign w:val="center"/>
          </w:tcPr>
          <w:p w14:paraId="504BF858" w14:textId="77777777" w:rsidR="00013F0D" w:rsidRPr="000C299A" w:rsidRDefault="00E952C3" w:rsidP="000C299A">
            <w:pPr>
              <w:widowControl w:val="0"/>
              <w:spacing w:line="240" w:lineRule="auto"/>
              <w:rPr>
                <w:rFonts w:cs="Times New Roman"/>
                <w:b/>
              </w:rPr>
            </w:pPr>
            <w:r w:rsidRPr="000C299A">
              <w:rPr>
                <w:rFonts w:cs="Times New Roman"/>
                <w:b/>
              </w:rPr>
              <w:lastRenderedPageBreak/>
              <w:t>Kết quả</w:t>
            </w:r>
          </w:p>
        </w:tc>
        <w:tc>
          <w:tcPr>
            <w:tcW w:w="6289" w:type="dxa"/>
            <w:shd w:val="clear" w:color="auto" w:fill="auto"/>
            <w:tcMar>
              <w:top w:w="100" w:type="dxa"/>
              <w:left w:w="100" w:type="dxa"/>
              <w:bottom w:w="100" w:type="dxa"/>
              <w:right w:w="100" w:type="dxa"/>
            </w:tcMar>
            <w:vAlign w:val="center"/>
          </w:tcPr>
          <w:p w14:paraId="0D832449" w14:textId="77777777" w:rsidR="00013F0D" w:rsidRPr="001E57AD" w:rsidRDefault="00E952C3" w:rsidP="000C299A">
            <w:pPr>
              <w:widowControl w:val="0"/>
              <w:spacing w:line="240" w:lineRule="auto"/>
              <w:rPr>
                <w:rFonts w:cs="Times New Roman"/>
              </w:rPr>
            </w:pPr>
            <w:r w:rsidRPr="001E57AD">
              <w:rPr>
                <w:rFonts w:cs="Times New Roman"/>
              </w:rPr>
              <w:t>Hoàn thành quá trình quản lý trang thiết bị</w:t>
            </w:r>
          </w:p>
        </w:tc>
      </w:tr>
    </w:tbl>
    <w:p w14:paraId="5F2CF223" w14:textId="77777777" w:rsidR="00013F0D" w:rsidRPr="001E57AD" w:rsidRDefault="00013F0D">
      <w:pPr>
        <w:spacing w:before="240" w:after="240"/>
        <w:jc w:val="both"/>
        <w:rPr>
          <w:rFonts w:eastAsia="Times New Roman" w:cs="Times New Roman"/>
          <w:sz w:val="26"/>
          <w:szCs w:val="26"/>
        </w:rPr>
      </w:pPr>
      <w:bookmarkStart w:id="245" w:name="_pif0otcfuzu2" w:colFirst="0" w:colLast="0"/>
      <w:bookmarkStart w:id="246" w:name="_rtrkr2jyjszw" w:colFirst="0" w:colLast="0"/>
      <w:bookmarkStart w:id="247" w:name="_8og8slqphqlq" w:colFirst="0" w:colLast="0"/>
      <w:bookmarkStart w:id="248" w:name="_a61ighlbtfwf" w:colFirst="0" w:colLast="0"/>
      <w:bookmarkEnd w:id="245"/>
      <w:bookmarkEnd w:id="246"/>
      <w:bookmarkEnd w:id="247"/>
      <w:bookmarkEnd w:id="248"/>
    </w:p>
    <w:p w14:paraId="18C6D4D4" w14:textId="2CAA8C56" w:rsidR="00013F0D" w:rsidRPr="001E57AD" w:rsidRDefault="00E952C3">
      <w:pPr>
        <w:pStyle w:val="Heading3"/>
      </w:pPr>
      <w:bookmarkStart w:id="249" w:name="_lge7rnxoatzl" w:colFirst="0" w:colLast="0"/>
      <w:bookmarkStart w:id="250" w:name="_Toc119444967"/>
      <w:bookmarkEnd w:id="249"/>
      <w:r w:rsidRPr="001E57AD">
        <w:t>Use case “Thanh toán học phí”</w:t>
      </w:r>
      <w:bookmarkEnd w:id="250"/>
    </w:p>
    <w:p w14:paraId="163F5BC9" w14:textId="108DBDAE" w:rsidR="000C299A" w:rsidRDefault="00E952C3" w:rsidP="000C299A">
      <w:pPr>
        <w:spacing w:before="240"/>
        <w:jc w:val="both"/>
        <w:rPr>
          <w:rFonts w:eastAsia="Times New Roman" w:cs="Times New Roman"/>
          <w:szCs w:val="28"/>
        </w:rPr>
      </w:pPr>
      <w:r w:rsidRPr="001E57AD">
        <w:rPr>
          <w:rFonts w:eastAsia="Times New Roman" w:cs="Times New Roman"/>
          <w:sz w:val="26"/>
          <w:szCs w:val="26"/>
        </w:rPr>
        <w:t xml:space="preserve">      </w:t>
      </w:r>
      <w:r w:rsidRPr="001E57AD">
        <w:rPr>
          <w:rFonts w:eastAsia="Times New Roman" w:cs="Times New Roman"/>
          <w:sz w:val="26"/>
          <w:szCs w:val="26"/>
        </w:rPr>
        <w:tab/>
      </w:r>
      <w:r w:rsidRPr="000C299A">
        <w:rPr>
          <w:rFonts w:eastAsia="Times New Roman" w:cs="Times New Roman"/>
          <w:szCs w:val="28"/>
        </w:rPr>
        <w:t>Chức năng “Thanh toán học phí” là một trong những chức năng của actor Phụ huynh được thể hiện ở trong</w:t>
      </w:r>
      <w:r w:rsidR="00A5206F">
        <w:rPr>
          <w:rFonts w:eastAsia="Times New Roman" w:cs="Times New Roman"/>
          <w:szCs w:val="28"/>
          <w:lang w:val="en-US"/>
        </w:rPr>
        <w:t xml:space="preserve"> </w:t>
      </w:r>
      <w:r w:rsidR="00A5206F">
        <w:rPr>
          <w:rFonts w:eastAsia="Times New Roman" w:cs="Times New Roman"/>
          <w:szCs w:val="28"/>
          <w:lang w:val="en-US"/>
        </w:rPr>
        <w:fldChar w:fldCharType="begin"/>
      </w:r>
      <w:r w:rsidR="00A5206F">
        <w:rPr>
          <w:rFonts w:eastAsia="Times New Roman" w:cs="Times New Roman"/>
          <w:szCs w:val="28"/>
          <w:lang w:val="en-US"/>
        </w:rPr>
        <w:instrText xml:space="preserve"> REF _Ref118850600 \h </w:instrText>
      </w:r>
      <w:r w:rsidR="00A5206F">
        <w:rPr>
          <w:rFonts w:eastAsia="Times New Roman" w:cs="Times New Roman"/>
          <w:szCs w:val="28"/>
          <w:lang w:val="en-US"/>
        </w:rPr>
      </w:r>
      <w:r w:rsidR="00A5206F">
        <w:rPr>
          <w:rFonts w:eastAsia="Times New Roman" w:cs="Times New Roman"/>
          <w:szCs w:val="28"/>
          <w:lang w:val="en-US"/>
        </w:rPr>
        <w:fldChar w:fldCharType="separate"/>
      </w:r>
      <w:r w:rsidR="00A97CFA">
        <w:t xml:space="preserve">Hình </w:t>
      </w:r>
      <w:r w:rsidR="00A97CFA">
        <w:rPr>
          <w:noProof/>
        </w:rPr>
        <w:t>2</w:t>
      </w:r>
      <w:r w:rsidR="00A97CFA">
        <w:t>.</w:t>
      </w:r>
      <w:r w:rsidR="00A97CFA">
        <w:rPr>
          <w:noProof/>
        </w:rPr>
        <w:t>7</w:t>
      </w:r>
      <w:r w:rsidR="00A5206F">
        <w:rPr>
          <w:rFonts w:eastAsia="Times New Roman" w:cs="Times New Roman"/>
          <w:szCs w:val="28"/>
          <w:lang w:val="en-US"/>
        </w:rPr>
        <w:fldChar w:fldCharType="end"/>
      </w:r>
      <w:r w:rsidRPr="000C299A">
        <w:rPr>
          <w:rFonts w:eastAsia="Times New Roman" w:cs="Times New Roman"/>
          <w:szCs w:val="28"/>
        </w:rPr>
        <w:t xml:space="preserve"> . Nó cho phép người dùng xem học phí</w:t>
      </w:r>
      <w:r w:rsidR="00A5206F">
        <w:rPr>
          <w:rFonts w:eastAsia="Times New Roman" w:cs="Times New Roman"/>
          <w:szCs w:val="28"/>
          <w:lang w:val="en-US"/>
        </w:rPr>
        <w:t xml:space="preserve"> </w:t>
      </w:r>
      <w:proofErr w:type="spellStart"/>
      <w:r w:rsidR="00A5206F">
        <w:rPr>
          <w:rFonts w:eastAsia="Times New Roman" w:cs="Times New Roman"/>
          <w:szCs w:val="28"/>
          <w:lang w:val="en-US"/>
        </w:rPr>
        <w:t>và</w:t>
      </w:r>
      <w:proofErr w:type="spellEnd"/>
      <w:r w:rsidR="00A5206F">
        <w:rPr>
          <w:rFonts w:eastAsia="Times New Roman" w:cs="Times New Roman"/>
          <w:szCs w:val="28"/>
          <w:lang w:val="en-US"/>
        </w:rPr>
        <w:t xml:space="preserve"> </w:t>
      </w:r>
      <w:proofErr w:type="spellStart"/>
      <w:r w:rsidR="00A5206F">
        <w:rPr>
          <w:rFonts w:eastAsia="Times New Roman" w:cs="Times New Roman"/>
          <w:szCs w:val="28"/>
          <w:lang w:val="en-US"/>
        </w:rPr>
        <w:t>thanh</w:t>
      </w:r>
      <w:proofErr w:type="spellEnd"/>
      <w:r w:rsidR="00A5206F">
        <w:rPr>
          <w:rFonts w:eastAsia="Times New Roman" w:cs="Times New Roman"/>
          <w:szCs w:val="28"/>
          <w:lang w:val="en-US"/>
        </w:rPr>
        <w:t xml:space="preserve"> </w:t>
      </w:r>
      <w:proofErr w:type="spellStart"/>
      <w:r w:rsidR="00A5206F">
        <w:rPr>
          <w:rFonts w:eastAsia="Times New Roman" w:cs="Times New Roman"/>
          <w:szCs w:val="28"/>
          <w:lang w:val="en-US"/>
        </w:rPr>
        <w:t>toán</w:t>
      </w:r>
      <w:proofErr w:type="spellEnd"/>
      <w:r w:rsidR="00A5206F">
        <w:rPr>
          <w:rFonts w:eastAsia="Times New Roman" w:cs="Times New Roman"/>
          <w:szCs w:val="28"/>
          <w:lang w:val="en-US"/>
        </w:rPr>
        <w:t xml:space="preserve"> </w:t>
      </w:r>
      <w:proofErr w:type="spellStart"/>
      <w:r w:rsidR="00A5206F">
        <w:rPr>
          <w:rFonts w:eastAsia="Times New Roman" w:cs="Times New Roman"/>
          <w:szCs w:val="28"/>
          <w:lang w:val="en-US"/>
        </w:rPr>
        <w:t>học</w:t>
      </w:r>
      <w:proofErr w:type="spellEnd"/>
      <w:r w:rsidR="00A5206F">
        <w:rPr>
          <w:rFonts w:eastAsia="Times New Roman" w:cs="Times New Roman"/>
          <w:szCs w:val="28"/>
          <w:lang w:val="en-US"/>
        </w:rPr>
        <w:t xml:space="preserve"> </w:t>
      </w:r>
      <w:proofErr w:type="spellStart"/>
      <w:r w:rsidR="00A5206F">
        <w:rPr>
          <w:rFonts w:eastAsia="Times New Roman" w:cs="Times New Roman"/>
          <w:szCs w:val="28"/>
          <w:lang w:val="en-US"/>
        </w:rPr>
        <w:t>phí</w:t>
      </w:r>
      <w:proofErr w:type="spellEnd"/>
      <w:r w:rsidR="00A5206F">
        <w:rPr>
          <w:rFonts w:eastAsia="Times New Roman" w:cs="Times New Roman"/>
          <w:szCs w:val="28"/>
          <w:lang w:val="en-US"/>
        </w:rPr>
        <w:t xml:space="preserve"> </w:t>
      </w:r>
      <w:proofErr w:type="spellStart"/>
      <w:r w:rsidR="00A5206F">
        <w:rPr>
          <w:rFonts w:eastAsia="Times New Roman" w:cs="Times New Roman"/>
          <w:szCs w:val="28"/>
          <w:lang w:val="en-US"/>
        </w:rPr>
        <w:t>một</w:t>
      </w:r>
      <w:proofErr w:type="spellEnd"/>
      <w:r w:rsidR="00A5206F">
        <w:rPr>
          <w:rFonts w:eastAsia="Times New Roman" w:cs="Times New Roman"/>
          <w:szCs w:val="28"/>
          <w:lang w:val="en-US"/>
        </w:rPr>
        <w:t xml:space="preserve"> </w:t>
      </w:r>
      <w:proofErr w:type="spellStart"/>
      <w:r w:rsidR="00A5206F">
        <w:rPr>
          <w:rFonts w:eastAsia="Times New Roman" w:cs="Times New Roman"/>
          <w:szCs w:val="28"/>
          <w:lang w:val="en-US"/>
        </w:rPr>
        <w:t>cách</w:t>
      </w:r>
      <w:proofErr w:type="spellEnd"/>
      <w:r w:rsidR="00A5206F">
        <w:rPr>
          <w:rFonts w:eastAsia="Times New Roman" w:cs="Times New Roman"/>
          <w:szCs w:val="28"/>
          <w:lang w:val="en-US"/>
        </w:rPr>
        <w:t xml:space="preserve"> </w:t>
      </w:r>
      <w:proofErr w:type="spellStart"/>
      <w:r w:rsidR="00A5206F">
        <w:rPr>
          <w:rFonts w:eastAsia="Times New Roman" w:cs="Times New Roman"/>
          <w:szCs w:val="28"/>
          <w:lang w:val="en-US"/>
        </w:rPr>
        <w:t>dễ</w:t>
      </w:r>
      <w:proofErr w:type="spellEnd"/>
      <w:r w:rsidR="00A5206F">
        <w:rPr>
          <w:rFonts w:eastAsia="Times New Roman" w:cs="Times New Roman"/>
          <w:szCs w:val="28"/>
          <w:lang w:val="en-US"/>
        </w:rPr>
        <w:t xml:space="preserve"> </w:t>
      </w:r>
      <w:proofErr w:type="spellStart"/>
      <w:r w:rsidR="00A5206F">
        <w:rPr>
          <w:rFonts w:eastAsia="Times New Roman" w:cs="Times New Roman"/>
          <w:szCs w:val="28"/>
          <w:lang w:val="en-US"/>
        </w:rPr>
        <w:t>dàng</w:t>
      </w:r>
      <w:proofErr w:type="spellEnd"/>
      <w:r w:rsidR="00A5206F">
        <w:rPr>
          <w:rFonts w:eastAsia="Times New Roman" w:cs="Times New Roman"/>
          <w:szCs w:val="28"/>
          <w:lang w:val="en-US"/>
        </w:rPr>
        <w:t xml:space="preserve"> </w:t>
      </w:r>
      <w:proofErr w:type="spellStart"/>
      <w:r w:rsidR="00A5206F">
        <w:rPr>
          <w:rFonts w:eastAsia="Times New Roman" w:cs="Times New Roman"/>
          <w:szCs w:val="28"/>
          <w:lang w:val="en-US"/>
        </w:rPr>
        <w:t>và</w:t>
      </w:r>
      <w:proofErr w:type="spellEnd"/>
      <w:r w:rsidR="00A5206F">
        <w:rPr>
          <w:rFonts w:eastAsia="Times New Roman" w:cs="Times New Roman"/>
          <w:szCs w:val="28"/>
          <w:lang w:val="en-US"/>
        </w:rPr>
        <w:t xml:space="preserve"> </w:t>
      </w:r>
      <w:proofErr w:type="spellStart"/>
      <w:r w:rsidR="00A5206F">
        <w:rPr>
          <w:rFonts w:eastAsia="Times New Roman" w:cs="Times New Roman"/>
          <w:szCs w:val="28"/>
          <w:lang w:val="en-US"/>
        </w:rPr>
        <w:t>nhanh</w:t>
      </w:r>
      <w:proofErr w:type="spellEnd"/>
      <w:r w:rsidR="00A5206F">
        <w:rPr>
          <w:rFonts w:eastAsia="Times New Roman" w:cs="Times New Roman"/>
          <w:szCs w:val="28"/>
          <w:lang w:val="en-US"/>
        </w:rPr>
        <w:t xml:space="preserve"> </w:t>
      </w:r>
      <w:proofErr w:type="spellStart"/>
      <w:r w:rsidR="00A5206F">
        <w:rPr>
          <w:rFonts w:eastAsia="Times New Roman" w:cs="Times New Roman"/>
          <w:szCs w:val="28"/>
          <w:lang w:val="en-US"/>
        </w:rPr>
        <w:t>chóng</w:t>
      </w:r>
      <w:proofErr w:type="spellEnd"/>
      <w:r w:rsidRPr="000C299A">
        <w:rPr>
          <w:rFonts w:eastAsia="Times New Roman" w:cs="Times New Roman"/>
          <w:szCs w:val="28"/>
        </w:rPr>
        <w:t>. Các thông tin cụ thể về chức năng này bao gồm các kịch bản sử dụng được mô tả cụ thể ở trong</w:t>
      </w:r>
      <w:r w:rsidR="00F250AC">
        <w:rPr>
          <w:rFonts w:eastAsia="Times New Roman" w:cs="Times New Roman"/>
          <w:szCs w:val="28"/>
          <w:lang w:val="en-US"/>
        </w:rPr>
        <w:t xml:space="preserve"> </w:t>
      </w:r>
      <w:r w:rsidR="00F250AC">
        <w:rPr>
          <w:rFonts w:eastAsia="Times New Roman" w:cs="Times New Roman"/>
          <w:szCs w:val="28"/>
          <w:lang w:val="en-US"/>
        </w:rPr>
        <w:fldChar w:fldCharType="begin"/>
      </w:r>
      <w:r w:rsidR="00F250AC">
        <w:rPr>
          <w:rFonts w:eastAsia="Times New Roman" w:cs="Times New Roman"/>
          <w:szCs w:val="28"/>
          <w:lang w:val="en-US"/>
        </w:rPr>
        <w:instrText xml:space="preserve"> REF _Ref118855550 \h </w:instrText>
      </w:r>
      <w:r w:rsidR="00F250AC">
        <w:rPr>
          <w:rFonts w:eastAsia="Times New Roman" w:cs="Times New Roman"/>
          <w:szCs w:val="28"/>
          <w:lang w:val="en-US"/>
        </w:rPr>
      </w:r>
      <w:r w:rsidR="00F250AC">
        <w:rPr>
          <w:rFonts w:eastAsia="Times New Roman" w:cs="Times New Roman"/>
          <w:szCs w:val="28"/>
          <w:lang w:val="en-US"/>
        </w:rPr>
        <w:fldChar w:fldCharType="separate"/>
      </w:r>
      <w:r w:rsidR="00A97CFA">
        <w:t xml:space="preserve">Bảng </w:t>
      </w:r>
      <w:r w:rsidR="00A97CFA">
        <w:rPr>
          <w:noProof/>
        </w:rPr>
        <w:t>2</w:t>
      </w:r>
      <w:r w:rsidR="00A97CFA">
        <w:t>.</w:t>
      </w:r>
      <w:r w:rsidR="00A97CFA">
        <w:rPr>
          <w:noProof/>
        </w:rPr>
        <w:t>11</w:t>
      </w:r>
      <w:r w:rsidR="00F250AC">
        <w:rPr>
          <w:rFonts w:eastAsia="Times New Roman" w:cs="Times New Roman"/>
          <w:szCs w:val="28"/>
          <w:lang w:val="en-US"/>
        </w:rPr>
        <w:fldChar w:fldCharType="end"/>
      </w:r>
      <w:r w:rsidRPr="000C299A">
        <w:rPr>
          <w:rFonts w:eastAsia="Times New Roman" w:cs="Times New Roman"/>
          <w:szCs w:val="28"/>
        </w:rPr>
        <w:t xml:space="preserve"> phía bên dưới.</w:t>
      </w:r>
      <w:r w:rsidR="005466A7" w:rsidRPr="000C299A">
        <w:rPr>
          <w:rFonts w:eastAsia="Times New Roman" w:cs="Times New Roman"/>
          <w:szCs w:val="28"/>
        </w:rPr>
        <w:t xml:space="preserve"> </w:t>
      </w:r>
    </w:p>
    <w:p w14:paraId="5380351D" w14:textId="77777777" w:rsidR="001E587D" w:rsidRDefault="001E587D" w:rsidP="001E587D">
      <w:pPr>
        <w:spacing w:line="240" w:lineRule="auto"/>
        <w:rPr>
          <w:rFonts w:eastAsia="Times New Roman" w:cs="Times New Roman"/>
          <w:szCs w:val="28"/>
        </w:rPr>
      </w:pPr>
      <w:bookmarkStart w:id="251" w:name="_Ref118855550"/>
    </w:p>
    <w:p w14:paraId="5F1CA832" w14:textId="4A3E4F97" w:rsidR="002172CB" w:rsidRPr="001E587D" w:rsidRDefault="00DA0060" w:rsidP="001E587D">
      <w:pPr>
        <w:spacing w:line="240" w:lineRule="auto"/>
      </w:pP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rFonts w:eastAsia="Times New Roman" w:cs="Times New Roman"/>
          <w:szCs w:val="28"/>
          <w:lang w:val="en-US"/>
        </w:rPr>
        <w:t xml:space="preserve">: </w:t>
      </w:r>
      <w:r w:rsidR="005466A7">
        <w:rPr>
          <w:rFonts w:eastAsia="Times New Roman" w:cs="Times New Roman"/>
          <w:szCs w:val="28"/>
          <w:lang w:val="en-US"/>
        </w:rPr>
        <w:fldChar w:fldCharType="begin"/>
      </w:r>
      <w:r w:rsidR="005466A7">
        <w:rPr>
          <w:rFonts w:eastAsia="Times New Roman" w:cs="Times New Roman"/>
          <w:szCs w:val="28"/>
          <w:lang w:val="en-US"/>
        </w:rPr>
        <w:instrText xml:space="preserve"> REF _Ref118858161 \h </w:instrText>
      </w:r>
      <w:r w:rsidR="005466A7">
        <w:rPr>
          <w:rFonts w:eastAsia="Times New Roman" w:cs="Times New Roman"/>
          <w:szCs w:val="28"/>
          <w:lang w:val="en-US"/>
        </w:rPr>
      </w:r>
      <w:r w:rsidR="005466A7">
        <w:rPr>
          <w:rFonts w:eastAsia="Times New Roman" w:cs="Times New Roman"/>
          <w:szCs w:val="28"/>
          <w:lang w:val="en-US"/>
        </w:rPr>
        <w:fldChar w:fldCharType="separate"/>
      </w:r>
      <w:r w:rsidR="005466A7">
        <w:t xml:space="preserve">Hình </w:t>
      </w:r>
      <w:r w:rsidR="005466A7">
        <w:rPr>
          <w:noProof/>
        </w:rPr>
        <w:t>4</w:t>
      </w:r>
      <w:r w:rsidR="005466A7">
        <w:t>.</w:t>
      </w:r>
      <w:r w:rsidR="005466A7">
        <w:rPr>
          <w:noProof/>
        </w:rPr>
        <w:t>3</w:t>
      </w:r>
      <w:r w:rsidR="005466A7">
        <w:rPr>
          <w:rFonts w:eastAsia="Times New Roman" w:cs="Times New Roman"/>
          <w:szCs w:val="28"/>
          <w:lang w:val="en-US"/>
        </w:rPr>
        <w:fldChar w:fldCharType="end"/>
      </w:r>
      <w:r w:rsidR="00D04A38">
        <w:rPr>
          <w:rFonts w:eastAsia="Times New Roman" w:cs="Times New Roman"/>
          <w:szCs w:val="28"/>
          <w:lang w:val="en-US"/>
        </w:rPr>
        <w:t xml:space="preserve"> </w:t>
      </w:r>
      <w:proofErr w:type="spellStart"/>
      <w:r>
        <w:rPr>
          <w:rFonts w:eastAsia="Times New Roman" w:cs="Times New Roman"/>
          <w:szCs w:val="28"/>
          <w:lang w:val="en-US"/>
        </w:rPr>
        <w:t>và</w:t>
      </w:r>
      <w:proofErr w:type="spellEnd"/>
      <w:r>
        <w:rPr>
          <w:rFonts w:eastAsia="Times New Roman" w:cs="Times New Roman"/>
          <w:szCs w:val="28"/>
          <w:lang w:val="en-US"/>
        </w:rPr>
        <w:t xml:space="preserve"> </w:t>
      </w:r>
      <w:r w:rsidR="005466A7">
        <w:rPr>
          <w:rFonts w:eastAsia="Times New Roman" w:cs="Times New Roman"/>
          <w:szCs w:val="28"/>
          <w:lang w:val="en-US"/>
        </w:rPr>
        <w:fldChar w:fldCharType="begin"/>
      </w:r>
      <w:r w:rsidR="005466A7">
        <w:rPr>
          <w:rFonts w:eastAsia="Times New Roman" w:cs="Times New Roman"/>
          <w:szCs w:val="28"/>
          <w:lang w:val="en-US"/>
        </w:rPr>
        <w:instrText xml:space="preserve"> REF _Ref118860916 \h </w:instrText>
      </w:r>
      <w:r w:rsidR="005466A7">
        <w:rPr>
          <w:rFonts w:eastAsia="Times New Roman" w:cs="Times New Roman"/>
          <w:szCs w:val="28"/>
          <w:lang w:val="en-US"/>
        </w:rPr>
      </w:r>
      <w:r w:rsidR="005466A7">
        <w:rPr>
          <w:rFonts w:eastAsia="Times New Roman" w:cs="Times New Roman"/>
          <w:szCs w:val="28"/>
          <w:lang w:val="en-US"/>
        </w:rPr>
        <w:fldChar w:fldCharType="separate"/>
      </w:r>
      <w:r w:rsidR="005466A7">
        <w:t xml:space="preserve">Hình </w:t>
      </w:r>
      <w:r w:rsidR="005466A7">
        <w:rPr>
          <w:noProof/>
        </w:rPr>
        <w:t>5</w:t>
      </w:r>
      <w:r w:rsidR="005466A7">
        <w:t>.</w:t>
      </w:r>
      <w:r w:rsidR="005466A7">
        <w:rPr>
          <w:noProof/>
        </w:rPr>
        <w:t>2</w:t>
      </w:r>
      <w:r w:rsidR="005466A7">
        <w:rPr>
          <w:rFonts w:eastAsia="Times New Roman" w:cs="Times New Roman"/>
          <w:szCs w:val="28"/>
          <w:lang w:val="en-US"/>
        </w:rPr>
        <w:fldChar w:fldCharType="end"/>
      </w:r>
    </w:p>
    <w:p w14:paraId="666F83B5" w14:textId="77777777" w:rsidR="002172CB" w:rsidRDefault="002172CB">
      <w:pPr>
        <w:spacing w:line="240" w:lineRule="auto"/>
        <w:rPr>
          <w:b/>
          <w:i/>
          <w:iCs/>
          <w:color w:val="000000" w:themeColor="text1"/>
          <w:szCs w:val="18"/>
          <w:lang w:val="en-US"/>
        </w:rPr>
      </w:pPr>
    </w:p>
    <w:p w14:paraId="2970ED30" w14:textId="0B395707" w:rsidR="0004198C" w:rsidRDefault="0004198C" w:rsidP="00BE4F8B">
      <w:pPr>
        <w:pStyle w:val="Caption"/>
      </w:pPr>
      <w:bookmarkStart w:id="252" w:name="_Ref119438202"/>
      <w:bookmarkStart w:id="253" w:name="_Toc119445050"/>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2</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11</w:t>
      </w:r>
      <w:r w:rsidR="005018C1">
        <w:rPr>
          <w:noProof/>
        </w:rPr>
        <w:fldChar w:fldCharType="end"/>
      </w:r>
      <w:bookmarkEnd w:id="251"/>
      <w:bookmarkEnd w:id="252"/>
      <w:r w:rsidR="009434BF">
        <w:t xml:space="preserve">: </w:t>
      </w:r>
      <w:proofErr w:type="spellStart"/>
      <w:r w:rsidR="009434BF">
        <w:t>Mô</w:t>
      </w:r>
      <w:proofErr w:type="spellEnd"/>
      <w:r w:rsidR="009434BF">
        <w:t xml:space="preserve"> </w:t>
      </w:r>
      <w:proofErr w:type="spellStart"/>
      <w:r w:rsidR="009434BF">
        <w:t>tả</w:t>
      </w:r>
      <w:proofErr w:type="spellEnd"/>
      <w:r w:rsidR="009434BF">
        <w:t xml:space="preserve"> use case “Thanh </w:t>
      </w:r>
      <w:proofErr w:type="spellStart"/>
      <w:r w:rsidR="009434BF">
        <w:t>toán</w:t>
      </w:r>
      <w:proofErr w:type="spellEnd"/>
      <w:r w:rsidR="009434BF">
        <w:t xml:space="preserve"> </w:t>
      </w:r>
      <w:proofErr w:type="spellStart"/>
      <w:r w:rsidR="009434BF">
        <w:t>học</w:t>
      </w:r>
      <w:proofErr w:type="spellEnd"/>
      <w:r w:rsidR="009434BF">
        <w:t xml:space="preserve"> </w:t>
      </w:r>
      <w:proofErr w:type="spellStart"/>
      <w:r w:rsidR="009434BF">
        <w:t>phí</w:t>
      </w:r>
      <w:proofErr w:type="spellEnd"/>
      <w:r w:rsidR="009434BF">
        <w:t>”</w:t>
      </w:r>
      <w:bookmarkEnd w:id="253"/>
    </w:p>
    <w:tbl>
      <w:tblPr>
        <w:tblStyle w:val="TableGrid"/>
        <w:tblW w:w="0" w:type="auto"/>
        <w:tblLook w:val="04A0" w:firstRow="1" w:lastRow="0" w:firstColumn="1" w:lastColumn="0" w:noHBand="0" w:noVBand="1"/>
      </w:tblPr>
      <w:tblGrid>
        <w:gridCol w:w="3397"/>
        <w:gridCol w:w="6342"/>
      </w:tblGrid>
      <w:tr w:rsidR="000C299A" w:rsidRPr="000C299A" w14:paraId="72BE3DD6" w14:textId="77777777" w:rsidTr="000C299A">
        <w:tc>
          <w:tcPr>
            <w:tcW w:w="3397" w:type="dxa"/>
            <w:vAlign w:val="center"/>
          </w:tcPr>
          <w:p w14:paraId="08917F90" w14:textId="7EA4906E" w:rsidR="000C299A" w:rsidRPr="000C299A" w:rsidRDefault="000C299A" w:rsidP="000C299A">
            <w:pPr>
              <w:rPr>
                <w:rFonts w:cs="Times New Roman"/>
                <w:b/>
                <w:szCs w:val="28"/>
                <w:lang w:val="en-US"/>
              </w:rPr>
            </w:pPr>
            <w:proofErr w:type="spellStart"/>
            <w:r w:rsidRPr="000C299A">
              <w:rPr>
                <w:rFonts w:cs="Times New Roman"/>
                <w:b/>
                <w:szCs w:val="28"/>
                <w:lang w:val="en-US"/>
              </w:rPr>
              <w:t>Tên</w:t>
            </w:r>
            <w:proofErr w:type="spellEnd"/>
            <w:r w:rsidRPr="000C299A">
              <w:rPr>
                <w:rFonts w:cs="Times New Roman"/>
                <w:b/>
                <w:szCs w:val="28"/>
                <w:lang w:val="en-US"/>
              </w:rPr>
              <w:t xml:space="preserve"> use case</w:t>
            </w:r>
          </w:p>
        </w:tc>
        <w:tc>
          <w:tcPr>
            <w:tcW w:w="6342" w:type="dxa"/>
            <w:vAlign w:val="center"/>
          </w:tcPr>
          <w:p w14:paraId="50D76804" w14:textId="22B91121" w:rsidR="000C299A" w:rsidRPr="000C299A" w:rsidRDefault="000C299A" w:rsidP="000C299A">
            <w:pPr>
              <w:rPr>
                <w:rFonts w:cs="Times New Roman"/>
                <w:b/>
                <w:szCs w:val="28"/>
                <w:lang w:val="en-US"/>
              </w:rPr>
            </w:pPr>
            <w:r w:rsidRPr="000C299A">
              <w:rPr>
                <w:rFonts w:cs="Times New Roman"/>
                <w:b/>
                <w:szCs w:val="28"/>
                <w:lang w:val="en-US"/>
              </w:rPr>
              <w:t xml:space="preserve">Use case “Thanh </w:t>
            </w:r>
            <w:proofErr w:type="spellStart"/>
            <w:r w:rsidRPr="000C299A">
              <w:rPr>
                <w:rFonts w:cs="Times New Roman"/>
                <w:b/>
                <w:szCs w:val="28"/>
                <w:lang w:val="en-US"/>
              </w:rPr>
              <w:t>toán</w:t>
            </w:r>
            <w:proofErr w:type="spellEnd"/>
            <w:r w:rsidRPr="000C299A">
              <w:rPr>
                <w:rFonts w:cs="Times New Roman"/>
                <w:b/>
                <w:szCs w:val="28"/>
                <w:lang w:val="en-US"/>
              </w:rPr>
              <w:t xml:space="preserve"> </w:t>
            </w:r>
            <w:proofErr w:type="spellStart"/>
            <w:r w:rsidRPr="000C299A">
              <w:rPr>
                <w:rFonts w:cs="Times New Roman"/>
                <w:b/>
                <w:szCs w:val="28"/>
                <w:lang w:val="en-US"/>
              </w:rPr>
              <w:t>học</w:t>
            </w:r>
            <w:proofErr w:type="spellEnd"/>
            <w:r w:rsidRPr="000C299A">
              <w:rPr>
                <w:rFonts w:cs="Times New Roman"/>
                <w:b/>
                <w:szCs w:val="28"/>
                <w:lang w:val="en-US"/>
              </w:rPr>
              <w:t xml:space="preserve"> </w:t>
            </w:r>
            <w:proofErr w:type="spellStart"/>
            <w:r w:rsidRPr="000C299A">
              <w:rPr>
                <w:rFonts w:cs="Times New Roman"/>
                <w:b/>
                <w:szCs w:val="28"/>
                <w:lang w:val="en-US"/>
              </w:rPr>
              <w:t>phí</w:t>
            </w:r>
            <w:proofErr w:type="spellEnd"/>
            <w:r w:rsidRPr="000C299A">
              <w:rPr>
                <w:rFonts w:cs="Times New Roman"/>
                <w:b/>
                <w:szCs w:val="28"/>
                <w:lang w:val="en-US"/>
              </w:rPr>
              <w:t>”</w:t>
            </w:r>
          </w:p>
        </w:tc>
      </w:tr>
      <w:tr w:rsidR="000C299A" w:rsidRPr="000C299A" w14:paraId="052AA2F7" w14:textId="77777777" w:rsidTr="000C299A">
        <w:tc>
          <w:tcPr>
            <w:tcW w:w="3397" w:type="dxa"/>
            <w:vAlign w:val="center"/>
          </w:tcPr>
          <w:p w14:paraId="07573986" w14:textId="77777777" w:rsidR="000C299A" w:rsidRPr="000C299A" w:rsidRDefault="000C299A" w:rsidP="000C299A">
            <w:pPr>
              <w:rPr>
                <w:rFonts w:cs="Times New Roman"/>
                <w:b/>
                <w:szCs w:val="28"/>
                <w:lang w:val="en-US"/>
              </w:rPr>
            </w:pPr>
            <w:proofErr w:type="spellStart"/>
            <w:r w:rsidRPr="000C299A">
              <w:rPr>
                <w:rFonts w:cs="Times New Roman"/>
                <w:b/>
                <w:szCs w:val="28"/>
                <w:lang w:val="en-US"/>
              </w:rPr>
              <w:t>Tóm</w:t>
            </w:r>
            <w:proofErr w:type="spellEnd"/>
            <w:r w:rsidRPr="000C299A">
              <w:rPr>
                <w:rFonts w:cs="Times New Roman"/>
                <w:b/>
                <w:szCs w:val="28"/>
                <w:lang w:val="en-US"/>
              </w:rPr>
              <w:t xml:space="preserve"> </w:t>
            </w:r>
            <w:proofErr w:type="spellStart"/>
            <w:r w:rsidRPr="000C299A">
              <w:rPr>
                <w:rFonts w:cs="Times New Roman"/>
                <w:b/>
                <w:szCs w:val="28"/>
                <w:lang w:val="en-US"/>
              </w:rPr>
              <w:t>tắt</w:t>
            </w:r>
            <w:proofErr w:type="spellEnd"/>
            <w:r w:rsidRPr="000C299A">
              <w:rPr>
                <w:rFonts w:cs="Times New Roman"/>
                <w:b/>
                <w:szCs w:val="28"/>
                <w:lang w:val="en-US"/>
              </w:rPr>
              <w:t xml:space="preserve"> use case</w:t>
            </w:r>
          </w:p>
        </w:tc>
        <w:tc>
          <w:tcPr>
            <w:tcW w:w="6342" w:type="dxa"/>
            <w:vAlign w:val="center"/>
          </w:tcPr>
          <w:p w14:paraId="38468A0B" w14:textId="27339F1D" w:rsidR="000C299A" w:rsidRPr="000C299A" w:rsidRDefault="000C299A" w:rsidP="000C299A">
            <w:pPr>
              <w:rPr>
                <w:rFonts w:cs="Times New Roman"/>
                <w:szCs w:val="28"/>
              </w:rPr>
            </w:pPr>
            <w:r w:rsidRPr="000C299A">
              <w:rPr>
                <w:rFonts w:eastAsia="Times New Roman" w:cs="Times New Roman"/>
                <w:szCs w:val="28"/>
              </w:rPr>
              <w:t>Cho phép phụ huynh xem thông tin học phí.</w:t>
            </w:r>
          </w:p>
        </w:tc>
      </w:tr>
      <w:tr w:rsidR="000C299A" w:rsidRPr="000C299A" w14:paraId="5B4C47D2" w14:textId="77777777" w:rsidTr="000C299A">
        <w:tc>
          <w:tcPr>
            <w:tcW w:w="3397" w:type="dxa"/>
            <w:vAlign w:val="center"/>
          </w:tcPr>
          <w:p w14:paraId="4FBA7E79" w14:textId="77777777" w:rsidR="000C299A" w:rsidRPr="000C299A" w:rsidRDefault="000C299A" w:rsidP="000C299A">
            <w:pPr>
              <w:rPr>
                <w:rFonts w:cs="Times New Roman"/>
                <w:b/>
                <w:szCs w:val="28"/>
                <w:lang w:val="en-US"/>
              </w:rPr>
            </w:pPr>
            <w:r w:rsidRPr="000C299A">
              <w:rPr>
                <w:rFonts w:cs="Times New Roman"/>
                <w:b/>
                <w:szCs w:val="28"/>
                <w:lang w:val="en-US"/>
              </w:rPr>
              <w:t>Actor</w:t>
            </w:r>
          </w:p>
        </w:tc>
        <w:tc>
          <w:tcPr>
            <w:tcW w:w="6342" w:type="dxa"/>
            <w:vAlign w:val="center"/>
          </w:tcPr>
          <w:p w14:paraId="4092D042" w14:textId="3A1D776E" w:rsidR="000C299A" w:rsidRPr="000C299A" w:rsidRDefault="000C299A" w:rsidP="000C299A">
            <w:pPr>
              <w:rPr>
                <w:rFonts w:cs="Times New Roman"/>
                <w:szCs w:val="28"/>
              </w:rPr>
            </w:pPr>
            <w:r w:rsidRPr="000C299A">
              <w:rPr>
                <w:rFonts w:eastAsia="Times New Roman" w:cs="Times New Roman"/>
                <w:szCs w:val="28"/>
              </w:rPr>
              <w:t>Phụ huynh.</w:t>
            </w:r>
          </w:p>
        </w:tc>
      </w:tr>
      <w:tr w:rsidR="000C299A" w:rsidRPr="000C299A" w14:paraId="22DFF877" w14:textId="77777777" w:rsidTr="000C299A">
        <w:tc>
          <w:tcPr>
            <w:tcW w:w="3397" w:type="dxa"/>
            <w:vAlign w:val="center"/>
          </w:tcPr>
          <w:p w14:paraId="186C26F2" w14:textId="77777777" w:rsidR="000C299A" w:rsidRPr="000C299A" w:rsidRDefault="000C299A" w:rsidP="000C299A">
            <w:pPr>
              <w:rPr>
                <w:rFonts w:cs="Times New Roman"/>
                <w:b/>
                <w:szCs w:val="28"/>
                <w:lang w:val="en-US"/>
              </w:rPr>
            </w:pPr>
            <w:proofErr w:type="spellStart"/>
            <w:r w:rsidRPr="000C299A">
              <w:rPr>
                <w:rFonts w:cs="Times New Roman"/>
                <w:b/>
                <w:szCs w:val="28"/>
                <w:lang w:val="en-US"/>
              </w:rPr>
              <w:t>Ngày</w:t>
            </w:r>
            <w:proofErr w:type="spellEnd"/>
            <w:r w:rsidRPr="000C299A">
              <w:rPr>
                <w:rFonts w:cs="Times New Roman"/>
                <w:b/>
                <w:szCs w:val="28"/>
                <w:lang w:val="en-US"/>
              </w:rPr>
              <w:t xml:space="preserve"> </w:t>
            </w:r>
            <w:proofErr w:type="spellStart"/>
            <w:r w:rsidRPr="000C299A">
              <w:rPr>
                <w:rFonts w:cs="Times New Roman"/>
                <w:b/>
                <w:szCs w:val="28"/>
                <w:lang w:val="en-US"/>
              </w:rPr>
              <w:t>tạo</w:t>
            </w:r>
            <w:proofErr w:type="spellEnd"/>
          </w:p>
        </w:tc>
        <w:tc>
          <w:tcPr>
            <w:tcW w:w="6342" w:type="dxa"/>
            <w:vAlign w:val="center"/>
          </w:tcPr>
          <w:p w14:paraId="081EDBB9" w14:textId="68466BC8" w:rsidR="000C299A" w:rsidRPr="000C299A" w:rsidRDefault="000C299A" w:rsidP="000C299A">
            <w:pPr>
              <w:rPr>
                <w:rFonts w:cs="Times New Roman"/>
                <w:szCs w:val="28"/>
              </w:rPr>
            </w:pPr>
            <w:r w:rsidRPr="000C299A">
              <w:rPr>
                <w:rFonts w:eastAsia="Times New Roman" w:cs="Times New Roman"/>
                <w:szCs w:val="28"/>
              </w:rPr>
              <w:t>29/08/2022</w:t>
            </w:r>
          </w:p>
        </w:tc>
      </w:tr>
      <w:tr w:rsidR="000C299A" w:rsidRPr="000C299A" w14:paraId="1899654D" w14:textId="77777777" w:rsidTr="000C299A">
        <w:tc>
          <w:tcPr>
            <w:tcW w:w="3397" w:type="dxa"/>
            <w:vAlign w:val="center"/>
          </w:tcPr>
          <w:p w14:paraId="054B9FD0" w14:textId="77777777" w:rsidR="000C299A" w:rsidRPr="000C299A" w:rsidRDefault="000C299A" w:rsidP="000C299A">
            <w:pPr>
              <w:rPr>
                <w:rFonts w:cs="Times New Roman"/>
                <w:b/>
                <w:szCs w:val="28"/>
                <w:lang w:val="en-US"/>
              </w:rPr>
            </w:pPr>
            <w:proofErr w:type="spellStart"/>
            <w:r w:rsidRPr="000C299A">
              <w:rPr>
                <w:rFonts w:cs="Times New Roman"/>
                <w:b/>
                <w:szCs w:val="28"/>
                <w:lang w:val="en-US"/>
              </w:rPr>
              <w:t>Ngày</w:t>
            </w:r>
            <w:proofErr w:type="spellEnd"/>
            <w:r w:rsidRPr="000C299A">
              <w:rPr>
                <w:rFonts w:cs="Times New Roman"/>
                <w:b/>
                <w:szCs w:val="28"/>
                <w:lang w:val="en-US"/>
              </w:rPr>
              <w:t xml:space="preserve"> </w:t>
            </w:r>
            <w:proofErr w:type="spellStart"/>
            <w:r w:rsidRPr="000C299A">
              <w:rPr>
                <w:rFonts w:cs="Times New Roman"/>
                <w:b/>
                <w:szCs w:val="28"/>
                <w:lang w:val="en-US"/>
              </w:rPr>
              <w:t>cập</w:t>
            </w:r>
            <w:proofErr w:type="spellEnd"/>
            <w:r w:rsidRPr="000C299A">
              <w:rPr>
                <w:rFonts w:cs="Times New Roman"/>
                <w:b/>
                <w:szCs w:val="28"/>
                <w:lang w:val="en-US"/>
              </w:rPr>
              <w:t xml:space="preserve"> </w:t>
            </w:r>
            <w:proofErr w:type="spellStart"/>
            <w:r w:rsidRPr="000C299A">
              <w:rPr>
                <w:rFonts w:cs="Times New Roman"/>
                <w:b/>
                <w:szCs w:val="28"/>
                <w:lang w:val="en-US"/>
              </w:rPr>
              <w:t>nhật</w:t>
            </w:r>
            <w:proofErr w:type="spellEnd"/>
          </w:p>
        </w:tc>
        <w:tc>
          <w:tcPr>
            <w:tcW w:w="6342" w:type="dxa"/>
            <w:vAlign w:val="center"/>
          </w:tcPr>
          <w:p w14:paraId="413E92FA" w14:textId="0B315440" w:rsidR="000C299A" w:rsidRPr="000C299A" w:rsidRDefault="000C299A" w:rsidP="000C299A">
            <w:pPr>
              <w:rPr>
                <w:rFonts w:cs="Times New Roman"/>
                <w:szCs w:val="28"/>
              </w:rPr>
            </w:pPr>
            <w:r w:rsidRPr="000C299A">
              <w:rPr>
                <w:rFonts w:eastAsia="Times New Roman" w:cs="Times New Roman"/>
                <w:szCs w:val="28"/>
              </w:rPr>
              <w:t>15/09/2022</w:t>
            </w:r>
          </w:p>
        </w:tc>
      </w:tr>
      <w:tr w:rsidR="000C299A" w:rsidRPr="000C299A" w14:paraId="199F85B2" w14:textId="77777777" w:rsidTr="000C299A">
        <w:tc>
          <w:tcPr>
            <w:tcW w:w="3397" w:type="dxa"/>
            <w:vAlign w:val="center"/>
          </w:tcPr>
          <w:p w14:paraId="4FD004B4" w14:textId="77777777" w:rsidR="000C299A" w:rsidRPr="000C299A" w:rsidRDefault="000C299A" w:rsidP="000C299A">
            <w:pPr>
              <w:rPr>
                <w:rFonts w:cs="Times New Roman"/>
                <w:b/>
                <w:szCs w:val="28"/>
                <w:lang w:val="en-US"/>
              </w:rPr>
            </w:pPr>
            <w:r w:rsidRPr="000C299A">
              <w:rPr>
                <w:rFonts w:cs="Times New Roman"/>
                <w:b/>
                <w:szCs w:val="28"/>
                <w:lang w:val="en-US"/>
              </w:rPr>
              <w:t>Version</w:t>
            </w:r>
          </w:p>
        </w:tc>
        <w:tc>
          <w:tcPr>
            <w:tcW w:w="6342" w:type="dxa"/>
            <w:vAlign w:val="center"/>
          </w:tcPr>
          <w:p w14:paraId="7A513D09" w14:textId="24CBB71B" w:rsidR="000C299A" w:rsidRPr="000C299A" w:rsidRDefault="000C299A" w:rsidP="000C299A">
            <w:pPr>
              <w:rPr>
                <w:rFonts w:cs="Times New Roman"/>
                <w:szCs w:val="28"/>
                <w:lang w:val="en-US"/>
              </w:rPr>
            </w:pPr>
            <w:r w:rsidRPr="000C299A">
              <w:rPr>
                <w:rFonts w:cs="Times New Roman"/>
                <w:szCs w:val="28"/>
                <w:lang w:val="en-US"/>
              </w:rPr>
              <w:t>1.5</w:t>
            </w:r>
          </w:p>
        </w:tc>
      </w:tr>
      <w:tr w:rsidR="000C299A" w:rsidRPr="000C299A" w14:paraId="14529C77" w14:textId="77777777" w:rsidTr="000C299A">
        <w:tc>
          <w:tcPr>
            <w:tcW w:w="3397" w:type="dxa"/>
            <w:vAlign w:val="center"/>
          </w:tcPr>
          <w:p w14:paraId="17D8C838" w14:textId="77777777" w:rsidR="000C299A" w:rsidRPr="000C299A" w:rsidRDefault="000C299A" w:rsidP="000C299A">
            <w:pPr>
              <w:rPr>
                <w:rFonts w:cs="Times New Roman"/>
                <w:b/>
                <w:szCs w:val="28"/>
                <w:lang w:val="en-US"/>
              </w:rPr>
            </w:pPr>
            <w:proofErr w:type="spellStart"/>
            <w:r w:rsidRPr="000C299A">
              <w:rPr>
                <w:rFonts w:cs="Times New Roman"/>
                <w:b/>
                <w:szCs w:val="28"/>
                <w:lang w:val="en-US"/>
              </w:rPr>
              <w:t>Chịu</w:t>
            </w:r>
            <w:proofErr w:type="spellEnd"/>
            <w:r w:rsidRPr="000C299A">
              <w:rPr>
                <w:rFonts w:cs="Times New Roman"/>
                <w:b/>
                <w:szCs w:val="28"/>
                <w:lang w:val="en-US"/>
              </w:rPr>
              <w:t xml:space="preserve"> </w:t>
            </w:r>
            <w:proofErr w:type="spellStart"/>
            <w:r w:rsidRPr="000C299A">
              <w:rPr>
                <w:rFonts w:cs="Times New Roman"/>
                <w:b/>
                <w:szCs w:val="28"/>
                <w:lang w:val="en-US"/>
              </w:rPr>
              <w:t>trách</w:t>
            </w:r>
            <w:proofErr w:type="spellEnd"/>
            <w:r w:rsidRPr="000C299A">
              <w:rPr>
                <w:rFonts w:cs="Times New Roman"/>
                <w:b/>
                <w:szCs w:val="28"/>
                <w:lang w:val="en-US"/>
              </w:rPr>
              <w:t xml:space="preserve"> </w:t>
            </w:r>
            <w:proofErr w:type="spellStart"/>
            <w:r w:rsidRPr="000C299A">
              <w:rPr>
                <w:rFonts w:cs="Times New Roman"/>
                <w:b/>
                <w:szCs w:val="28"/>
                <w:lang w:val="en-US"/>
              </w:rPr>
              <w:t>nhiệm</w:t>
            </w:r>
            <w:proofErr w:type="spellEnd"/>
          </w:p>
        </w:tc>
        <w:tc>
          <w:tcPr>
            <w:tcW w:w="6342" w:type="dxa"/>
            <w:vAlign w:val="center"/>
          </w:tcPr>
          <w:p w14:paraId="7285DBEA" w14:textId="12647086" w:rsidR="000C299A" w:rsidRPr="000C299A" w:rsidRDefault="000C299A" w:rsidP="000C299A">
            <w:pPr>
              <w:rPr>
                <w:rFonts w:cs="Times New Roman"/>
                <w:szCs w:val="28"/>
              </w:rPr>
            </w:pPr>
            <w:r w:rsidRPr="000C299A">
              <w:rPr>
                <w:rFonts w:eastAsia="Times New Roman" w:cs="Times New Roman"/>
                <w:szCs w:val="28"/>
              </w:rPr>
              <w:t>Thái Thanh Tuấn</w:t>
            </w:r>
          </w:p>
        </w:tc>
      </w:tr>
      <w:tr w:rsidR="000C299A" w:rsidRPr="000C299A" w14:paraId="26D54C69" w14:textId="77777777" w:rsidTr="000C299A">
        <w:tc>
          <w:tcPr>
            <w:tcW w:w="3397" w:type="dxa"/>
            <w:vAlign w:val="center"/>
          </w:tcPr>
          <w:p w14:paraId="40494FD5" w14:textId="77777777" w:rsidR="000C299A" w:rsidRPr="000C299A" w:rsidRDefault="000C299A" w:rsidP="000C299A">
            <w:pPr>
              <w:rPr>
                <w:rFonts w:cs="Times New Roman"/>
                <w:b/>
                <w:szCs w:val="28"/>
                <w:lang w:val="en-US"/>
              </w:rPr>
            </w:pPr>
            <w:proofErr w:type="spellStart"/>
            <w:r w:rsidRPr="000C299A">
              <w:rPr>
                <w:rFonts w:cs="Times New Roman"/>
                <w:b/>
                <w:szCs w:val="28"/>
                <w:lang w:val="en-US"/>
              </w:rPr>
              <w:t>Điều</w:t>
            </w:r>
            <w:proofErr w:type="spellEnd"/>
            <w:r w:rsidRPr="000C299A">
              <w:rPr>
                <w:rFonts w:cs="Times New Roman"/>
                <w:b/>
                <w:szCs w:val="28"/>
                <w:lang w:val="en-US"/>
              </w:rPr>
              <w:t xml:space="preserve"> </w:t>
            </w:r>
            <w:proofErr w:type="spellStart"/>
            <w:r w:rsidRPr="000C299A">
              <w:rPr>
                <w:rFonts w:cs="Times New Roman"/>
                <w:b/>
                <w:szCs w:val="28"/>
                <w:lang w:val="en-US"/>
              </w:rPr>
              <w:t>kiện</w:t>
            </w:r>
            <w:proofErr w:type="spellEnd"/>
            <w:r w:rsidRPr="000C299A">
              <w:rPr>
                <w:rFonts w:cs="Times New Roman"/>
                <w:b/>
                <w:szCs w:val="28"/>
                <w:lang w:val="en-US"/>
              </w:rPr>
              <w:t xml:space="preserve"> </w:t>
            </w:r>
            <w:proofErr w:type="spellStart"/>
            <w:r w:rsidRPr="000C299A">
              <w:rPr>
                <w:rFonts w:cs="Times New Roman"/>
                <w:b/>
                <w:szCs w:val="28"/>
                <w:lang w:val="en-US"/>
              </w:rPr>
              <w:t>tiên</w:t>
            </w:r>
            <w:proofErr w:type="spellEnd"/>
            <w:r w:rsidRPr="000C299A">
              <w:rPr>
                <w:rFonts w:cs="Times New Roman"/>
                <w:b/>
                <w:szCs w:val="28"/>
                <w:lang w:val="en-US"/>
              </w:rPr>
              <w:t xml:space="preserve"> </w:t>
            </w:r>
            <w:proofErr w:type="spellStart"/>
            <w:r w:rsidRPr="000C299A">
              <w:rPr>
                <w:rFonts w:cs="Times New Roman"/>
                <w:b/>
                <w:szCs w:val="28"/>
                <w:lang w:val="en-US"/>
              </w:rPr>
              <w:t>quyết</w:t>
            </w:r>
            <w:proofErr w:type="spellEnd"/>
          </w:p>
        </w:tc>
        <w:tc>
          <w:tcPr>
            <w:tcW w:w="6342" w:type="dxa"/>
            <w:vAlign w:val="center"/>
          </w:tcPr>
          <w:p w14:paraId="5788669C" w14:textId="10D1FE3D" w:rsidR="000C299A" w:rsidRPr="000C299A" w:rsidRDefault="000C299A" w:rsidP="000C299A">
            <w:pPr>
              <w:rPr>
                <w:rFonts w:cs="Times New Roman"/>
                <w:szCs w:val="28"/>
              </w:rPr>
            </w:pPr>
            <w:r w:rsidRPr="000C299A">
              <w:rPr>
                <w:rFonts w:eastAsia="Times New Roman" w:cs="Times New Roman"/>
                <w:szCs w:val="28"/>
              </w:rPr>
              <w:t>Phải đăng nhập tài khoản với vai trò là phụ huynh và chọn chức năng này.</w:t>
            </w:r>
          </w:p>
        </w:tc>
      </w:tr>
      <w:tr w:rsidR="000C299A" w:rsidRPr="000C299A" w14:paraId="4C7748B4" w14:textId="77777777" w:rsidTr="000C299A">
        <w:tc>
          <w:tcPr>
            <w:tcW w:w="3397" w:type="dxa"/>
            <w:vAlign w:val="center"/>
          </w:tcPr>
          <w:p w14:paraId="5FE11489" w14:textId="77777777" w:rsidR="000C299A" w:rsidRPr="000C299A" w:rsidRDefault="000C299A" w:rsidP="000C299A">
            <w:pPr>
              <w:rPr>
                <w:rFonts w:cs="Times New Roman"/>
                <w:b/>
                <w:szCs w:val="28"/>
                <w:lang w:val="en-US"/>
              </w:rPr>
            </w:pPr>
            <w:proofErr w:type="spellStart"/>
            <w:r w:rsidRPr="000C299A">
              <w:rPr>
                <w:rFonts w:cs="Times New Roman"/>
                <w:b/>
                <w:szCs w:val="28"/>
                <w:lang w:val="en-US"/>
              </w:rPr>
              <w:t>Kịch</w:t>
            </w:r>
            <w:proofErr w:type="spellEnd"/>
            <w:r w:rsidRPr="000C299A">
              <w:rPr>
                <w:rFonts w:cs="Times New Roman"/>
                <w:b/>
                <w:szCs w:val="28"/>
                <w:lang w:val="en-US"/>
              </w:rPr>
              <w:t xml:space="preserve"> </w:t>
            </w:r>
            <w:proofErr w:type="spellStart"/>
            <w:r w:rsidRPr="000C299A">
              <w:rPr>
                <w:rFonts w:cs="Times New Roman"/>
                <w:b/>
                <w:szCs w:val="28"/>
                <w:lang w:val="en-US"/>
              </w:rPr>
              <w:t>bản</w:t>
            </w:r>
            <w:proofErr w:type="spellEnd"/>
            <w:r w:rsidRPr="000C299A">
              <w:rPr>
                <w:rFonts w:cs="Times New Roman"/>
                <w:b/>
                <w:szCs w:val="28"/>
                <w:lang w:val="en-US"/>
              </w:rPr>
              <w:t xml:space="preserve"> </w:t>
            </w:r>
            <w:proofErr w:type="spellStart"/>
            <w:r w:rsidRPr="000C299A">
              <w:rPr>
                <w:rFonts w:cs="Times New Roman"/>
                <w:b/>
                <w:szCs w:val="28"/>
                <w:lang w:val="en-US"/>
              </w:rPr>
              <w:t>thường</w:t>
            </w:r>
            <w:proofErr w:type="spellEnd"/>
          </w:p>
        </w:tc>
        <w:tc>
          <w:tcPr>
            <w:tcW w:w="6342" w:type="dxa"/>
            <w:vAlign w:val="center"/>
          </w:tcPr>
          <w:p w14:paraId="542FEA7E" w14:textId="77777777" w:rsidR="000C299A" w:rsidRPr="000C299A" w:rsidRDefault="000C299A">
            <w:pPr>
              <w:numPr>
                <w:ilvl w:val="0"/>
                <w:numId w:val="20"/>
              </w:numPr>
              <w:spacing w:before="240" w:line="360" w:lineRule="auto"/>
              <w:rPr>
                <w:rFonts w:eastAsia="Times New Roman" w:cs="Times New Roman"/>
                <w:szCs w:val="28"/>
              </w:rPr>
            </w:pPr>
            <w:r w:rsidRPr="000C299A">
              <w:rPr>
                <w:rFonts w:eastAsia="Times New Roman" w:cs="Times New Roman"/>
                <w:szCs w:val="28"/>
              </w:rPr>
              <w:t>Từ giao diện chính người dùng chọn chức năng thanh toán học phí.</w:t>
            </w:r>
          </w:p>
          <w:p w14:paraId="4D43D597" w14:textId="77777777" w:rsidR="000C299A" w:rsidRPr="000C299A" w:rsidRDefault="000C299A">
            <w:pPr>
              <w:numPr>
                <w:ilvl w:val="0"/>
                <w:numId w:val="20"/>
              </w:numPr>
              <w:spacing w:line="360" w:lineRule="auto"/>
              <w:rPr>
                <w:rFonts w:eastAsia="Times New Roman" w:cs="Times New Roman"/>
                <w:szCs w:val="28"/>
              </w:rPr>
            </w:pPr>
            <w:r w:rsidRPr="000C299A">
              <w:rPr>
                <w:rFonts w:eastAsia="Times New Roman" w:cs="Times New Roman"/>
                <w:szCs w:val="28"/>
              </w:rPr>
              <w:t>Từ giao diện thanh toán học phí xuất hiện chức năng qua tài khoản ngân hàng và thanh toán qua ví điện tử.</w:t>
            </w:r>
          </w:p>
          <w:p w14:paraId="4FDD3714" w14:textId="77777777" w:rsidR="00817214" w:rsidRDefault="000C299A">
            <w:pPr>
              <w:numPr>
                <w:ilvl w:val="0"/>
                <w:numId w:val="20"/>
              </w:numPr>
              <w:spacing w:line="360" w:lineRule="auto"/>
              <w:rPr>
                <w:rFonts w:eastAsia="Times New Roman" w:cs="Times New Roman"/>
                <w:szCs w:val="28"/>
              </w:rPr>
            </w:pPr>
            <w:r w:rsidRPr="000C299A">
              <w:rPr>
                <w:rFonts w:eastAsia="Times New Roman" w:cs="Times New Roman"/>
                <w:szCs w:val="28"/>
              </w:rPr>
              <w:t>Phụ huynh chọn phương thức thanh toán.</w:t>
            </w:r>
          </w:p>
          <w:p w14:paraId="75AEE230" w14:textId="2CACB361" w:rsidR="002D2A91" w:rsidRPr="00817214" w:rsidRDefault="00817214" w:rsidP="00817214">
            <w:pPr>
              <w:spacing w:line="360" w:lineRule="auto"/>
              <w:ind w:left="720"/>
              <w:rPr>
                <w:rFonts w:eastAsia="Times New Roman" w:cs="Times New Roman"/>
                <w:szCs w:val="28"/>
              </w:rPr>
            </w:pPr>
            <w:proofErr w:type="spellStart"/>
            <w:r>
              <w:rPr>
                <w:bCs/>
                <w:i/>
                <w:iCs/>
                <w:szCs w:val="28"/>
                <w:lang w:val="en-US"/>
              </w:rPr>
              <w:t>Nếu</w:t>
            </w:r>
            <w:proofErr w:type="spellEnd"/>
            <w:r>
              <w:rPr>
                <w:bCs/>
                <w:i/>
                <w:iCs/>
                <w:szCs w:val="28"/>
                <w:lang w:val="en-US"/>
              </w:rPr>
              <w:t xml:space="preserve"> </w:t>
            </w:r>
            <w:proofErr w:type="spellStart"/>
            <w:r>
              <w:rPr>
                <w:bCs/>
                <w:i/>
                <w:iCs/>
                <w:szCs w:val="28"/>
                <w:lang w:val="en-US"/>
              </w:rPr>
              <w:t>người</w:t>
            </w:r>
            <w:proofErr w:type="spellEnd"/>
            <w:r>
              <w:rPr>
                <w:bCs/>
                <w:i/>
                <w:iCs/>
                <w:szCs w:val="28"/>
                <w:lang w:val="en-US"/>
              </w:rPr>
              <w:t xml:space="preserve"> </w:t>
            </w:r>
            <w:proofErr w:type="spellStart"/>
            <w:r>
              <w:rPr>
                <w:bCs/>
                <w:i/>
                <w:iCs/>
                <w:szCs w:val="28"/>
                <w:lang w:val="en-US"/>
              </w:rPr>
              <w:t>dùng</w:t>
            </w:r>
            <w:proofErr w:type="spellEnd"/>
            <w:r>
              <w:rPr>
                <w:bCs/>
                <w:i/>
                <w:iCs/>
                <w:szCs w:val="28"/>
                <w:lang w:val="en-US"/>
              </w:rPr>
              <w:t xml:space="preserve"> </w:t>
            </w:r>
            <w:proofErr w:type="spellStart"/>
            <w:r>
              <w:rPr>
                <w:bCs/>
                <w:i/>
                <w:iCs/>
                <w:szCs w:val="28"/>
                <w:lang w:val="en-US"/>
              </w:rPr>
              <w:t>chọn</w:t>
            </w:r>
            <w:proofErr w:type="spellEnd"/>
            <w:r>
              <w:rPr>
                <w:bCs/>
                <w:i/>
                <w:iCs/>
                <w:szCs w:val="28"/>
                <w:lang w:val="en-US"/>
              </w:rPr>
              <w:t xml:space="preserve"> </w:t>
            </w:r>
            <w:proofErr w:type="spellStart"/>
            <w:r>
              <w:rPr>
                <w:bCs/>
                <w:i/>
                <w:iCs/>
                <w:szCs w:val="28"/>
                <w:lang w:val="en-US"/>
              </w:rPr>
              <w:t>mục</w:t>
            </w:r>
            <w:proofErr w:type="spellEnd"/>
            <w:r>
              <w:rPr>
                <w:bCs/>
                <w:i/>
                <w:iCs/>
                <w:szCs w:val="28"/>
                <w:lang w:val="en-US"/>
              </w:rPr>
              <w:t xml:space="preserve"> </w:t>
            </w:r>
            <w:proofErr w:type="spellStart"/>
            <w:r>
              <w:rPr>
                <w:bCs/>
                <w:i/>
                <w:iCs/>
                <w:szCs w:val="28"/>
                <w:lang w:val="en-US"/>
              </w:rPr>
              <w:t>phương</w:t>
            </w:r>
            <w:proofErr w:type="spellEnd"/>
            <w:r>
              <w:rPr>
                <w:bCs/>
                <w:i/>
                <w:iCs/>
                <w:szCs w:val="28"/>
                <w:lang w:val="en-US"/>
              </w:rPr>
              <w:t xml:space="preserve"> </w:t>
            </w:r>
            <w:proofErr w:type="spellStart"/>
            <w:r>
              <w:rPr>
                <w:bCs/>
                <w:i/>
                <w:iCs/>
                <w:szCs w:val="28"/>
                <w:lang w:val="en-US"/>
              </w:rPr>
              <w:t>thức</w:t>
            </w:r>
            <w:proofErr w:type="spellEnd"/>
            <w:r>
              <w:rPr>
                <w:bCs/>
                <w:i/>
                <w:iCs/>
                <w:szCs w:val="28"/>
                <w:lang w:val="en-US"/>
              </w:rPr>
              <w:t xml:space="preserve"> </w:t>
            </w:r>
            <w:proofErr w:type="spellStart"/>
            <w:r>
              <w:rPr>
                <w:bCs/>
                <w:i/>
                <w:iCs/>
                <w:szCs w:val="28"/>
                <w:lang w:val="en-US"/>
              </w:rPr>
              <w:t>thanh</w:t>
            </w:r>
            <w:proofErr w:type="spellEnd"/>
            <w:r>
              <w:rPr>
                <w:bCs/>
                <w:i/>
                <w:iCs/>
                <w:szCs w:val="28"/>
                <w:lang w:val="en-US"/>
              </w:rPr>
              <w:t xml:space="preserve"> </w:t>
            </w:r>
            <w:proofErr w:type="spellStart"/>
            <w:r>
              <w:rPr>
                <w:bCs/>
                <w:i/>
                <w:iCs/>
                <w:szCs w:val="28"/>
                <w:lang w:val="en-US"/>
              </w:rPr>
              <w:t>toán</w:t>
            </w:r>
            <w:proofErr w:type="spellEnd"/>
            <w:r>
              <w:rPr>
                <w:bCs/>
                <w:i/>
                <w:iCs/>
                <w:szCs w:val="28"/>
                <w:lang w:val="en-US"/>
              </w:rPr>
              <w:t xml:space="preserve"> </w:t>
            </w:r>
            <w:proofErr w:type="spellStart"/>
            <w:r>
              <w:rPr>
                <w:bCs/>
                <w:i/>
                <w:iCs/>
                <w:szCs w:val="28"/>
                <w:lang w:val="en-US"/>
              </w:rPr>
              <w:t>tài</w:t>
            </w:r>
            <w:proofErr w:type="spellEnd"/>
            <w:r>
              <w:rPr>
                <w:bCs/>
                <w:i/>
                <w:iCs/>
                <w:szCs w:val="28"/>
                <w:lang w:val="en-US"/>
              </w:rPr>
              <w:t xml:space="preserve"> </w:t>
            </w:r>
            <w:proofErr w:type="spellStart"/>
            <w:r>
              <w:rPr>
                <w:bCs/>
                <w:i/>
                <w:iCs/>
                <w:szCs w:val="28"/>
                <w:lang w:val="en-US"/>
              </w:rPr>
              <w:t>khoản</w:t>
            </w:r>
            <w:proofErr w:type="spellEnd"/>
            <w:r>
              <w:rPr>
                <w:bCs/>
                <w:i/>
                <w:iCs/>
                <w:szCs w:val="28"/>
                <w:lang w:val="en-US"/>
              </w:rPr>
              <w:t xml:space="preserve"> </w:t>
            </w:r>
            <w:proofErr w:type="spellStart"/>
            <w:r>
              <w:rPr>
                <w:bCs/>
                <w:i/>
                <w:iCs/>
                <w:szCs w:val="28"/>
                <w:lang w:val="en-US"/>
              </w:rPr>
              <w:t>ngân</w:t>
            </w:r>
            <w:proofErr w:type="spellEnd"/>
            <w:r>
              <w:rPr>
                <w:bCs/>
                <w:i/>
                <w:iCs/>
                <w:szCs w:val="28"/>
                <w:lang w:val="en-US"/>
              </w:rPr>
              <w:t xml:space="preserve"> </w:t>
            </w:r>
            <w:proofErr w:type="spellStart"/>
            <w:r>
              <w:rPr>
                <w:bCs/>
                <w:i/>
                <w:iCs/>
                <w:szCs w:val="28"/>
                <w:lang w:val="en-US"/>
              </w:rPr>
              <w:t>hàng</w:t>
            </w:r>
            <w:proofErr w:type="spellEnd"/>
            <w:r>
              <w:rPr>
                <w:bCs/>
                <w:i/>
                <w:iCs/>
                <w:szCs w:val="28"/>
                <w:lang w:val="en-US"/>
              </w:rPr>
              <w:t xml:space="preserve"> </w:t>
            </w:r>
            <w:proofErr w:type="spellStart"/>
            <w:r>
              <w:rPr>
                <w:bCs/>
                <w:i/>
                <w:iCs/>
                <w:szCs w:val="28"/>
                <w:lang w:val="en-US"/>
              </w:rPr>
              <w:t>thì</w:t>
            </w:r>
            <w:proofErr w:type="spellEnd"/>
            <w:r w:rsidR="00CE4526">
              <w:rPr>
                <w:bCs/>
                <w:i/>
                <w:iCs/>
                <w:szCs w:val="28"/>
                <w:lang w:val="en-US"/>
              </w:rPr>
              <w:t xml:space="preserve"> </w:t>
            </w:r>
            <w:proofErr w:type="spellStart"/>
            <w:r w:rsidR="00CE4526">
              <w:rPr>
                <w:bCs/>
                <w:i/>
                <w:iCs/>
                <w:szCs w:val="28"/>
                <w:lang w:val="en-US"/>
              </w:rPr>
              <w:t>hệ</w:t>
            </w:r>
            <w:proofErr w:type="spellEnd"/>
            <w:r w:rsidR="00CE4526">
              <w:rPr>
                <w:bCs/>
                <w:i/>
                <w:iCs/>
                <w:szCs w:val="28"/>
                <w:lang w:val="en-US"/>
              </w:rPr>
              <w:t xml:space="preserve"> </w:t>
            </w:r>
            <w:proofErr w:type="spellStart"/>
            <w:r w:rsidR="00CE4526">
              <w:rPr>
                <w:bCs/>
                <w:i/>
                <w:iCs/>
                <w:szCs w:val="28"/>
                <w:lang w:val="en-US"/>
              </w:rPr>
              <w:t>thống</w:t>
            </w:r>
            <w:proofErr w:type="spellEnd"/>
            <w:r>
              <w:rPr>
                <w:bCs/>
                <w:i/>
                <w:iCs/>
                <w:szCs w:val="28"/>
                <w:lang w:val="en-US"/>
              </w:rPr>
              <w:t xml:space="preserve"> </w:t>
            </w:r>
            <w:proofErr w:type="spellStart"/>
            <w:r>
              <w:rPr>
                <w:bCs/>
                <w:i/>
                <w:iCs/>
                <w:szCs w:val="28"/>
                <w:lang w:val="en-US"/>
              </w:rPr>
              <w:t>sẽ</w:t>
            </w:r>
            <w:proofErr w:type="spellEnd"/>
            <w:r>
              <w:rPr>
                <w:bCs/>
                <w:i/>
                <w:iCs/>
                <w:szCs w:val="28"/>
                <w:lang w:val="en-US"/>
              </w:rPr>
              <w:t xml:space="preserve"> </w:t>
            </w:r>
            <w:proofErr w:type="spellStart"/>
            <w:r>
              <w:rPr>
                <w:bCs/>
                <w:i/>
                <w:iCs/>
                <w:szCs w:val="28"/>
                <w:lang w:val="en-US"/>
              </w:rPr>
              <w:t>rẽ</w:t>
            </w:r>
            <w:proofErr w:type="spellEnd"/>
            <w:r>
              <w:rPr>
                <w:bCs/>
                <w:i/>
                <w:iCs/>
                <w:szCs w:val="28"/>
                <w:lang w:val="en-US"/>
              </w:rPr>
              <w:t xml:space="preserve"> </w:t>
            </w:r>
            <w:proofErr w:type="spellStart"/>
            <w:r>
              <w:rPr>
                <w:bCs/>
                <w:i/>
                <w:iCs/>
                <w:szCs w:val="28"/>
                <w:lang w:val="en-US"/>
              </w:rPr>
              <w:t>nhánh</w:t>
            </w:r>
            <w:proofErr w:type="spellEnd"/>
            <w:r>
              <w:rPr>
                <w:bCs/>
                <w:i/>
                <w:iCs/>
                <w:szCs w:val="28"/>
                <w:lang w:val="en-US"/>
              </w:rPr>
              <w:t xml:space="preserve"> sang </w:t>
            </w:r>
            <w:proofErr w:type="spellStart"/>
            <w:r>
              <w:rPr>
                <w:bCs/>
                <w:i/>
                <w:iCs/>
                <w:szCs w:val="28"/>
                <w:lang w:val="en-US"/>
              </w:rPr>
              <w:t>chuỗi</w:t>
            </w:r>
            <w:proofErr w:type="spellEnd"/>
            <w:r>
              <w:rPr>
                <w:bCs/>
                <w:i/>
                <w:iCs/>
                <w:szCs w:val="28"/>
                <w:lang w:val="en-US"/>
              </w:rPr>
              <w:t xml:space="preserve"> A1 </w:t>
            </w:r>
            <w:proofErr w:type="spellStart"/>
            <w:r>
              <w:rPr>
                <w:bCs/>
                <w:i/>
                <w:iCs/>
                <w:szCs w:val="28"/>
                <w:lang w:val="en-US"/>
              </w:rPr>
              <w:t>của</w:t>
            </w:r>
            <w:proofErr w:type="spellEnd"/>
            <w:r>
              <w:rPr>
                <w:bCs/>
                <w:i/>
                <w:iCs/>
                <w:szCs w:val="28"/>
                <w:lang w:val="en-US"/>
              </w:rPr>
              <w:t xml:space="preserve"> </w:t>
            </w:r>
            <w:proofErr w:type="spellStart"/>
            <w:r>
              <w:rPr>
                <w:bCs/>
                <w:i/>
                <w:iCs/>
                <w:szCs w:val="28"/>
                <w:lang w:val="en-US"/>
              </w:rPr>
              <w:t>kịch</w:t>
            </w:r>
            <w:proofErr w:type="spellEnd"/>
            <w:r>
              <w:rPr>
                <w:bCs/>
                <w:i/>
                <w:iCs/>
                <w:szCs w:val="28"/>
                <w:lang w:val="en-US"/>
              </w:rPr>
              <w:t xml:space="preserve"> </w:t>
            </w:r>
            <w:proofErr w:type="spellStart"/>
            <w:r>
              <w:rPr>
                <w:bCs/>
                <w:i/>
                <w:iCs/>
                <w:szCs w:val="28"/>
                <w:lang w:val="en-US"/>
              </w:rPr>
              <w:t>bản</w:t>
            </w:r>
            <w:proofErr w:type="spellEnd"/>
            <w:r>
              <w:rPr>
                <w:bCs/>
                <w:i/>
                <w:iCs/>
                <w:szCs w:val="28"/>
                <w:lang w:val="en-US"/>
              </w:rPr>
              <w:t xml:space="preserve"> </w:t>
            </w:r>
            <w:proofErr w:type="spellStart"/>
            <w:r>
              <w:rPr>
                <w:bCs/>
                <w:i/>
                <w:iCs/>
                <w:szCs w:val="28"/>
                <w:lang w:val="en-US"/>
              </w:rPr>
              <w:t>thay</w:t>
            </w:r>
            <w:proofErr w:type="spellEnd"/>
            <w:r>
              <w:rPr>
                <w:bCs/>
                <w:i/>
                <w:iCs/>
                <w:szCs w:val="28"/>
                <w:lang w:val="en-US"/>
              </w:rPr>
              <w:t xml:space="preserve"> </w:t>
            </w:r>
            <w:proofErr w:type="spellStart"/>
            <w:r>
              <w:rPr>
                <w:bCs/>
                <w:i/>
                <w:iCs/>
                <w:szCs w:val="28"/>
                <w:lang w:val="en-US"/>
              </w:rPr>
              <w:t>thế</w:t>
            </w:r>
            <w:proofErr w:type="spellEnd"/>
            <w:r>
              <w:rPr>
                <w:bCs/>
                <w:i/>
                <w:iCs/>
                <w:szCs w:val="28"/>
                <w:lang w:val="en-US"/>
              </w:rPr>
              <w:t xml:space="preserve">. </w:t>
            </w:r>
            <w:proofErr w:type="spellStart"/>
            <w:r>
              <w:rPr>
                <w:bCs/>
                <w:i/>
                <w:iCs/>
                <w:szCs w:val="28"/>
                <w:lang w:val="en-US"/>
              </w:rPr>
              <w:t>Nếu</w:t>
            </w:r>
            <w:proofErr w:type="spellEnd"/>
            <w:r>
              <w:rPr>
                <w:bCs/>
                <w:i/>
                <w:iCs/>
                <w:szCs w:val="28"/>
                <w:lang w:val="en-US"/>
              </w:rPr>
              <w:t xml:space="preserve"> </w:t>
            </w:r>
            <w:proofErr w:type="spellStart"/>
            <w:r>
              <w:rPr>
                <w:bCs/>
                <w:i/>
                <w:iCs/>
                <w:szCs w:val="28"/>
                <w:lang w:val="en-US"/>
              </w:rPr>
              <w:t>phụ</w:t>
            </w:r>
            <w:proofErr w:type="spellEnd"/>
            <w:r>
              <w:rPr>
                <w:bCs/>
                <w:i/>
                <w:iCs/>
                <w:szCs w:val="28"/>
                <w:lang w:val="en-US"/>
              </w:rPr>
              <w:t xml:space="preserve"> </w:t>
            </w:r>
            <w:proofErr w:type="spellStart"/>
            <w:r>
              <w:rPr>
                <w:bCs/>
                <w:i/>
                <w:iCs/>
                <w:szCs w:val="28"/>
                <w:lang w:val="en-US"/>
              </w:rPr>
              <w:t>huynh</w:t>
            </w:r>
            <w:proofErr w:type="spellEnd"/>
            <w:r>
              <w:rPr>
                <w:bCs/>
                <w:i/>
                <w:iCs/>
                <w:szCs w:val="28"/>
                <w:lang w:val="en-US"/>
              </w:rPr>
              <w:t xml:space="preserve"> </w:t>
            </w:r>
            <w:proofErr w:type="spellStart"/>
            <w:r>
              <w:rPr>
                <w:bCs/>
                <w:i/>
                <w:iCs/>
                <w:szCs w:val="28"/>
                <w:lang w:val="en-US"/>
              </w:rPr>
              <w:t>chọn</w:t>
            </w:r>
            <w:proofErr w:type="spellEnd"/>
            <w:r>
              <w:rPr>
                <w:bCs/>
                <w:i/>
                <w:iCs/>
                <w:szCs w:val="28"/>
                <w:lang w:val="en-US"/>
              </w:rPr>
              <w:t xml:space="preserve"> </w:t>
            </w:r>
            <w:proofErr w:type="spellStart"/>
            <w:r>
              <w:rPr>
                <w:bCs/>
                <w:i/>
                <w:iCs/>
                <w:szCs w:val="28"/>
                <w:lang w:val="en-US"/>
              </w:rPr>
              <w:t>phương</w:t>
            </w:r>
            <w:proofErr w:type="spellEnd"/>
            <w:r>
              <w:rPr>
                <w:bCs/>
                <w:i/>
                <w:iCs/>
                <w:szCs w:val="28"/>
                <w:lang w:val="en-US"/>
              </w:rPr>
              <w:t xml:space="preserve"> </w:t>
            </w:r>
            <w:proofErr w:type="spellStart"/>
            <w:r>
              <w:rPr>
                <w:bCs/>
                <w:i/>
                <w:iCs/>
                <w:szCs w:val="28"/>
                <w:lang w:val="en-US"/>
              </w:rPr>
              <w:t>thức</w:t>
            </w:r>
            <w:proofErr w:type="spellEnd"/>
            <w:r>
              <w:rPr>
                <w:bCs/>
                <w:i/>
                <w:iCs/>
                <w:szCs w:val="28"/>
                <w:lang w:val="en-US"/>
              </w:rPr>
              <w:t xml:space="preserve"> </w:t>
            </w:r>
            <w:proofErr w:type="spellStart"/>
            <w:r>
              <w:rPr>
                <w:bCs/>
                <w:i/>
                <w:iCs/>
                <w:szCs w:val="28"/>
                <w:lang w:val="en-US"/>
              </w:rPr>
              <w:t>thanh</w:t>
            </w:r>
            <w:proofErr w:type="spellEnd"/>
            <w:r>
              <w:rPr>
                <w:bCs/>
                <w:i/>
                <w:iCs/>
                <w:szCs w:val="28"/>
                <w:lang w:val="en-US"/>
              </w:rPr>
              <w:t xml:space="preserve"> </w:t>
            </w:r>
            <w:proofErr w:type="spellStart"/>
            <w:r>
              <w:rPr>
                <w:bCs/>
                <w:i/>
                <w:iCs/>
                <w:szCs w:val="28"/>
                <w:lang w:val="en-US"/>
              </w:rPr>
              <w:t>toán</w:t>
            </w:r>
            <w:proofErr w:type="spellEnd"/>
            <w:r>
              <w:rPr>
                <w:bCs/>
                <w:i/>
                <w:iCs/>
                <w:szCs w:val="28"/>
                <w:lang w:val="en-US"/>
              </w:rPr>
              <w:t xml:space="preserve"> </w:t>
            </w:r>
            <w:proofErr w:type="spellStart"/>
            <w:r>
              <w:rPr>
                <w:bCs/>
                <w:i/>
                <w:iCs/>
                <w:szCs w:val="28"/>
                <w:lang w:val="en-US"/>
              </w:rPr>
              <w:t>ví</w:t>
            </w:r>
            <w:proofErr w:type="spellEnd"/>
            <w:r>
              <w:rPr>
                <w:bCs/>
                <w:i/>
                <w:iCs/>
                <w:szCs w:val="28"/>
                <w:lang w:val="en-US"/>
              </w:rPr>
              <w:t xml:space="preserve"> </w:t>
            </w:r>
            <w:proofErr w:type="spellStart"/>
            <w:r>
              <w:rPr>
                <w:bCs/>
                <w:i/>
                <w:iCs/>
                <w:szCs w:val="28"/>
                <w:lang w:val="en-US"/>
              </w:rPr>
              <w:lastRenderedPageBreak/>
              <w:t>điện</w:t>
            </w:r>
            <w:proofErr w:type="spellEnd"/>
            <w:r>
              <w:rPr>
                <w:bCs/>
                <w:i/>
                <w:iCs/>
                <w:szCs w:val="28"/>
                <w:lang w:val="en-US"/>
              </w:rPr>
              <w:t xml:space="preserve"> </w:t>
            </w:r>
            <w:proofErr w:type="spellStart"/>
            <w:r>
              <w:rPr>
                <w:bCs/>
                <w:i/>
                <w:iCs/>
                <w:szCs w:val="28"/>
                <w:lang w:val="en-US"/>
              </w:rPr>
              <w:t>tử</w:t>
            </w:r>
            <w:proofErr w:type="spellEnd"/>
            <w:r>
              <w:rPr>
                <w:bCs/>
                <w:i/>
                <w:iCs/>
                <w:szCs w:val="28"/>
                <w:lang w:val="en-US"/>
              </w:rPr>
              <w:t xml:space="preserve"> </w:t>
            </w:r>
            <w:proofErr w:type="spellStart"/>
            <w:r>
              <w:rPr>
                <w:bCs/>
                <w:i/>
                <w:iCs/>
                <w:szCs w:val="28"/>
                <w:lang w:val="en-US"/>
              </w:rPr>
              <w:t>thì</w:t>
            </w:r>
            <w:proofErr w:type="spellEnd"/>
            <w:r w:rsidR="00CE4526">
              <w:rPr>
                <w:bCs/>
                <w:i/>
                <w:iCs/>
                <w:szCs w:val="28"/>
                <w:lang w:val="en-US"/>
              </w:rPr>
              <w:t xml:space="preserve"> </w:t>
            </w:r>
            <w:proofErr w:type="spellStart"/>
            <w:r w:rsidR="00CE4526">
              <w:rPr>
                <w:bCs/>
                <w:i/>
                <w:iCs/>
                <w:szCs w:val="28"/>
                <w:lang w:val="en-US"/>
              </w:rPr>
              <w:t>hệ</w:t>
            </w:r>
            <w:proofErr w:type="spellEnd"/>
            <w:r w:rsidR="00CE4526">
              <w:rPr>
                <w:bCs/>
                <w:i/>
                <w:iCs/>
                <w:szCs w:val="28"/>
                <w:lang w:val="en-US"/>
              </w:rPr>
              <w:t xml:space="preserve"> </w:t>
            </w:r>
            <w:proofErr w:type="spellStart"/>
            <w:r w:rsidR="00CE4526">
              <w:rPr>
                <w:bCs/>
                <w:i/>
                <w:iCs/>
                <w:szCs w:val="28"/>
                <w:lang w:val="en-US"/>
              </w:rPr>
              <w:t>thống</w:t>
            </w:r>
            <w:proofErr w:type="spellEnd"/>
            <w:r>
              <w:rPr>
                <w:bCs/>
                <w:i/>
                <w:iCs/>
                <w:szCs w:val="28"/>
                <w:lang w:val="en-US"/>
              </w:rPr>
              <w:t xml:space="preserve"> </w:t>
            </w:r>
            <w:proofErr w:type="spellStart"/>
            <w:r>
              <w:rPr>
                <w:bCs/>
                <w:i/>
                <w:iCs/>
                <w:szCs w:val="28"/>
                <w:lang w:val="en-US"/>
              </w:rPr>
              <w:t>sẽ</w:t>
            </w:r>
            <w:proofErr w:type="spellEnd"/>
            <w:r>
              <w:rPr>
                <w:bCs/>
                <w:i/>
                <w:iCs/>
                <w:szCs w:val="28"/>
                <w:lang w:val="en-US"/>
              </w:rPr>
              <w:t xml:space="preserve"> </w:t>
            </w:r>
            <w:proofErr w:type="spellStart"/>
            <w:r>
              <w:rPr>
                <w:bCs/>
                <w:i/>
                <w:iCs/>
                <w:szCs w:val="28"/>
                <w:lang w:val="en-US"/>
              </w:rPr>
              <w:t>rẽ</w:t>
            </w:r>
            <w:proofErr w:type="spellEnd"/>
            <w:r>
              <w:rPr>
                <w:bCs/>
                <w:i/>
                <w:iCs/>
                <w:szCs w:val="28"/>
                <w:lang w:val="en-US"/>
              </w:rPr>
              <w:t xml:space="preserve"> </w:t>
            </w:r>
            <w:proofErr w:type="spellStart"/>
            <w:r>
              <w:rPr>
                <w:bCs/>
                <w:i/>
                <w:iCs/>
                <w:szCs w:val="28"/>
                <w:lang w:val="en-US"/>
              </w:rPr>
              <w:t>nhánh</w:t>
            </w:r>
            <w:proofErr w:type="spellEnd"/>
            <w:r>
              <w:rPr>
                <w:bCs/>
                <w:i/>
                <w:iCs/>
                <w:szCs w:val="28"/>
                <w:lang w:val="en-US"/>
              </w:rPr>
              <w:t xml:space="preserve"> sang </w:t>
            </w:r>
            <w:proofErr w:type="spellStart"/>
            <w:r>
              <w:rPr>
                <w:bCs/>
                <w:i/>
                <w:iCs/>
                <w:szCs w:val="28"/>
                <w:lang w:val="en-US"/>
              </w:rPr>
              <w:t>chuỗi</w:t>
            </w:r>
            <w:proofErr w:type="spellEnd"/>
            <w:r>
              <w:rPr>
                <w:bCs/>
                <w:i/>
                <w:iCs/>
                <w:szCs w:val="28"/>
                <w:lang w:val="en-US"/>
              </w:rPr>
              <w:t xml:space="preserve"> A2 </w:t>
            </w:r>
            <w:proofErr w:type="spellStart"/>
            <w:r>
              <w:rPr>
                <w:bCs/>
                <w:i/>
                <w:iCs/>
                <w:szCs w:val="28"/>
                <w:lang w:val="en-US"/>
              </w:rPr>
              <w:t>của</w:t>
            </w:r>
            <w:proofErr w:type="spellEnd"/>
            <w:r>
              <w:rPr>
                <w:bCs/>
                <w:i/>
                <w:iCs/>
                <w:szCs w:val="28"/>
                <w:lang w:val="en-US"/>
              </w:rPr>
              <w:t xml:space="preserve"> </w:t>
            </w:r>
            <w:proofErr w:type="spellStart"/>
            <w:r>
              <w:rPr>
                <w:bCs/>
                <w:i/>
                <w:iCs/>
                <w:szCs w:val="28"/>
                <w:lang w:val="en-US"/>
              </w:rPr>
              <w:t>kịch</w:t>
            </w:r>
            <w:proofErr w:type="spellEnd"/>
            <w:r>
              <w:rPr>
                <w:bCs/>
                <w:i/>
                <w:iCs/>
                <w:szCs w:val="28"/>
                <w:lang w:val="en-US"/>
              </w:rPr>
              <w:t xml:space="preserve"> </w:t>
            </w:r>
            <w:proofErr w:type="spellStart"/>
            <w:r>
              <w:rPr>
                <w:bCs/>
                <w:i/>
                <w:iCs/>
                <w:szCs w:val="28"/>
                <w:lang w:val="en-US"/>
              </w:rPr>
              <w:t>bản</w:t>
            </w:r>
            <w:proofErr w:type="spellEnd"/>
            <w:r>
              <w:rPr>
                <w:bCs/>
                <w:i/>
                <w:iCs/>
                <w:szCs w:val="28"/>
                <w:lang w:val="en-US"/>
              </w:rPr>
              <w:t xml:space="preserve"> </w:t>
            </w:r>
            <w:proofErr w:type="spellStart"/>
            <w:r>
              <w:rPr>
                <w:bCs/>
                <w:i/>
                <w:iCs/>
                <w:szCs w:val="28"/>
                <w:lang w:val="en-US"/>
              </w:rPr>
              <w:t>thay</w:t>
            </w:r>
            <w:proofErr w:type="spellEnd"/>
            <w:r>
              <w:rPr>
                <w:bCs/>
                <w:i/>
                <w:iCs/>
                <w:szCs w:val="28"/>
                <w:lang w:val="en-US"/>
              </w:rPr>
              <w:t xml:space="preserve"> </w:t>
            </w:r>
            <w:proofErr w:type="spellStart"/>
            <w:r>
              <w:rPr>
                <w:bCs/>
                <w:i/>
                <w:iCs/>
                <w:szCs w:val="28"/>
                <w:lang w:val="en-US"/>
              </w:rPr>
              <w:t>thế</w:t>
            </w:r>
            <w:proofErr w:type="spellEnd"/>
            <w:r w:rsidR="002D2A91" w:rsidRPr="00817214">
              <w:rPr>
                <w:bCs/>
                <w:i/>
                <w:iCs/>
                <w:szCs w:val="28"/>
                <w:lang w:val="en-US"/>
              </w:rPr>
              <w:t>).</w:t>
            </w:r>
          </w:p>
          <w:p w14:paraId="6428B327" w14:textId="77777777" w:rsidR="000C299A" w:rsidRPr="000C299A" w:rsidRDefault="000C299A">
            <w:pPr>
              <w:numPr>
                <w:ilvl w:val="0"/>
                <w:numId w:val="20"/>
              </w:numPr>
              <w:spacing w:line="360" w:lineRule="auto"/>
              <w:rPr>
                <w:rFonts w:eastAsia="Times New Roman" w:cs="Times New Roman"/>
                <w:szCs w:val="28"/>
              </w:rPr>
            </w:pPr>
            <w:r w:rsidRPr="000C299A">
              <w:rPr>
                <w:rFonts w:eastAsia="Times New Roman" w:cs="Times New Roman"/>
                <w:szCs w:val="28"/>
              </w:rPr>
              <w:t>Hệ thống hiển thị giao diện thanh toán học phí .</w:t>
            </w:r>
          </w:p>
          <w:p w14:paraId="086DD88E" w14:textId="77777777" w:rsidR="000C299A" w:rsidRPr="000C299A" w:rsidRDefault="000C299A">
            <w:pPr>
              <w:numPr>
                <w:ilvl w:val="0"/>
                <w:numId w:val="20"/>
              </w:numPr>
              <w:spacing w:line="360" w:lineRule="auto"/>
              <w:rPr>
                <w:rFonts w:eastAsia="Times New Roman" w:cs="Times New Roman"/>
                <w:szCs w:val="28"/>
              </w:rPr>
            </w:pPr>
            <w:r w:rsidRPr="000C299A">
              <w:rPr>
                <w:rFonts w:eastAsia="Times New Roman" w:cs="Times New Roman"/>
                <w:szCs w:val="28"/>
              </w:rPr>
              <w:t>Phụ huynh điền các thông tin cần thiết.</w:t>
            </w:r>
          </w:p>
          <w:p w14:paraId="79197CF3" w14:textId="77777777" w:rsidR="000C299A" w:rsidRPr="000C299A" w:rsidRDefault="000C299A">
            <w:pPr>
              <w:numPr>
                <w:ilvl w:val="0"/>
                <w:numId w:val="20"/>
              </w:numPr>
              <w:spacing w:line="360" w:lineRule="auto"/>
              <w:rPr>
                <w:rFonts w:eastAsia="Times New Roman" w:cs="Times New Roman"/>
                <w:szCs w:val="28"/>
              </w:rPr>
            </w:pPr>
            <w:r w:rsidRPr="000C299A">
              <w:rPr>
                <w:rFonts w:eastAsia="Times New Roman" w:cs="Times New Roman"/>
                <w:szCs w:val="28"/>
              </w:rPr>
              <w:t>Hệ thống kiểm tra các ràng buộc hợp lệ.</w:t>
            </w:r>
          </w:p>
          <w:p w14:paraId="61DB6D69" w14:textId="77777777" w:rsidR="000C299A" w:rsidRPr="000C299A" w:rsidRDefault="000C299A">
            <w:pPr>
              <w:numPr>
                <w:ilvl w:val="0"/>
                <w:numId w:val="20"/>
              </w:numPr>
              <w:spacing w:line="360" w:lineRule="auto"/>
              <w:rPr>
                <w:rFonts w:eastAsia="Times New Roman" w:cs="Times New Roman"/>
                <w:szCs w:val="28"/>
              </w:rPr>
            </w:pPr>
            <w:r w:rsidRPr="000C299A">
              <w:rPr>
                <w:rFonts w:eastAsia="Times New Roman" w:cs="Times New Roman"/>
                <w:szCs w:val="28"/>
              </w:rPr>
              <w:t xml:space="preserve"> Phụ huynh chọn thanh toán học phí.</w:t>
            </w:r>
          </w:p>
          <w:p w14:paraId="3A014E28" w14:textId="77777777" w:rsidR="000C299A" w:rsidRPr="000C299A" w:rsidRDefault="000C299A">
            <w:pPr>
              <w:numPr>
                <w:ilvl w:val="0"/>
                <w:numId w:val="20"/>
              </w:numPr>
              <w:spacing w:line="360" w:lineRule="auto"/>
              <w:rPr>
                <w:rFonts w:eastAsia="Times New Roman" w:cs="Times New Roman"/>
                <w:szCs w:val="28"/>
              </w:rPr>
            </w:pPr>
            <w:r w:rsidRPr="000C299A">
              <w:rPr>
                <w:rFonts w:eastAsia="Times New Roman" w:cs="Times New Roman"/>
                <w:szCs w:val="28"/>
              </w:rPr>
              <w:t>Hệ thống thông báo phụ huynh có chắc thanh toán học phí  không?</w:t>
            </w:r>
          </w:p>
          <w:p w14:paraId="5F20156B" w14:textId="77777777" w:rsidR="000C299A" w:rsidRPr="000C299A" w:rsidRDefault="000C299A">
            <w:pPr>
              <w:numPr>
                <w:ilvl w:val="0"/>
                <w:numId w:val="20"/>
              </w:numPr>
              <w:spacing w:line="360" w:lineRule="auto"/>
              <w:rPr>
                <w:rFonts w:eastAsia="Times New Roman" w:cs="Times New Roman"/>
                <w:szCs w:val="28"/>
              </w:rPr>
            </w:pPr>
            <w:r w:rsidRPr="000C299A">
              <w:rPr>
                <w:rFonts w:eastAsia="Times New Roman" w:cs="Times New Roman"/>
                <w:szCs w:val="28"/>
              </w:rPr>
              <w:t>Phụ huynh chọn xác nhận.</w:t>
            </w:r>
          </w:p>
          <w:p w14:paraId="58DDB50B" w14:textId="6CE28F3F" w:rsidR="000C299A" w:rsidRPr="000C299A" w:rsidRDefault="000C299A" w:rsidP="000C299A">
            <w:pPr>
              <w:rPr>
                <w:rFonts w:cs="Times New Roman"/>
                <w:szCs w:val="28"/>
              </w:rPr>
            </w:pPr>
            <w:r w:rsidRPr="000C299A">
              <w:rPr>
                <w:rFonts w:eastAsia="Times New Roman" w:cs="Times New Roman"/>
                <w:szCs w:val="28"/>
              </w:rPr>
              <w:t>Hệ thống thông báo thanh toán học phí  thành công và quay về giao diện thanh toán học phí.</w:t>
            </w:r>
          </w:p>
        </w:tc>
      </w:tr>
      <w:tr w:rsidR="000C299A" w:rsidRPr="000C299A" w14:paraId="51D79512" w14:textId="77777777" w:rsidTr="000C299A">
        <w:tc>
          <w:tcPr>
            <w:tcW w:w="3397" w:type="dxa"/>
            <w:vAlign w:val="center"/>
          </w:tcPr>
          <w:p w14:paraId="172CF5D6" w14:textId="77777777" w:rsidR="000C299A" w:rsidRPr="000C299A" w:rsidRDefault="000C299A" w:rsidP="000C299A">
            <w:pPr>
              <w:rPr>
                <w:rFonts w:cs="Times New Roman"/>
                <w:b/>
                <w:szCs w:val="28"/>
                <w:lang w:val="en-US"/>
              </w:rPr>
            </w:pPr>
            <w:proofErr w:type="spellStart"/>
            <w:r w:rsidRPr="000C299A">
              <w:rPr>
                <w:rFonts w:cs="Times New Roman"/>
                <w:b/>
                <w:szCs w:val="28"/>
                <w:lang w:val="en-US"/>
              </w:rPr>
              <w:lastRenderedPageBreak/>
              <w:t>Kịch</w:t>
            </w:r>
            <w:proofErr w:type="spellEnd"/>
            <w:r w:rsidRPr="000C299A">
              <w:rPr>
                <w:rFonts w:cs="Times New Roman"/>
                <w:b/>
                <w:szCs w:val="28"/>
                <w:lang w:val="en-US"/>
              </w:rPr>
              <w:t xml:space="preserve"> </w:t>
            </w:r>
            <w:proofErr w:type="spellStart"/>
            <w:r w:rsidRPr="000C299A">
              <w:rPr>
                <w:rFonts w:cs="Times New Roman"/>
                <w:b/>
                <w:szCs w:val="28"/>
                <w:lang w:val="en-US"/>
              </w:rPr>
              <w:t>bản</w:t>
            </w:r>
            <w:proofErr w:type="spellEnd"/>
            <w:r w:rsidRPr="000C299A">
              <w:rPr>
                <w:rFonts w:cs="Times New Roman"/>
                <w:b/>
                <w:szCs w:val="28"/>
                <w:lang w:val="en-US"/>
              </w:rPr>
              <w:t xml:space="preserve"> </w:t>
            </w:r>
            <w:proofErr w:type="spellStart"/>
            <w:r w:rsidRPr="000C299A">
              <w:rPr>
                <w:rFonts w:cs="Times New Roman"/>
                <w:b/>
                <w:szCs w:val="28"/>
                <w:lang w:val="en-US"/>
              </w:rPr>
              <w:t>thay</w:t>
            </w:r>
            <w:proofErr w:type="spellEnd"/>
            <w:r w:rsidRPr="000C299A">
              <w:rPr>
                <w:rFonts w:cs="Times New Roman"/>
                <w:b/>
                <w:szCs w:val="28"/>
                <w:lang w:val="en-US"/>
              </w:rPr>
              <w:t xml:space="preserve"> </w:t>
            </w:r>
            <w:proofErr w:type="spellStart"/>
            <w:r w:rsidRPr="000C299A">
              <w:rPr>
                <w:rFonts w:cs="Times New Roman"/>
                <w:b/>
                <w:szCs w:val="28"/>
                <w:lang w:val="en-US"/>
              </w:rPr>
              <w:t>thế</w:t>
            </w:r>
            <w:proofErr w:type="spellEnd"/>
          </w:p>
        </w:tc>
        <w:tc>
          <w:tcPr>
            <w:tcW w:w="6342" w:type="dxa"/>
            <w:vAlign w:val="center"/>
          </w:tcPr>
          <w:p w14:paraId="1643EE95" w14:textId="77777777" w:rsidR="000C299A" w:rsidRPr="000C299A" w:rsidRDefault="000C299A" w:rsidP="000C299A">
            <w:pPr>
              <w:spacing w:before="240" w:line="240" w:lineRule="auto"/>
              <w:rPr>
                <w:rFonts w:eastAsia="Times New Roman" w:cs="Times New Roman"/>
                <w:szCs w:val="28"/>
              </w:rPr>
            </w:pPr>
            <w:r w:rsidRPr="000C299A">
              <w:rPr>
                <w:rFonts w:eastAsia="Times New Roman" w:cs="Times New Roman"/>
                <w:szCs w:val="28"/>
              </w:rPr>
              <w:t>A1-Phụ huynh chọn phương thức thanh toán qua tài khoản ngân hàng</w:t>
            </w:r>
          </w:p>
          <w:p w14:paraId="472490C9" w14:textId="77777777" w:rsidR="000C299A" w:rsidRPr="000C299A" w:rsidRDefault="000C299A" w:rsidP="000C299A">
            <w:pPr>
              <w:spacing w:before="240" w:line="240" w:lineRule="auto"/>
              <w:rPr>
                <w:rFonts w:eastAsia="Times New Roman" w:cs="Times New Roman"/>
                <w:szCs w:val="28"/>
              </w:rPr>
            </w:pPr>
            <w:r w:rsidRPr="000C299A">
              <w:rPr>
                <w:rFonts w:eastAsia="Times New Roman" w:cs="Times New Roman"/>
                <w:szCs w:val="28"/>
              </w:rPr>
              <w:t>Chuỗi A1 bắt đầu ở bước 3 kịch bản thường.</w:t>
            </w:r>
          </w:p>
          <w:p w14:paraId="60D353DF" w14:textId="77777777" w:rsidR="000C299A" w:rsidRPr="000C299A" w:rsidRDefault="000C299A">
            <w:pPr>
              <w:numPr>
                <w:ilvl w:val="0"/>
                <w:numId w:val="21"/>
              </w:numPr>
              <w:spacing w:before="240" w:line="240" w:lineRule="auto"/>
              <w:rPr>
                <w:rFonts w:eastAsia="Times New Roman" w:cs="Times New Roman"/>
                <w:szCs w:val="28"/>
              </w:rPr>
            </w:pPr>
            <w:r w:rsidRPr="000C299A">
              <w:rPr>
                <w:rFonts w:eastAsia="Times New Roman" w:cs="Times New Roman"/>
                <w:szCs w:val="28"/>
              </w:rPr>
              <w:t>Phụ huynh chọn phương thức thanh toán qua tài khoản ngân hàng</w:t>
            </w:r>
          </w:p>
          <w:p w14:paraId="26457E96" w14:textId="77777777" w:rsidR="000C299A" w:rsidRPr="000C299A" w:rsidRDefault="000C299A">
            <w:pPr>
              <w:numPr>
                <w:ilvl w:val="0"/>
                <w:numId w:val="21"/>
              </w:numPr>
              <w:spacing w:line="360" w:lineRule="auto"/>
              <w:rPr>
                <w:rFonts w:eastAsia="Times New Roman" w:cs="Times New Roman"/>
                <w:szCs w:val="28"/>
              </w:rPr>
            </w:pPr>
            <w:r w:rsidRPr="000C299A">
              <w:rPr>
                <w:rFonts w:eastAsia="Times New Roman" w:cs="Times New Roman"/>
                <w:szCs w:val="28"/>
              </w:rPr>
              <w:t>Hệ thống hiển thị giao diện thanh toán học phí .</w:t>
            </w:r>
          </w:p>
          <w:p w14:paraId="5315FB89" w14:textId="77777777" w:rsidR="000C299A" w:rsidRPr="000C299A" w:rsidRDefault="000C299A">
            <w:pPr>
              <w:numPr>
                <w:ilvl w:val="0"/>
                <w:numId w:val="21"/>
              </w:numPr>
              <w:spacing w:line="360" w:lineRule="auto"/>
              <w:rPr>
                <w:rFonts w:eastAsia="Times New Roman" w:cs="Times New Roman"/>
                <w:szCs w:val="28"/>
              </w:rPr>
            </w:pPr>
            <w:r w:rsidRPr="000C299A">
              <w:rPr>
                <w:rFonts w:eastAsia="Times New Roman" w:cs="Times New Roman"/>
                <w:szCs w:val="28"/>
              </w:rPr>
              <w:t>Phụ huynh điền các thông tin cần thiết như: số tài khoản, mật khẩu, nhập lại mật khẩu.</w:t>
            </w:r>
          </w:p>
          <w:p w14:paraId="0D5F95B5" w14:textId="77777777" w:rsidR="000C299A" w:rsidRPr="000C299A" w:rsidRDefault="000C299A">
            <w:pPr>
              <w:numPr>
                <w:ilvl w:val="0"/>
                <w:numId w:val="21"/>
              </w:numPr>
              <w:spacing w:line="360" w:lineRule="auto"/>
              <w:rPr>
                <w:rFonts w:eastAsia="Times New Roman" w:cs="Times New Roman"/>
                <w:szCs w:val="28"/>
              </w:rPr>
            </w:pPr>
            <w:r w:rsidRPr="000C299A">
              <w:rPr>
                <w:rFonts w:eastAsia="Times New Roman" w:cs="Times New Roman"/>
                <w:szCs w:val="28"/>
              </w:rPr>
              <w:t>Hệ thống kiểm tra các ràng buộc hợp lệ.</w:t>
            </w:r>
          </w:p>
          <w:p w14:paraId="26FEF98D" w14:textId="77777777" w:rsidR="000C299A" w:rsidRPr="000C299A" w:rsidRDefault="000C299A">
            <w:pPr>
              <w:numPr>
                <w:ilvl w:val="0"/>
                <w:numId w:val="21"/>
              </w:numPr>
              <w:spacing w:line="360" w:lineRule="auto"/>
              <w:rPr>
                <w:rFonts w:eastAsia="Times New Roman" w:cs="Times New Roman"/>
                <w:szCs w:val="28"/>
              </w:rPr>
            </w:pPr>
            <w:r w:rsidRPr="000C299A">
              <w:rPr>
                <w:rFonts w:eastAsia="Times New Roman" w:cs="Times New Roman"/>
                <w:szCs w:val="28"/>
              </w:rPr>
              <w:t>Phụ huynh chọn thanh toán học phí.</w:t>
            </w:r>
          </w:p>
          <w:p w14:paraId="1EB863ED" w14:textId="77777777" w:rsidR="000C299A" w:rsidRPr="000C299A" w:rsidRDefault="000C299A">
            <w:pPr>
              <w:numPr>
                <w:ilvl w:val="0"/>
                <w:numId w:val="21"/>
              </w:numPr>
              <w:spacing w:line="360" w:lineRule="auto"/>
              <w:rPr>
                <w:rFonts w:eastAsia="Times New Roman" w:cs="Times New Roman"/>
                <w:szCs w:val="28"/>
              </w:rPr>
            </w:pPr>
            <w:r w:rsidRPr="000C299A">
              <w:rPr>
                <w:rFonts w:eastAsia="Times New Roman" w:cs="Times New Roman"/>
                <w:szCs w:val="28"/>
              </w:rPr>
              <w:t>Hệ thống thông báo phụ huynh có chắc thanh toán học phí  không?</w:t>
            </w:r>
          </w:p>
          <w:p w14:paraId="22DE3C70" w14:textId="77777777" w:rsidR="000C299A" w:rsidRPr="000C299A" w:rsidRDefault="000C299A">
            <w:pPr>
              <w:numPr>
                <w:ilvl w:val="0"/>
                <w:numId w:val="21"/>
              </w:numPr>
              <w:spacing w:line="360" w:lineRule="auto"/>
              <w:rPr>
                <w:rFonts w:eastAsia="Times New Roman" w:cs="Times New Roman"/>
                <w:szCs w:val="28"/>
              </w:rPr>
            </w:pPr>
            <w:r w:rsidRPr="000C299A">
              <w:rPr>
                <w:rFonts w:eastAsia="Times New Roman" w:cs="Times New Roman"/>
                <w:szCs w:val="28"/>
              </w:rPr>
              <w:t>Phụ huynh chọn xác nhận.</w:t>
            </w:r>
          </w:p>
          <w:p w14:paraId="42C15726" w14:textId="77777777" w:rsidR="000C299A" w:rsidRPr="000C299A" w:rsidRDefault="000C299A">
            <w:pPr>
              <w:numPr>
                <w:ilvl w:val="0"/>
                <w:numId w:val="21"/>
              </w:numPr>
              <w:spacing w:line="360" w:lineRule="auto"/>
              <w:rPr>
                <w:rFonts w:eastAsia="Times New Roman" w:cs="Times New Roman"/>
                <w:szCs w:val="28"/>
              </w:rPr>
            </w:pPr>
            <w:r w:rsidRPr="000C299A">
              <w:rPr>
                <w:rFonts w:eastAsia="Times New Roman" w:cs="Times New Roman"/>
                <w:szCs w:val="28"/>
              </w:rPr>
              <w:t>Hệ thống thông báo thanh toán học phí  thành công và quay về giao diện thanh toán học phí.</w:t>
            </w:r>
          </w:p>
          <w:p w14:paraId="0E392B11" w14:textId="77777777" w:rsidR="000C299A" w:rsidRPr="000C299A" w:rsidRDefault="000C299A" w:rsidP="000C299A">
            <w:pPr>
              <w:spacing w:before="240" w:line="240" w:lineRule="auto"/>
              <w:rPr>
                <w:rFonts w:eastAsia="Times New Roman" w:cs="Times New Roman"/>
                <w:szCs w:val="28"/>
              </w:rPr>
            </w:pPr>
            <w:r w:rsidRPr="000C299A">
              <w:rPr>
                <w:rFonts w:eastAsia="Times New Roman" w:cs="Times New Roman"/>
                <w:szCs w:val="28"/>
              </w:rPr>
              <w:t>A2-Phụ huynh chọn phương thức thanh toán qua ví điện tử.</w:t>
            </w:r>
          </w:p>
          <w:p w14:paraId="4235F1FC" w14:textId="77777777" w:rsidR="000C299A" w:rsidRPr="000C299A" w:rsidRDefault="000C299A" w:rsidP="000C299A">
            <w:pPr>
              <w:spacing w:before="240" w:line="240" w:lineRule="auto"/>
              <w:rPr>
                <w:rFonts w:eastAsia="Times New Roman" w:cs="Times New Roman"/>
                <w:szCs w:val="28"/>
              </w:rPr>
            </w:pPr>
            <w:r w:rsidRPr="000C299A">
              <w:rPr>
                <w:rFonts w:eastAsia="Times New Roman" w:cs="Times New Roman"/>
                <w:szCs w:val="28"/>
              </w:rPr>
              <w:t>Chuỗi A2 bắt đầu ở bước 3 kịch bản thường.</w:t>
            </w:r>
          </w:p>
          <w:p w14:paraId="2A911CFA" w14:textId="77777777" w:rsidR="000C299A" w:rsidRPr="000C299A" w:rsidRDefault="000C299A">
            <w:pPr>
              <w:numPr>
                <w:ilvl w:val="0"/>
                <w:numId w:val="22"/>
              </w:numPr>
              <w:spacing w:before="240" w:line="240" w:lineRule="auto"/>
              <w:rPr>
                <w:rFonts w:eastAsia="Times New Roman" w:cs="Times New Roman"/>
                <w:szCs w:val="28"/>
              </w:rPr>
            </w:pPr>
            <w:r w:rsidRPr="000C299A">
              <w:rPr>
                <w:rFonts w:eastAsia="Times New Roman" w:cs="Times New Roman"/>
                <w:szCs w:val="28"/>
              </w:rPr>
              <w:lastRenderedPageBreak/>
              <w:t>Phụ huynh chọn phương thức thanh toán qua ví điện tử</w:t>
            </w:r>
          </w:p>
          <w:p w14:paraId="1C1160CA" w14:textId="77777777" w:rsidR="000C299A" w:rsidRPr="000C299A" w:rsidRDefault="000C299A">
            <w:pPr>
              <w:numPr>
                <w:ilvl w:val="0"/>
                <w:numId w:val="22"/>
              </w:numPr>
              <w:spacing w:line="360" w:lineRule="auto"/>
              <w:rPr>
                <w:rFonts w:eastAsia="Times New Roman" w:cs="Times New Roman"/>
                <w:szCs w:val="28"/>
              </w:rPr>
            </w:pPr>
            <w:r w:rsidRPr="000C299A">
              <w:rPr>
                <w:rFonts w:eastAsia="Times New Roman" w:cs="Times New Roman"/>
                <w:szCs w:val="28"/>
              </w:rPr>
              <w:t>Hệ thống hiển thị giao diện thanh toán học phí .</w:t>
            </w:r>
          </w:p>
          <w:p w14:paraId="61BAE12D" w14:textId="77777777" w:rsidR="000C299A" w:rsidRPr="000C299A" w:rsidRDefault="000C299A">
            <w:pPr>
              <w:numPr>
                <w:ilvl w:val="0"/>
                <w:numId w:val="22"/>
              </w:numPr>
              <w:spacing w:line="360" w:lineRule="auto"/>
              <w:rPr>
                <w:rFonts w:eastAsia="Times New Roman" w:cs="Times New Roman"/>
                <w:szCs w:val="28"/>
              </w:rPr>
            </w:pPr>
            <w:r w:rsidRPr="000C299A">
              <w:rPr>
                <w:rFonts w:eastAsia="Times New Roman" w:cs="Times New Roman"/>
                <w:szCs w:val="28"/>
              </w:rPr>
              <w:t>Phụ huynh điền các thông tin cần thiết như: số điện thoại, mật khẩu, nhập lại mật khẩu.</w:t>
            </w:r>
          </w:p>
          <w:p w14:paraId="595D533D" w14:textId="77777777" w:rsidR="000C299A" w:rsidRPr="000C299A" w:rsidRDefault="000C299A">
            <w:pPr>
              <w:numPr>
                <w:ilvl w:val="0"/>
                <w:numId w:val="22"/>
              </w:numPr>
              <w:spacing w:line="360" w:lineRule="auto"/>
              <w:rPr>
                <w:rFonts w:eastAsia="Times New Roman" w:cs="Times New Roman"/>
                <w:szCs w:val="28"/>
              </w:rPr>
            </w:pPr>
            <w:r w:rsidRPr="000C299A">
              <w:rPr>
                <w:rFonts w:eastAsia="Times New Roman" w:cs="Times New Roman"/>
                <w:szCs w:val="28"/>
              </w:rPr>
              <w:t>Hệ thống kiểm tra các ràng buộc hợp lệ.</w:t>
            </w:r>
          </w:p>
          <w:p w14:paraId="6C4F2778" w14:textId="77777777" w:rsidR="000C299A" w:rsidRPr="000C299A" w:rsidRDefault="000C299A">
            <w:pPr>
              <w:numPr>
                <w:ilvl w:val="0"/>
                <w:numId w:val="22"/>
              </w:numPr>
              <w:spacing w:line="360" w:lineRule="auto"/>
              <w:rPr>
                <w:rFonts w:eastAsia="Times New Roman" w:cs="Times New Roman"/>
                <w:szCs w:val="28"/>
              </w:rPr>
            </w:pPr>
            <w:r w:rsidRPr="000C299A">
              <w:rPr>
                <w:rFonts w:eastAsia="Times New Roman" w:cs="Times New Roman"/>
                <w:szCs w:val="28"/>
              </w:rPr>
              <w:t>Phụ huynh chọn thanh toán học phí.</w:t>
            </w:r>
          </w:p>
          <w:p w14:paraId="33AA1E68" w14:textId="77777777" w:rsidR="000C299A" w:rsidRPr="000C299A" w:rsidRDefault="000C299A">
            <w:pPr>
              <w:numPr>
                <w:ilvl w:val="0"/>
                <w:numId w:val="22"/>
              </w:numPr>
              <w:spacing w:line="360" w:lineRule="auto"/>
              <w:rPr>
                <w:rFonts w:eastAsia="Times New Roman" w:cs="Times New Roman"/>
                <w:szCs w:val="28"/>
              </w:rPr>
            </w:pPr>
            <w:r w:rsidRPr="000C299A">
              <w:rPr>
                <w:rFonts w:eastAsia="Times New Roman" w:cs="Times New Roman"/>
                <w:szCs w:val="28"/>
              </w:rPr>
              <w:t>Hệ thống thông báo phụ huynh có chắc thanh toán học phí  không?</w:t>
            </w:r>
          </w:p>
          <w:p w14:paraId="205D4058" w14:textId="77777777" w:rsidR="000C299A" w:rsidRPr="000C299A" w:rsidRDefault="000C299A">
            <w:pPr>
              <w:numPr>
                <w:ilvl w:val="0"/>
                <w:numId w:val="22"/>
              </w:numPr>
              <w:spacing w:line="360" w:lineRule="auto"/>
              <w:rPr>
                <w:rFonts w:eastAsia="Times New Roman" w:cs="Times New Roman"/>
                <w:szCs w:val="28"/>
              </w:rPr>
            </w:pPr>
            <w:r w:rsidRPr="000C299A">
              <w:rPr>
                <w:rFonts w:eastAsia="Times New Roman" w:cs="Times New Roman"/>
                <w:szCs w:val="28"/>
              </w:rPr>
              <w:t>Phụ huynh chọn xác nhận.</w:t>
            </w:r>
          </w:p>
          <w:p w14:paraId="32DFE16B" w14:textId="347A2B2A" w:rsidR="000C299A" w:rsidRPr="000C299A" w:rsidRDefault="000C299A" w:rsidP="000C299A">
            <w:pPr>
              <w:rPr>
                <w:rFonts w:cs="Times New Roman"/>
                <w:szCs w:val="28"/>
              </w:rPr>
            </w:pPr>
            <w:r w:rsidRPr="000C299A">
              <w:rPr>
                <w:rFonts w:eastAsia="Times New Roman" w:cs="Times New Roman"/>
                <w:szCs w:val="28"/>
              </w:rPr>
              <w:t>Hệ thống thông báo thanh toán học phí  thành công và quay về giao diện thanh toán học phí.</w:t>
            </w:r>
          </w:p>
        </w:tc>
      </w:tr>
      <w:tr w:rsidR="000C299A" w:rsidRPr="000C299A" w14:paraId="3AD70D5D" w14:textId="77777777" w:rsidTr="000C299A">
        <w:tc>
          <w:tcPr>
            <w:tcW w:w="3397" w:type="dxa"/>
            <w:vAlign w:val="center"/>
          </w:tcPr>
          <w:p w14:paraId="567EAD27" w14:textId="77777777" w:rsidR="000C299A" w:rsidRPr="000C299A" w:rsidRDefault="000C299A" w:rsidP="000C299A">
            <w:pPr>
              <w:rPr>
                <w:rFonts w:cs="Times New Roman"/>
                <w:b/>
                <w:szCs w:val="28"/>
                <w:lang w:val="en-US"/>
              </w:rPr>
            </w:pPr>
            <w:proofErr w:type="spellStart"/>
            <w:r w:rsidRPr="000C299A">
              <w:rPr>
                <w:rFonts w:cs="Times New Roman"/>
                <w:b/>
                <w:szCs w:val="28"/>
                <w:lang w:val="en-US"/>
              </w:rPr>
              <w:lastRenderedPageBreak/>
              <w:t>Kết</w:t>
            </w:r>
            <w:proofErr w:type="spellEnd"/>
            <w:r w:rsidRPr="000C299A">
              <w:rPr>
                <w:rFonts w:cs="Times New Roman"/>
                <w:b/>
                <w:szCs w:val="28"/>
                <w:lang w:val="en-US"/>
              </w:rPr>
              <w:t xml:space="preserve"> </w:t>
            </w:r>
            <w:proofErr w:type="spellStart"/>
            <w:r w:rsidRPr="000C299A">
              <w:rPr>
                <w:rFonts w:cs="Times New Roman"/>
                <w:b/>
                <w:szCs w:val="28"/>
                <w:lang w:val="en-US"/>
              </w:rPr>
              <w:t>quả</w:t>
            </w:r>
            <w:proofErr w:type="spellEnd"/>
          </w:p>
        </w:tc>
        <w:tc>
          <w:tcPr>
            <w:tcW w:w="6342" w:type="dxa"/>
            <w:vAlign w:val="center"/>
          </w:tcPr>
          <w:p w14:paraId="54C5944C" w14:textId="4F1768E8" w:rsidR="000C299A" w:rsidRPr="000C299A" w:rsidRDefault="000C299A" w:rsidP="000C299A">
            <w:pPr>
              <w:rPr>
                <w:rFonts w:cs="Times New Roman"/>
                <w:szCs w:val="28"/>
              </w:rPr>
            </w:pPr>
            <w:r w:rsidRPr="000C299A">
              <w:rPr>
                <w:rFonts w:eastAsia="Times New Roman" w:cs="Times New Roman"/>
                <w:szCs w:val="28"/>
              </w:rPr>
              <w:t>Thao tác thanh toán học phí đã được thực hiện.</w:t>
            </w:r>
          </w:p>
        </w:tc>
      </w:tr>
    </w:tbl>
    <w:p w14:paraId="46CCC812" w14:textId="50206E49" w:rsidR="000C299A" w:rsidRPr="000C299A" w:rsidRDefault="000C299A" w:rsidP="000C299A">
      <w:pPr>
        <w:spacing w:before="240"/>
        <w:jc w:val="both"/>
        <w:rPr>
          <w:rFonts w:eastAsia="Times New Roman" w:cs="Times New Roman"/>
          <w:sz w:val="26"/>
          <w:szCs w:val="26"/>
        </w:rPr>
      </w:pPr>
    </w:p>
    <w:p w14:paraId="2E646FBF" w14:textId="1EAD05F3" w:rsidR="00013F0D" w:rsidRPr="001E57AD" w:rsidRDefault="00E952C3">
      <w:pPr>
        <w:pStyle w:val="Heading3"/>
      </w:pPr>
      <w:bookmarkStart w:id="254" w:name="_5xuo7f8cjqnx" w:colFirst="0" w:colLast="0"/>
      <w:bookmarkStart w:id="255" w:name="_Toc119444968"/>
      <w:bookmarkEnd w:id="254"/>
      <w:r w:rsidRPr="001E57AD">
        <w:t>Use case “ Quản lý lớp học”</w:t>
      </w:r>
      <w:bookmarkEnd w:id="255"/>
    </w:p>
    <w:p w14:paraId="26AB030C" w14:textId="77755F0E" w:rsidR="00517EF2" w:rsidRPr="006D5A55" w:rsidRDefault="00E952C3" w:rsidP="006D5A55">
      <w:pPr>
        <w:spacing w:before="240" w:after="240"/>
        <w:ind w:firstLine="720"/>
        <w:jc w:val="both"/>
        <w:rPr>
          <w:rFonts w:eastAsia="Times New Roman" w:cs="Times New Roman"/>
          <w:szCs w:val="28"/>
          <w:lang w:val="en-US"/>
        </w:rPr>
      </w:pPr>
      <w:r w:rsidRPr="000C299A">
        <w:rPr>
          <w:rFonts w:eastAsia="Times New Roman" w:cs="Times New Roman"/>
          <w:szCs w:val="28"/>
        </w:rPr>
        <w:t>Chức năng “ Quản lý lớp” là một trong những chức năng của actor Giáo V</w:t>
      </w:r>
      <w:r w:rsidR="000C299A" w:rsidRPr="000C299A">
        <w:rPr>
          <w:rFonts w:eastAsia="Times New Roman" w:cs="Times New Roman"/>
          <w:szCs w:val="28"/>
        </w:rPr>
        <w:t>iên được thể hiện trong</w:t>
      </w:r>
      <w:r w:rsidR="00F250AC">
        <w:rPr>
          <w:rFonts w:eastAsia="Times New Roman" w:cs="Times New Roman"/>
          <w:szCs w:val="28"/>
          <w:lang w:val="en-US"/>
        </w:rPr>
        <w:t xml:space="preserve"> </w:t>
      </w:r>
      <w:r w:rsidR="00F250AC">
        <w:rPr>
          <w:rFonts w:eastAsia="Times New Roman" w:cs="Times New Roman"/>
          <w:szCs w:val="28"/>
          <w:lang w:val="en-US"/>
        </w:rPr>
        <w:fldChar w:fldCharType="begin"/>
      </w:r>
      <w:r w:rsidR="00F250AC">
        <w:rPr>
          <w:rFonts w:eastAsia="Times New Roman" w:cs="Times New Roman"/>
          <w:szCs w:val="28"/>
          <w:lang w:val="en-US"/>
        </w:rPr>
        <w:instrText xml:space="preserve"> REF _Ref118850542 \h </w:instrText>
      </w:r>
      <w:r w:rsidR="00F250AC">
        <w:rPr>
          <w:rFonts w:eastAsia="Times New Roman" w:cs="Times New Roman"/>
          <w:szCs w:val="28"/>
          <w:lang w:val="en-US"/>
        </w:rPr>
      </w:r>
      <w:r w:rsidR="00F250AC">
        <w:rPr>
          <w:rFonts w:eastAsia="Times New Roman" w:cs="Times New Roman"/>
          <w:szCs w:val="28"/>
          <w:lang w:val="en-US"/>
        </w:rPr>
        <w:fldChar w:fldCharType="separate"/>
      </w:r>
      <w:r w:rsidR="00A97CFA">
        <w:t xml:space="preserve">Hình </w:t>
      </w:r>
      <w:r w:rsidR="00A97CFA">
        <w:rPr>
          <w:noProof/>
        </w:rPr>
        <w:t>2</w:t>
      </w:r>
      <w:r w:rsidR="00A97CFA">
        <w:t>.</w:t>
      </w:r>
      <w:r w:rsidR="00A97CFA">
        <w:rPr>
          <w:noProof/>
        </w:rPr>
        <w:t>6</w:t>
      </w:r>
      <w:r w:rsidR="00F250AC">
        <w:rPr>
          <w:rFonts w:eastAsia="Times New Roman" w:cs="Times New Roman"/>
          <w:szCs w:val="28"/>
          <w:lang w:val="en-US"/>
        </w:rPr>
        <w:fldChar w:fldCharType="end"/>
      </w:r>
      <w:r w:rsidRPr="000C299A">
        <w:rPr>
          <w:rFonts w:eastAsia="Times New Roman" w:cs="Times New Roman"/>
          <w:szCs w:val="28"/>
        </w:rPr>
        <w:t>. Cho phép người dùng truy cập vào hệ thống, cập nhật các thông tin học sinh, thêm, xóa học sinh trong danh sách. Các thông tin cụ thể về chức năng này gồm các kịch bản được sử dụng mô tả cụ thể trong</w:t>
      </w:r>
      <w:r w:rsidR="00F250AC">
        <w:rPr>
          <w:rFonts w:eastAsia="Times New Roman" w:cs="Times New Roman"/>
          <w:szCs w:val="28"/>
          <w:lang w:val="en-US"/>
        </w:rPr>
        <w:t xml:space="preserve"> </w:t>
      </w:r>
      <w:r w:rsidR="00F250AC">
        <w:rPr>
          <w:rFonts w:eastAsia="Times New Roman" w:cs="Times New Roman"/>
          <w:szCs w:val="28"/>
          <w:lang w:val="en-US"/>
        </w:rPr>
        <w:fldChar w:fldCharType="begin"/>
      </w:r>
      <w:r w:rsidR="00F250AC">
        <w:rPr>
          <w:rFonts w:eastAsia="Times New Roman" w:cs="Times New Roman"/>
          <w:szCs w:val="28"/>
          <w:lang w:val="en-US"/>
        </w:rPr>
        <w:instrText xml:space="preserve"> REF _Ref118855595 \h </w:instrText>
      </w:r>
      <w:r w:rsidR="00F250AC">
        <w:rPr>
          <w:rFonts w:eastAsia="Times New Roman" w:cs="Times New Roman"/>
          <w:szCs w:val="28"/>
          <w:lang w:val="en-US"/>
        </w:rPr>
      </w:r>
      <w:r w:rsidR="00F250AC">
        <w:rPr>
          <w:rFonts w:eastAsia="Times New Roman" w:cs="Times New Roman"/>
          <w:szCs w:val="28"/>
          <w:lang w:val="en-US"/>
        </w:rPr>
        <w:fldChar w:fldCharType="separate"/>
      </w:r>
      <w:r w:rsidR="00A97CFA">
        <w:t xml:space="preserve">Bảng </w:t>
      </w:r>
      <w:r w:rsidR="00A97CFA">
        <w:rPr>
          <w:noProof/>
        </w:rPr>
        <w:t>2</w:t>
      </w:r>
      <w:r w:rsidR="00A97CFA">
        <w:t>.</w:t>
      </w:r>
      <w:r w:rsidR="00A97CFA">
        <w:rPr>
          <w:noProof/>
        </w:rPr>
        <w:t>12</w:t>
      </w:r>
      <w:r w:rsidR="00F250AC">
        <w:rPr>
          <w:rFonts w:eastAsia="Times New Roman" w:cs="Times New Roman"/>
          <w:szCs w:val="28"/>
          <w:lang w:val="en-US"/>
        </w:rPr>
        <w:fldChar w:fldCharType="end"/>
      </w:r>
      <w:r w:rsidR="000C299A" w:rsidRPr="000C299A">
        <w:rPr>
          <w:rFonts w:eastAsia="Times New Roman" w:cs="Times New Roman"/>
          <w:b/>
          <w:szCs w:val="28"/>
        </w:rPr>
        <w:t xml:space="preserve"> </w:t>
      </w:r>
      <w:r w:rsidRPr="000C299A">
        <w:rPr>
          <w:rFonts w:eastAsia="Times New Roman" w:cs="Times New Roman"/>
          <w:szCs w:val="28"/>
        </w:rPr>
        <w:t>bên dưới</w:t>
      </w:r>
      <w:r w:rsidR="006D5A55">
        <w:rPr>
          <w:rFonts w:eastAsia="Times New Roman" w:cs="Times New Roman"/>
          <w:szCs w:val="28"/>
          <w:lang w:val="en-US"/>
        </w:rPr>
        <w:t xml:space="preserve">. </w:t>
      </w:r>
      <w:proofErr w:type="spellStart"/>
      <w:ins w:id="256" w:author="Tiến Dương Lâm" w:date="2022-11-15T22:25:00Z">
        <w:r w:rsidR="006D5A55">
          <w:rPr>
            <w:rFonts w:eastAsia="Times New Roman" w:cs="Times New Roman"/>
            <w:szCs w:val="28"/>
            <w:lang w:val="en-US"/>
          </w:rPr>
          <w:t>Sơ</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đồ</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tu</w:t>
        </w:r>
      </w:ins>
      <w:ins w:id="257" w:author="Tiến Dương Lâm" w:date="2022-11-15T22:26:00Z">
        <w:r w:rsidR="006D5A55">
          <w:rPr>
            <w:rFonts w:eastAsia="Times New Roman" w:cs="Times New Roman"/>
            <w:szCs w:val="28"/>
            <w:lang w:val="en-US"/>
          </w:rPr>
          <w:t>ần</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tự</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của</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chức</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năng</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được</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mô</w:t>
        </w:r>
        <w:proofErr w:type="spellEnd"/>
        <w:r w:rsidR="006D5A55">
          <w:rPr>
            <w:rFonts w:eastAsia="Times New Roman" w:cs="Times New Roman"/>
            <w:szCs w:val="28"/>
            <w:lang w:val="en-US"/>
          </w:rPr>
          <w:t xml:space="preserve"> </w:t>
        </w:r>
        <w:proofErr w:type="spellStart"/>
        <w:r w:rsidR="006D5A55">
          <w:rPr>
            <w:rFonts w:eastAsia="Times New Roman" w:cs="Times New Roman"/>
            <w:szCs w:val="28"/>
            <w:lang w:val="en-US"/>
          </w:rPr>
          <w:t>tả</w:t>
        </w:r>
        <w:proofErr w:type="spellEnd"/>
        <w:r w:rsidR="006D5A55">
          <w:rPr>
            <w:rFonts w:eastAsia="Times New Roman" w:cs="Times New Roman"/>
            <w:szCs w:val="28"/>
            <w:lang w:val="en-US"/>
          </w:rPr>
          <w:t xml:space="preserve"> ở </w:t>
        </w:r>
        <w:r w:rsidR="00944A05">
          <w:rPr>
            <w:rFonts w:eastAsia="Times New Roman" w:cs="Times New Roman"/>
            <w:szCs w:val="28"/>
            <w:lang w:val="en-US"/>
          </w:rPr>
          <w:fldChar w:fldCharType="begin"/>
        </w:r>
        <w:r w:rsidR="00944A05">
          <w:rPr>
            <w:rFonts w:eastAsia="Times New Roman" w:cs="Times New Roman"/>
            <w:szCs w:val="28"/>
            <w:lang w:val="en-US"/>
          </w:rPr>
          <w:instrText xml:space="preserve"> REF _Ref119177051 \h </w:instrText>
        </w:r>
        <w:r w:rsidR="00944A05">
          <w:rPr>
            <w:rFonts w:eastAsia="Times New Roman" w:cs="Times New Roman"/>
            <w:szCs w:val="28"/>
            <w:lang w:val="en-US"/>
          </w:rPr>
        </w:r>
      </w:ins>
      <w:r w:rsidR="00944A05">
        <w:rPr>
          <w:rFonts w:eastAsia="Times New Roman" w:cs="Times New Roman"/>
          <w:szCs w:val="28"/>
          <w:lang w:val="en-US"/>
        </w:rPr>
        <w:fldChar w:fldCharType="separate"/>
      </w:r>
      <w:ins w:id="258" w:author="Tiến Dương Lâm" w:date="2022-11-15T22:26:00Z">
        <w:r w:rsidR="00944A05">
          <w:t xml:space="preserve">Hình </w:t>
        </w:r>
        <w:r w:rsidR="00944A05">
          <w:rPr>
            <w:noProof/>
          </w:rPr>
          <w:t>4</w:t>
        </w:r>
        <w:r w:rsidR="00944A05">
          <w:t>.</w:t>
        </w:r>
        <w:r w:rsidR="00944A05">
          <w:rPr>
            <w:noProof/>
          </w:rPr>
          <w:t>5</w:t>
        </w:r>
        <w:r w:rsidR="00944A05">
          <w:rPr>
            <w:rFonts w:eastAsia="Times New Roman" w:cs="Times New Roman"/>
            <w:szCs w:val="28"/>
            <w:lang w:val="en-US"/>
          </w:rPr>
          <w:fldChar w:fldCharType="end"/>
        </w:r>
        <w:r w:rsidR="00944A05">
          <w:rPr>
            <w:rFonts w:eastAsia="Times New Roman" w:cs="Times New Roman"/>
            <w:szCs w:val="28"/>
            <w:lang w:val="en-US"/>
          </w:rPr>
          <w:t xml:space="preserve">. </w:t>
        </w:r>
        <w:proofErr w:type="spellStart"/>
        <w:r w:rsidR="00944A05">
          <w:rPr>
            <w:rFonts w:eastAsia="Times New Roman" w:cs="Times New Roman"/>
            <w:szCs w:val="28"/>
            <w:lang w:val="en-US"/>
          </w:rPr>
          <w:t>Sơ</w:t>
        </w:r>
        <w:proofErr w:type="spellEnd"/>
        <w:r w:rsidR="00944A05">
          <w:rPr>
            <w:rFonts w:eastAsia="Times New Roman" w:cs="Times New Roman"/>
            <w:szCs w:val="28"/>
            <w:lang w:val="en-US"/>
          </w:rPr>
          <w:t xml:space="preserve"> </w:t>
        </w:r>
        <w:proofErr w:type="spellStart"/>
        <w:r w:rsidR="00944A05">
          <w:rPr>
            <w:rFonts w:eastAsia="Times New Roman" w:cs="Times New Roman"/>
            <w:szCs w:val="28"/>
            <w:lang w:val="en-US"/>
          </w:rPr>
          <w:t>đồ</w:t>
        </w:r>
        <w:proofErr w:type="spellEnd"/>
        <w:r w:rsidR="00944A05">
          <w:rPr>
            <w:rFonts w:eastAsia="Times New Roman" w:cs="Times New Roman"/>
            <w:szCs w:val="28"/>
            <w:lang w:val="en-US"/>
          </w:rPr>
          <w:t xml:space="preserve"> </w:t>
        </w:r>
        <w:proofErr w:type="spellStart"/>
        <w:r w:rsidR="00944A05">
          <w:rPr>
            <w:rFonts w:eastAsia="Times New Roman" w:cs="Times New Roman"/>
            <w:szCs w:val="28"/>
            <w:lang w:val="en-US"/>
          </w:rPr>
          <w:t>hoạt</w:t>
        </w:r>
        <w:proofErr w:type="spellEnd"/>
        <w:r w:rsidR="00944A05">
          <w:rPr>
            <w:rFonts w:eastAsia="Times New Roman" w:cs="Times New Roman"/>
            <w:szCs w:val="28"/>
            <w:lang w:val="en-US"/>
          </w:rPr>
          <w:t xml:space="preserve"> </w:t>
        </w:r>
        <w:proofErr w:type="spellStart"/>
        <w:r w:rsidR="00944A05">
          <w:rPr>
            <w:rFonts w:eastAsia="Times New Roman" w:cs="Times New Roman"/>
            <w:szCs w:val="28"/>
            <w:lang w:val="en-US"/>
          </w:rPr>
          <w:t>động</w:t>
        </w:r>
        <w:proofErr w:type="spellEnd"/>
        <w:r w:rsidR="00944A05">
          <w:rPr>
            <w:rFonts w:eastAsia="Times New Roman" w:cs="Times New Roman"/>
            <w:szCs w:val="28"/>
            <w:lang w:val="en-US"/>
          </w:rPr>
          <w:t xml:space="preserve"> </w:t>
        </w:r>
        <w:proofErr w:type="spellStart"/>
        <w:r w:rsidR="00944A05">
          <w:rPr>
            <w:rFonts w:eastAsia="Times New Roman" w:cs="Times New Roman"/>
            <w:szCs w:val="28"/>
            <w:lang w:val="en-US"/>
          </w:rPr>
          <w:t>của</w:t>
        </w:r>
        <w:proofErr w:type="spellEnd"/>
        <w:r w:rsidR="00944A05">
          <w:rPr>
            <w:rFonts w:eastAsia="Times New Roman" w:cs="Times New Roman"/>
            <w:szCs w:val="28"/>
            <w:lang w:val="en-US"/>
          </w:rPr>
          <w:t xml:space="preserve"> </w:t>
        </w:r>
        <w:proofErr w:type="spellStart"/>
        <w:r w:rsidR="00944A05">
          <w:rPr>
            <w:rFonts w:eastAsia="Times New Roman" w:cs="Times New Roman"/>
            <w:szCs w:val="28"/>
            <w:lang w:val="en-US"/>
          </w:rPr>
          <w:t>chức</w:t>
        </w:r>
        <w:proofErr w:type="spellEnd"/>
        <w:r w:rsidR="00944A05">
          <w:rPr>
            <w:rFonts w:eastAsia="Times New Roman" w:cs="Times New Roman"/>
            <w:szCs w:val="28"/>
            <w:lang w:val="en-US"/>
          </w:rPr>
          <w:t xml:space="preserve"> </w:t>
        </w:r>
        <w:proofErr w:type="spellStart"/>
        <w:r w:rsidR="00944A05">
          <w:rPr>
            <w:rFonts w:eastAsia="Times New Roman" w:cs="Times New Roman"/>
            <w:szCs w:val="28"/>
            <w:lang w:val="en-US"/>
          </w:rPr>
          <w:t>năng</w:t>
        </w:r>
        <w:proofErr w:type="spellEnd"/>
        <w:r w:rsidR="00944A05">
          <w:rPr>
            <w:rFonts w:eastAsia="Times New Roman" w:cs="Times New Roman"/>
            <w:szCs w:val="28"/>
            <w:lang w:val="en-US"/>
          </w:rPr>
          <w:t xml:space="preserve"> </w:t>
        </w:r>
        <w:proofErr w:type="spellStart"/>
        <w:r w:rsidR="00944A05">
          <w:rPr>
            <w:rFonts w:eastAsia="Times New Roman" w:cs="Times New Roman"/>
            <w:szCs w:val="28"/>
            <w:lang w:val="en-US"/>
          </w:rPr>
          <w:t>đươc</w:t>
        </w:r>
        <w:proofErr w:type="spellEnd"/>
        <w:r w:rsidR="00944A05">
          <w:rPr>
            <w:rFonts w:eastAsia="Times New Roman" w:cs="Times New Roman"/>
            <w:szCs w:val="28"/>
            <w:lang w:val="en-US"/>
          </w:rPr>
          <w:t xml:space="preserve"> </w:t>
        </w:r>
        <w:proofErr w:type="spellStart"/>
        <w:r w:rsidR="00944A05">
          <w:rPr>
            <w:rFonts w:eastAsia="Times New Roman" w:cs="Times New Roman"/>
            <w:szCs w:val="28"/>
            <w:lang w:val="en-US"/>
          </w:rPr>
          <w:t>mô</w:t>
        </w:r>
        <w:proofErr w:type="spellEnd"/>
        <w:r w:rsidR="00944A05">
          <w:rPr>
            <w:rFonts w:eastAsia="Times New Roman" w:cs="Times New Roman"/>
            <w:szCs w:val="28"/>
            <w:lang w:val="en-US"/>
          </w:rPr>
          <w:t xml:space="preserve"> </w:t>
        </w:r>
        <w:proofErr w:type="spellStart"/>
        <w:r w:rsidR="00944A05">
          <w:rPr>
            <w:rFonts w:eastAsia="Times New Roman" w:cs="Times New Roman"/>
            <w:szCs w:val="28"/>
            <w:lang w:val="en-US"/>
          </w:rPr>
          <w:t>tả</w:t>
        </w:r>
        <w:proofErr w:type="spellEnd"/>
        <w:r w:rsidR="00944A05">
          <w:rPr>
            <w:rFonts w:eastAsia="Times New Roman" w:cs="Times New Roman"/>
            <w:szCs w:val="28"/>
            <w:lang w:val="en-US"/>
          </w:rPr>
          <w:t xml:space="preserve"> ở </w:t>
        </w:r>
        <w:r w:rsidR="00944A05">
          <w:rPr>
            <w:rFonts w:eastAsia="Times New Roman" w:cs="Times New Roman"/>
            <w:szCs w:val="28"/>
            <w:lang w:val="en-US"/>
          </w:rPr>
          <w:fldChar w:fldCharType="begin"/>
        </w:r>
        <w:r w:rsidR="00944A05">
          <w:rPr>
            <w:rFonts w:eastAsia="Times New Roman" w:cs="Times New Roman"/>
            <w:szCs w:val="28"/>
            <w:lang w:val="en-US"/>
          </w:rPr>
          <w:instrText xml:space="preserve"> REF _Ref118860024 \h </w:instrText>
        </w:r>
        <w:r w:rsidR="00944A05">
          <w:rPr>
            <w:rFonts w:eastAsia="Times New Roman" w:cs="Times New Roman"/>
            <w:szCs w:val="28"/>
            <w:lang w:val="en-US"/>
          </w:rPr>
        </w:r>
      </w:ins>
      <w:r w:rsidR="00944A05">
        <w:rPr>
          <w:rFonts w:eastAsia="Times New Roman" w:cs="Times New Roman"/>
          <w:szCs w:val="28"/>
          <w:lang w:val="en-US"/>
        </w:rPr>
        <w:fldChar w:fldCharType="separate"/>
      </w:r>
      <w:ins w:id="259" w:author="Tiến Dương Lâm" w:date="2022-11-15T22:26:00Z">
        <w:r w:rsidR="00944A05">
          <w:t xml:space="preserve">Hình </w:t>
        </w:r>
        <w:r w:rsidR="00944A05">
          <w:rPr>
            <w:noProof/>
          </w:rPr>
          <w:t>5</w:t>
        </w:r>
        <w:r w:rsidR="00944A05">
          <w:t>.</w:t>
        </w:r>
        <w:r w:rsidR="00944A05">
          <w:rPr>
            <w:noProof/>
          </w:rPr>
          <w:t>5</w:t>
        </w:r>
        <w:r w:rsidR="00944A05">
          <w:rPr>
            <w:rFonts w:eastAsia="Times New Roman" w:cs="Times New Roman"/>
            <w:szCs w:val="28"/>
            <w:lang w:val="en-US"/>
          </w:rPr>
          <w:fldChar w:fldCharType="end"/>
        </w:r>
      </w:ins>
      <w:ins w:id="260" w:author="Tiến Dương Lâm" w:date="2022-11-15T22:27:00Z">
        <w:r w:rsidR="00944A05">
          <w:rPr>
            <w:rFonts w:eastAsia="Times New Roman" w:cs="Times New Roman"/>
            <w:szCs w:val="28"/>
            <w:lang w:val="en-US"/>
          </w:rPr>
          <w:t>.</w:t>
        </w:r>
      </w:ins>
    </w:p>
    <w:p w14:paraId="338600FE" w14:textId="3928D785" w:rsidR="0004198C" w:rsidRDefault="0004198C" w:rsidP="00BE4F8B">
      <w:pPr>
        <w:pStyle w:val="Caption"/>
      </w:pPr>
      <w:bookmarkStart w:id="261" w:name="_Ref118855595"/>
      <w:bookmarkStart w:id="262" w:name="_Toc119445051"/>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2</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12</w:t>
      </w:r>
      <w:r w:rsidR="005018C1">
        <w:rPr>
          <w:noProof/>
        </w:rPr>
        <w:fldChar w:fldCharType="end"/>
      </w:r>
      <w:bookmarkEnd w:id="261"/>
      <w:r w:rsidR="00AE7E99">
        <w:t xml:space="preserve">: </w:t>
      </w:r>
      <w:proofErr w:type="spellStart"/>
      <w:r w:rsidR="00AE7E99">
        <w:t>Mô</w:t>
      </w:r>
      <w:proofErr w:type="spellEnd"/>
      <w:r w:rsidR="00AE7E99">
        <w:t xml:space="preserve"> </w:t>
      </w:r>
      <w:proofErr w:type="spellStart"/>
      <w:r w:rsidR="00AE7E99">
        <w:t>tả</w:t>
      </w:r>
      <w:proofErr w:type="spellEnd"/>
      <w:r w:rsidR="00AE7E99">
        <w:t xml:space="preserve"> use case “</w:t>
      </w:r>
      <w:proofErr w:type="spellStart"/>
      <w:r w:rsidR="00AE7E99">
        <w:t>Quản</w:t>
      </w:r>
      <w:proofErr w:type="spellEnd"/>
      <w:r w:rsidR="00AE7E99">
        <w:t xml:space="preserve"> </w:t>
      </w:r>
      <w:proofErr w:type="spellStart"/>
      <w:r w:rsidR="00AE7E99">
        <w:t>lý</w:t>
      </w:r>
      <w:proofErr w:type="spellEnd"/>
      <w:r w:rsidR="00AE7E99">
        <w:t xml:space="preserve"> </w:t>
      </w:r>
      <w:proofErr w:type="spellStart"/>
      <w:r w:rsidR="00AE7E99">
        <w:t>lớp</w:t>
      </w:r>
      <w:proofErr w:type="spellEnd"/>
      <w:r w:rsidR="00AE7E99">
        <w:t xml:space="preserve"> </w:t>
      </w:r>
      <w:proofErr w:type="spellStart"/>
      <w:r w:rsidR="00AE7E99">
        <w:t>học</w:t>
      </w:r>
      <w:proofErr w:type="spellEnd"/>
      <w:r w:rsidR="00AE7E99">
        <w:t>”</w:t>
      </w:r>
      <w:bookmarkEnd w:id="262"/>
    </w:p>
    <w:tbl>
      <w:tblPr>
        <w:tblStyle w:val="Style19"/>
        <w:tblW w:w="9781"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45"/>
        <w:gridCol w:w="6636"/>
      </w:tblGrid>
      <w:tr w:rsidR="00013F0D" w:rsidRPr="000C299A" w14:paraId="2BD04BDC" w14:textId="77777777" w:rsidTr="000C299A">
        <w:tc>
          <w:tcPr>
            <w:tcW w:w="3145" w:type="dxa"/>
            <w:shd w:val="clear" w:color="auto" w:fill="auto"/>
            <w:tcMar>
              <w:top w:w="100" w:type="dxa"/>
              <w:left w:w="100" w:type="dxa"/>
              <w:bottom w:w="100" w:type="dxa"/>
              <w:right w:w="100" w:type="dxa"/>
            </w:tcMar>
            <w:vAlign w:val="center"/>
          </w:tcPr>
          <w:p w14:paraId="00A5F4EB" w14:textId="77777777" w:rsidR="00013F0D" w:rsidRPr="00C24FE8" w:rsidRDefault="00E952C3" w:rsidP="000C299A">
            <w:pPr>
              <w:widowControl w:val="0"/>
              <w:spacing w:line="240" w:lineRule="auto"/>
              <w:rPr>
                <w:rFonts w:eastAsia="Times New Roman" w:cs="Times New Roman"/>
                <w:b/>
                <w:szCs w:val="28"/>
              </w:rPr>
            </w:pPr>
            <w:r w:rsidRPr="00C24FE8">
              <w:rPr>
                <w:rFonts w:eastAsia="Times New Roman" w:cs="Times New Roman"/>
                <w:b/>
                <w:szCs w:val="28"/>
              </w:rPr>
              <w:t>Tên use case</w:t>
            </w:r>
          </w:p>
        </w:tc>
        <w:tc>
          <w:tcPr>
            <w:tcW w:w="6636" w:type="dxa"/>
            <w:shd w:val="clear" w:color="auto" w:fill="auto"/>
            <w:tcMar>
              <w:top w:w="100" w:type="dxa"/>
              <w:left w:w="100" w:type="dxa"/>
              <w:bottom w:w="100" w:type="dxa"/>
              <w:right w:w="100" w:type="dxa"/>
            </w:tcMar>
            <w:vAlign w:val="center"/>
          </w:tcPr>
          <w:p w14:paraId="79B18F38" w14:textId="77777777" w:rsidR="00013F0D" w:rsidRPr="00C24FE8" w:rsidRDefault="00E952C3" w:rsidP="000C299A">
            <w:pPr>
              <w:widowControl w:val="0"/>
              <w:spacing w:line="240" w:lineRule="auto"/>
              <w:rPr>
                <w:rFonts w:eastAsia="Times New Roman" w:cs="Times New Roman"/>
                <w:b/>
                <w:szCs w:val="28"/>
              </w:rPr>
            </w:pPr>
            <w:r w:rsidRPr="00C24FE8">
              <w:rPr>
                <w:rFonts w:eastAsia="Times New Roman" w:cs="Times New Roman"/>
                <w:b/>
                <w:szCs w:val="28"/>
              </w:rPr>
              <w:t>Use case “ Quản lý lớp học”.</w:t>
            </w:r>
          </w:p>
        </w:tc>
      </w:tr>
      <w:tr w:rsidR="00013F0D" w:rsidRPr="000C299A" w14:paraId="70298EC1" w14:textId="77777777" w:rsidTr="000C299A">
        <w:trPr>
          <w:trHeight w:val="435"/>
        </w:trPr>
        <w:tc>
          <w:tcPr>
            <w:tcW w:w="3145" w:type="dxa"/>
            <w:shd w:val="clear" w:color="auto" w:fill="auto"/>
            <w:tcMar>
              <w:top w:w="100" w:type="dxa"/>
              <w:left w:w="100" w:type="dxa"/>
              <w:bottom w:w="100" w:type="dxa"/>
              <w:right w:w="100" w:type="dxa"/>
            </w:tcMar>
            <w:vAlign w:val="center"/>
          </w:tcPr>
          <w:p w14:paraId="70FB0751" w14:textId="77777777" w:rsidR="00013F0D" w:rsidRPr="000C299A" w:rsidRDefault="00E952C3" w:rsidP="000C299A">
            <w:pPr>
              <w:widowControl w:val="0"/>
              <w:spacing w:line="240" w:lineRule="auto"/>
              <w:rPr>
                <w:rFonts w:eastAsia="Times New Roman" w:cs="Times New Roman"/>
                <w:szCs w:val="28"/>
              </w:rPr>
            </w:pPr>
            <w:r w:rsidRPr="000C299A">
              <w:rPr>
                <w:rFonts w:eastAsia="Times New Roman" w:cs="Times New Roman"/>
                <w:b/>
                <w:szCs w:val="28"/>
              </w:rPr>
              <w:t>Tóm tắt</w:t>
            </w:r>
          </w:p>
        </w:tc>
        <w:tc>
          <w:tcPr>
            <w:tcW w:w="6636" w:type="dxa"/>
            <w:shd w:val="clear" w:color="auto" w:fill="auto"/>
            <w:tcMar>
              <w:top w:w="100" w:type="dxa"/>
              <w:left w:w="100" w:type="dxa"/>
              <w:bottom w:w="100" w:type="dxa"/>
              <w:right w:w="100" w:type="dxa"/>
            </w:tcMar>
            <w:vAlign w:val="center"/>
          </w:tcPr>
          <w:p w14:paraId="6954AACE" w14:textId="77777777" w:rsidR="00013F0D" w:rsidRPr="000C299A" w:rsidRDefault="00E952C3" w:rsidP="000C299A">
            <w:pPr>
              <w:widowControl w:val="0"/>
              <w:spacing w:line="240" w:lineRule="auto"/>
              <w:rPr>
                <w:rFonts w:eastAsia="Times New Roman" w:cs="Times New Roman"/>
                <w:szCs w:val="28"/>
              </w:rPr>
            </w:pPr>
            <w:r w:rsidRPr="000C299A">
              <w:rPr>
                <w:rFonts w:eastAsia="Times New Roman" w:cs="Times New Roman"/>
                <w:szCs w:val="28"/>
              </w:rPr>
              <w:t>Cho phép người dùng thực hiện chức năng quản lý học sinh và xem thông tin với vai trò là giáo viên.</w:t>
            </w:r>
          </w:p>
        </w:tc>
      </w:tr>
      <w:tr w:rsidR="00013F0D" w:rsidRPr="000C299A" w14:paraId="1B547F10" w14:textId="77777777" w:rsidTr="000C299A">
        <w:tc>
          <w:tcPr>
            <w:tcW w:w="3145" w:type="dxa"/>
            <w:shd w:val="clear" w:color="auto" w:fill="auto"/>
            <w:tcMar>
              <w:top w:w="100" w:type="dxa"/>
              <w:left w:w="100" w:type="dxa"/>
              <w:bottom w:w="100" w:type="dxa"/>
              <w:right w:w="100" w:type="dxa"/>
            </w:tcMar>
            <w:vAlign w:val="center"/>
          </w:tcPr>
          <w:p w14:paraId="05566DDD" w14:textId="77777777" w:rsidR="00013F0D" w:rsidRPr="000C299A" w:rsidRDefault="00E952C3" w:rsidP="000C299A">
            <w:pPr>
              <w:widowControl w:val="0"/>
              <w:spacing w:line="240" w:lineRule="auto"/>
              <w:rPr>
                <w:rFonts w:eastAsia="Times New Roman" w:cs="Times New Roman"/>
                <w:szCs w:val="28"/>
              </w:rPr>
            </w:pPr>
            <w:r w:rsidRPr="000C299A">
              <w:rPr>
                <w:rFonts w:eastAsia="Times New Roman" w:cs="Times New Roman"/>
                <w:b/>
                <w:szCs w:val="28"/>
              </w:rPr>
              <w:t>Actor</w:t>
            </w:r>
          </w:p>
        </w:tc>
        <w:tc>
          <w:tcPr>
            <w:tcW w:w="6636" w:type="dxa"/>
            <w:shd w:val="clear" w:color="auto" w:fill="auto"/>
            <w:tcMar>
              <w:top w:w="100" w:type="dxa"/>
              <w:left w:w="100" w:type="dxa"/>
              <w:bottom w:w="100" w:type="dxa"/>
              <w:right w:w="100" w:type="dxa"/>
            </w:tcMar>
            <w:vAlign w:val="center"/>
          </w:tcPr>
          <w:p w14:paraId="5FC1728D" w14:textId="77777777" w:rsidR="00013F0D" w:rsidRPr="000C299A" w:rsidRDefault="00E952C3" w:rsidP="000C299A">
            <w:pPr>
              <w:widowControl w:val="0"/>
              <w:spacing w:line="240" w:lineRule="auto"/>
              <w:rPr>
                <w:rFonts w:eastAsia="Times New Roman" w:cs="Times New Roman"/>
                <w:szCs w:val="28"/>
              </w:rPr>
            </w:pPr>
            <w:r w:rsidRPr="000C299A">
              <w:rPr>
                <w:rFonts w:eastAsia="Times New Roman" w:cs="Times New Roman"/>
                <w:szCs w:val="28"/>
              </w:rPr>
              <w:t>Giáo viên</w:t>
            </w:r>
          </w:p>
        </w:tc>
      </w:tr>
      <w:tr w:rsidR="00013F0D" w:rsidRPr="000C299A" w14:paraId="52686B46" w14:textId="77777777" w:rsidTr="000C299A">
        <w:tc>
          <w:tcPr>
            <w:tcW w:w="3145" w:type="dxa"/>
            <w:shd w:val="clear" w:color="auto" w:fill="auto"/>
            <w:tcMar>
              <w:top w:w="100" w:type="dxa"/>
              <w:left w:w="100" w:type="dxa"/>
              <w:bottom w:w="100" w:type="dxa"/>
              <w:right w:w="100" w:type="dxa"/>
            </w:tcMar>
            <w:vAlign w:val="center"/>
          </w:tcPr>
          <w:p w14:paraId="139B5B9C" w14:textId="77777777" w:rsidR="00013F0D" w:rsidRPr="000C299A" w:rsidRDefault="00E952C3" w:rsidP="000C299A">
            <w:pPr>
              <w:widowControl w:val="0"/>
              <w:spacing w:line="240" w:lineRule="auto"/>
              <w:rPr>
                <w:rFonts w:eastAsia="Times New Roman" w:cs="Times New Roman"/>
                <w:szCs w:val="28"/>
              </w:rPr>
            </w:pPr>
            <w:r w:rsidRPr="000C299A">
              <w:rPr>
                <w:rFonts w:eastAsia="Times New Roman" w:cs="Times New Roman"/>
                <w:b/>
                <w:szCs w:val="28"/>
              </w:rPr>
              <w:t>Ngày tạo</w:t>
            </w:r>
          </w:p>
        </w:tc>
        <w:tc>
          <w:tcPr>
            <w:tcW w:w="6636" w:type="dxa"/>
            <w:shd w:val="clear" w:color="auto" w:fill="auto"/>
            <w:tcMar>
              <w:top w:w="100" w:type="dxa"/>
              <w:left w:w="100" w:type="dxa"/>
              <w:bottom w:w="100" w:type="dxa"/>
              <w:right w:w="100" w:type="dxa"/>
            </w:tcMar>
            <w:vAlign w:val="center"/>
          </w:tcPr>
          <w:p w14:paraId="4A163E7F" w14:textId="77777777" w:rsidR="00013F0D" w:rsidRPr="000C299A" w:rsidRDefault="00E952C3" w:rsidP="000C299A">
            <w:pPr>
              <w:widowControl w:val="0"/>
              <w:spacing w:line="240" w:lineRule="auto"/>
              <w:rPr>
                <w:rFonts w:eastAsia="Times New Roman" w:cs="Times New Roman"/>
                <w:szCs w:val="28"/>
              </w:rPr>
            </w:pPr>
            <w:r w:rsidRPr="000C299A">
              <w:rPr>
                <w:rFonts w:eastAsia="Times New Roman" w:cs="Times New Roman"/>
                <w:szCs w:val="28"/>
              </w:rPr>
              <w:t>29/08/2022</w:t>
            </w:r>
          </w:p>
        </w:tc>
      </w:tr>
      <w:tr w:rsidR="00013F0D" w:rsidRPr="000C299A" w14:paraId="7F9E5C67" w14:textId="77777777" w:rsidTr="000C299A">
        <w:tc>
          <w:tcPr>
            <w:tcW w:w="3145" w:type="dxa"/>
            <w:shd w:val="clear" w:color="auto" w:fill="auto"/>
            <w:tcMar>
              <w:top w:w="100" w:type="dxa"/>
              <w:left w:w="100" w:type="dxa"/>
              <w:bottom w:w="100" w:type="dxa"/>
              <w:right w:w="100" w:type="dxa"/>
            </w:tcMar>
            <w:vAlign w:val="center"/>
          </w:tcPr>
          <w:p w14:paraId="0AE82DCE" w14:textId="77777777" w:rsidR="00013F0D" w:rsidRPr="000C299A" w:rsidRDefault="00E952C3" w:rsidP="000C299A">
            <w:pPr>
              <w:widowControl w:val="0"/>
              <w:spacing w:line="240" w:lineRule="auto"/>
              <w:rPr>
                <w:rFonts w:eastAsia="Times New Roman" w:cs="Times New Roman"/>
                <w:szCs w:val="28"/>
              </w:rPr>
            </w:pPr>
            <w:r w:rsidRPr="000C299A">
              <w:rPr>
                <w:rFonts w:eastAsia="Times New Roman" w:cs="Times New Roman"/>
                <w:b/>
                <w:szCs w:val="28"/>
              </w:rPr>
              <w:t>Ngày cập nhật</w:t>
            </w:r>
          </w:p>
        </w:tc>
        <w:tc>
          <w:tcPr>
            <w:tcW w:w="6636" w:type="dxa"/>
            <w:shd w:val="clear" w:color="auto" w:fill="auto"/>
            <w:tcMar>
              <w:top w:w="100" w:type="dxa"/>
              <w:left w:w="100" w:type="dxa"/>
              <w:bottom w:w="100" w:type="dxa"/>
              <w:right w:w="100" w:type="dxa"/>
            </w:tcMar>
            <w:vAlign w:val="center"/>
          </w:tcPr>
          <w:p w14:paraId="0831F55B" w14:textId="77777777" w:rsidR="00013F0D" w:rsidRPr="000C299A" w:rsidRDefault="00E952C3" w:rsidP="000C299A">
            <w:pPr>
              <w:widowControl w:val="0"/>
              <w:spacing w:line="240" w:lineRule="auto"/>
              <w:rPr>
                <w:rFonts w:eastAsia="Times New Roman" w:cs="Times New Roman"/>
                <w:szCs w:val="28"/>
              </w:rPr>
            </w:pPr>
            <w:r w:rsidRPr="000C299A">
              <w:rPr>
                <w:rFonts w:eastAsia="Times New Roman" w:cs="Times New Roman"/>
                <w:szCs w:val="28"/>
              </w:rPr>
              <w:t>16/09/2022</w:t>
            </w:r>
          </w:p>
        </w:tc>
      </w:tr>
      <w:tr w:rsidR="00013F0D" w:rsidRPr="000C299A" w14:paraId="70F63666" w14:textId="77777777" w:rsidTr="000C299A">
        <w:tc>
          <w:tcPr>
            <w:tcW w:w="3145" w:type="dxa"/>
            <w:shd w:val="clear" w:color="auto" w:fill="auto"/>
            <w:tcMar>
              <w:top w:w="100" w:type="dxa"/>
              <w:left w:w="100" w:type="dxa"/>
              <w:bottom w:w="100" w:type="dxa"/>
              <w:right w:w="100" w:type="dxa"/>
            </w:tcMar>
            <w:vAlign w:val="center"/>
          </w:tcPr>
          <w:p w14:paraId="794BCC08" w14:textId="77777777" w:rsidR="00013F0D" w:rsidRPr="000C299A" w:rsidRDefault="00E952C3" w:rsidP="000C299A">
            <w:pPr>
              <w:widowControl w:val="0"/>
              <w:spacing w:line="240" w:lineRule="auto"/>
              <w:rPr>
                <w:rFonts w:eastAsia="Times New Roman" w:cs="Times New Roman"/>
                <w:szCs w:val="28"/>
              </w:rPr>
            </w:pPr>
            <w:r w:rsidRPr="000C299A">
              <w:rPr>
                <w:rFonts w:eastAsia="Times New Roman" w:cs="Times New Roman"/>
                <w:b/>
                <w:szCs w:val="28"/>
              </w:rPr>
              <w:t>Version</w:t>
            </w:r>
          </w:p>
        </w:tc>
        <w:tc>
          <w:tcPr>
            <w:tcW w:w="6636" w:type="dxa"/>
            <w:shd w:val="clear" w:color="auto" w:fill="auto"/>
            <w:tcMar>
              <w:top w:w="100" w:type="dxa"/>
              <w:left w:w="100" w:type="dxa"/>
              <w:bottom w:w="100" w:type="dxa"/>
              <w:right w:w="100" w:type="dxa"/>
            </w:tcMar>
            <w:vAlign w:val="center"/>
          </w:tcPr>
          <w:p w14:paraId="6BDF4F68" w14:textId="77777777" w:rsidR="00013F0D" w:rsidRPr="000C299A" w:rsidRDefault="00E952C3" w:rsidP="000C299A">
            <w:pPr>
              <w:widowControl w:val="0"/>
              <w:spacing w:line="240" w:lineRule="auto"/>
              <w:rPr>
                <w:rFonts w:eastAsia="Times New Roman" w:cs="Times New Roman"/>
                <w:szCs w:val="28"/>
              </w:rPr>
            </w:pPr>
            <w:r w:rsidRPr="000C299A">
              <w:rPr>
                <w:rFonts w:eastAsia="Times New Roman" w:cs="Times New Roman"/>
                <w:szCs w:val="28"/>
              </w:rPr>
              <w:t>1.5</w:t>
            </w:r>
          </w:p>
        </w:tc>
      </w:tr>
      <w:tr w:rsidR="00013F0D" w:rsidRPr="000C299A" w14:paraId="28112000" w14:textId="77777777" w:rsidTr="000C299A">
        <w:tc>
          <w:tcPr>
            <w:tcW w:w="3145" w:type="dxa"/>
            <w:shd w:val="clear" w:color="auto" w:fill="auto"/>
            <w:tcMar>
              <w:top w:w="100" w:type="dxa"/>
              <w:left w:w="100" w:type="dxa"/>
              <w:bottom w:w="100" w:type="dxa"/>
              <w:right w:w="100" w:type="dxa"/>
            </w:tcMar>
            <w:vAlign w:val="center"/>
          </w:tcPr>
          <w:p w14:paraId="3091DD5E" w14:textId="77777777" w:rsidR="00013F0D" w:rsidRPr="000C299A" w:rsidRDefault="00E952C3" w:rsidP="000C299A">
            <w:pPr>
              <w:widowControl w:val="0"/>
              <w:spacing w:line="240" w:lineRule="auto"/>
              <w:rPr>
                <w:rFonts w:eastAsia="Times New Roman" w:cs="Times New Roman"/>
                <w:szCs w:val="28"/>
              </w:rPr>
            </w:pPr>
            <w:r w:rsidRPr="000C299A">
              <w:rPr>
                <w:rFonts w:eastAsia="Times New Roman" w:cs="Times New Roman"/>
                <w:b/>
                <w:szCs w:val="28"/>
              </w:rPr>
              <w:lastRenderedPageBreak/>
              <w:t>Chịu trách nhiệm</w:t>
            </w:r>
          </w:p>
        </w:tc>
        <w:tc>
          <w:tcPr>
            <w:tcW w:w="6636" w:type="dxa"/>
            <w:shd w:val="clear" w:color="auto" w:fill="auto"/>
            <w:tcMar>
              <w:top w:w="100" w:type="dxa"/>
              <w:left w:w="100" w:type="dxa"/>
              <w:bottom w:w="100" w:type="dxa"/>
              <w:right w:w="100" w:type="dxa"/>
            </w:tcMar>
            <w:vAlign w:val="center"/>
          </w:tcPr>
          <w:p w14:paraId="66E631CB" w14:textId="77777777" w:rsidR="00013F0D" w:rsidRPr="000C299A" w:rsidRDefault="00E952C3" w:rsidP="000C299A">
            <w:pPr>
              <w:widowControl w:val="0"/>
              <w:spacing w:line="240" w:lineRule="auto"/>
              <w:rPr>
                <w:rFonts w:eastAsia="Times New Roman" w:cs="Times New Roman"/>
                <w:szCs w:val="28"/>
              </w:rPr>
            </w:pPr>
            <w:r w:rsidRPr="000C299A">
              <w:rPr>
                <w:rFonts w:eastAsia="Times New Roman" w:cs="Times New Roman"/>
                <w:szCs w:val="28"/>
              </w:rPr>
              <w:t>Nguyễn Trọng Tính</w:t>
            </w:r>
          </w:p>
        </w:tc>
      </w:tr>
      <w:tr w:rsidR="00013F0D" w:rsidRPr="000C299A" w14:paraId="1D05DCD4" w14:textId="77777777" w:rsidTr="000C299A">
        <w:tc>
          <w:tcPr>
            <w:tcW w:w="3145" w:type="dxa"/>
            <w:shd w:val="clear" w:color="auto" w:fill="auto"/>
            <w:tcMar>
              <w:top w:w="100" w:type="dxa"/>
              <w:left w:w="100" w:type="dxa"/>
              <w:bottom w:w="100" w:type="dxa"/>
              <w:right w:w="100" w:type="dxa"/>
            </w:tcMar>
            <w:vAlign w:val="center"/>
          </w:tcPr>
          <w:p w14:paraId="34055F04" w14:textId="77777777" w:rsidR="00013F0D" w:rsidRPr="000C299A" w:rsidRDefault="00E952C3" w:rsidP="000C299A">
            <w:pPr>
              <w:widowControl w:val="0"/>
              <w:spacing w:line="240" w:lineRule="auto"/>
              <w:rPr>
                <w:rFonts w:eastAsia="Times New Roman" w:cs="Times New Roman"/>
                <w:szCs w:val="28"/>
              </w:rPr>
            </w:pPr>
            <w:r w:rsidRPr="000C299A">
              <w:rPr>
                <w:rFonts w:eastAsia="Times New Roman" w:cs="Times New Roman"/>
                <w:b/>
                <w:szCs w:val="28"/>
              </w:rPr>
              <w:t>Điều kiện tiên quyết</w:t>
            </w:r>
          </w:p>
        </w:tc>
        <w:tc>
          <w:tcPr>
            <w:tcW w:w="6636" w:type="dxa"/>
            <w:shd w:val="clear" w:color="auto" w:fill="auto"/>
            <w:tcMar>
              <w:top w:w="100" w:type="dxa"/>
              <w:left w:w="100" w:type="dxa"/>
              <w:bottom w:w="100" w:type="dxa"/>
              <w:right w:w="100" w:type="dxa"/>
            </w:tcMar>
            <w:vAlign w:val="center"/>
          </w:tcPr>
          <w:p w14:paraId="4D1AED13" w14:textId="77777777" w:rsidR="00013F0D" w:rsidRPr="000C299A" w:rsidRDefault="00E952C3" w:rsidP="000C299A">
            <w:pPr>
              <w:widowControl w:val="0"/>
              <w:spacing w:line="240" w:lineRule="auto"/>
              <w:rPr>
                <w:rFonts w:eastAsia="Times New Roman" w:cs="Times New Roman"/>
                <w:szCs w:val="28"/>
              </w:rPr>
            </w:pPr>
            <w:r w:rsidRPr="000C299A">
              <w:rPr>
                <w:rFonts w:eastAsia="Times New Roman" w:cs="Times New Roman"/>
                <w:szCs w:val="28"/>
              </w:rPr>
              <w:t>Phải đăng nhập vào hệ thống với vai trò là giáo viên và chọn chức năng này.</w:t>
            </w:r>
          </w:p>
        </w:tc>
      </w:tr>
      <w:tr w:rsidR="00013F0D" w:rsidRPr="000C299A" w14:paraId="43DB0045" w14:textId="77777777" w:rsidTr="000C299A">
        <w:trPr>
          <w:trHeight w:val="350"/>
        </w:trPr>
        <w:tc>
          <w:tcPr>
            <w:tcW w:w="3145" w:type="dxa"/>
            <w:shd w:val="clear" w:color="auto" w:fill="auto"/>
            <w:tcMar>
              <w:top w:w="100" w:type="dxa"/>
              <w:left w:w="100" w:type="dxa"/>
              <w:bottom w:w="100" w:type="dxa"/>
              <w:right w:w="100" w:type="dxa"/>
            </w:tcMar>
            <w:vAlign w:val="center"/>
          </w:tcPr>
          <w:p w14:paraId="04F56C37" w14:textId="77777777" w:rsidR="00013F0D" w:rsidRPr="000C299A" w:rsidRDefault="00013F0D" w:rsidP="000C299A">
            <w:pPr>
              <w:widowControl w:val="0"/>
              <w:spacing w:line="240" w:lineRule="auto"/>
              <w:rPr>
                <w:rFonts w:eastAsia="Times New Roman" w:cs="Times New Roman"/>
                <w:b/>
                <w:szCs w:val="28"/>
              </w:rPr>
            </w:pPr>
          </w:p>
          <w:p w14:paraId="56451A20" w14:textId="77777777" w:rsidR="00013F0D" w:rsidRPr="000C299A" w:rsidRDefault="00013F0D" w:rsidP="000C299A">
            <w:pPr>
              <w:widowControl w:val="0"/>
              <w:spacing w:line="240" w:lineRule="auto"/>
              <w:rPr>
                <w:rFonts w:eastAsia="Times New Roman" w:cs="Times New Roman"/>
                <w:b/>
                <w:szCs w:val="28"/>
              </w:rPr>
            </w:pPr>
          </w:p>
          <w:p w14:paraId="3408148B" w14:textId="77777777" w:rsidR="00013F0D" w:rsidRPr="000C299A" w:rsidRDefault="00013F0D" w:rsidP="000C299A">
            <w:pPr>
              <w:widowControl w:val="0"/>
              <w:spacing w:line="240" w:lineRule="auto"/>
              <w:rPr>
                <w:rFonts w:eastAsia="Times New Roman" w:cs="Times New Roman"/>
                <w:b/>
                <w:szCs w:val="28"/>
              </w:rPr>
            </w:pPr>
          </w:p>
          <w:p w14:paraId="3508E6F2" w14:textId="77777777" w:rsidR="00013F0D" w:rsidRPr="000C299A" w:rsidRDefault="00013F0D" w:rsidP="000C299A">
            <w:pPr>
              <w:widowControl w:val="0"/>
              <w:spacing w:line="240" w:lineRule="auto"/>
              <w:rPr>
                <w:rFonts w:eastAsia="Times New Roman" w:cs="Times New Roman"/>
                <w:b/>
                <w:szCs w:val="28"/>
              </w:rPr>
            </w:pPr>
          </w:p>
          <w:p w14:paraId="3190B293" w14:textId="77777777" w:rsidR="00013F0D" w:rsidRPr="000C299A" w:rsidRDefault="00013F0D" w:rsidP="000C299A">
            <w:pPr>
              <w:widowControl w:val="0"/>
              <w:spacing w:line="240" w:lineRule="auto"/>
              <w:rPr>
                <w:rFonts w:eastAsia="Times New Roman" w:cs="Times New Roman"/>
                <w:b/>
                <w:szCs w:val="28"/>
              </w:rPr>
            </w:pPr>
          </w:p>
          <w:p w14:paraId="171F7105" w14:textId="77777777" w:rsidR="00013F0D" w:rsidRPr="000C299A" w:rsidRDefault="00013F0D" w:rsidP="000C299A">
            <w:pPr>
              <w:widowControl w:val="0"/>
              <w:spacing w:line="240" w:lineRule="auto"/>
              <w:rPr>
                <w:rFonts w:eastAsia="Times New Roman" w:cs="Times New Roman"/>
                <w:b/>
                <w:szCs w:val="28"/>
              </w:rPr>
            </w:pPr>
          </w:p>
          <w:p w14:paraId="2C3F8876" w14:textId="77777777" w:rsidR="00013F0D" w:rsidRPr="000C299A" w:rsidRDefault="00013F0D" w:rsidP="000C299A">
            <w:pPr>
              <w:widowControl w:val="0"/>
              <w:spacing w:line="240" w:lineRule="auto"/>
              <w:rPr>
                <w:rFonts w:eastAsia="Times New Roman" w:cs="Times New Roman"/>
                <w:b/>
                <w:szCs w:val="28"/>
              </w:rPr>
            </w:pPr>
          </w:p>
          <w:p w14:paraId="1C62E0D3" w14:textId="77777777" w:rsidR="00013F0D" w:rsidRPr="000C299A" w:rsidRDefault="00013F0D" w:rsidP="000C299A">
            <w:pPr>
              <w:widowControl w:val="0"/>
              <w:spacing w:line="240" w:lineRule="auto"/>
              <w:rPr>
                <w:rFonts w:eastAsia="Times New Roman" w:cs="Times New Roman"/>
                <w:b/>
                <w:szCs w:val="28"/>
              </w:rPr>
            </w:pPr>
          </w:p>
          <w:p w14:paraId="1857BCD8" w14:textId="77777777" w:rsidR="00013F0D" w:rsidRPr="000C299A" w:rsidRDefault="00E952C3" w:rsidP="000C299A">
            <w:pPr>
              <w:widowControl w:val="0"/>
              <w:spacing w:line="240" w:lineRule="auto"/>
              <w:rPr>
                <w:rFonts w:eastAsia="Times New Roman" w:cs="Times New Roman"/>
                <w:szCs w:val="28"/>
              </w:rPr>
            </w:pPr>
            <w:r w:rsidRPr="000C299A">
              <w:rPr>
                <w:rFonts w:eastAsia="Times New Roman" w:cs="Times New Roman"/>
                <w:b/>
                <w:szCs w:val="28"/>
              </w:rPr>
              <w:t>Kịch bản thường</w:t>
            </w:r>
          </w:p>
        </w:tc>
        <w:tc>
          <w:tcPr>
            <w:tcW w:w="6636" w:type="dxa"/>
            <w:shd w:val="clear" w:color="auto" w:fill="auto"/>
            <w:tcMar>
              <w:top w:w="100" w:type="dxa"/>
              <w:left w:w="100" w:type="dxa"/>
              <w:bottom w:w="100" w:type="dxa"/>
              <w:right w:w="100" w:type="dxa"/>
            </w:tcMar>
            <w:vAlign w:val="center"/>
          </w:tcPr>
          <w:p w14:paraId="78F47B2A" w14:textId="77777777" w:rsidR="00013F0D" w:rsidRPr="000C299A" w:rsidRDefault="00E952C3">
            <w:pPr>
              <w:widowControl w:val="0"/>
              <w:numPr>
                <w:ilvl w:val="0"/>
                <w:numId w:val="23"/>
              </w:numPr>
              <w:spacing w:before="240" w:line="240" w:lineRule="auto"/>
              <w:rPr>
                <w:rFonts w:eastAsia="Times New Roman" w:cs="Times New Roman"/>
                <w:szCs w:val="28"/>
              </w:rPr>
            </w:pPr>
            <w:r w:rsidRPr="000C299A">
              <w:rPr>
                <w:rFonts w:eastAsia="Times New Roman" w:cs="Times New Roman"/>
                <w:szCs w:val="28"/>
              </w:rPr>
              <w:t>Người dùng đăng nhập thành công vào hệ thống.</w:t>
            </w:r>
          </w:p>
          <w:p w14:paraId="5625EC26" w14:textId="77777777" w:rsidR="00013F0D" w:rsidRPr="000C299A" w:rsidRDefault="00E952C3">
            <w:pPr>
              <w:widowControl w:val="0"/>
              <w:numPr>
                <w:ilvl w:val="0"/>
                <w:numId w:val="23"/>
              </w:numPr>
              <w:spacing w:line="240" w:lineRule="auto"/>
              <w:rPr>
                <w:rFonts w:eastAsia="Times New Roman" w:cs="Times New Roman"/>
                <w:szCs w:val="28"/>
              </w:rPr>
            </w:pPr>
            <w:r w:rsidRPr="000C299A">
              <w:rPr>
                <w:rFonts w:eastAsia="Times New Roman" w:cs="Times New Roman"/>
                <w:szCs w:val="28"/>
              </w:rPr>
              <w:t>Hệ thống hiển thị đầy đủ các tính năng của giáo viên.</w:t>
            </w:r>
          </w:p>
          <w:p w14:paraId="07E14B3E" w14:textId="77777777" w:rsidR="00013F0D" w:rsidRPr="000C299A" w:rsidRDefault="00E952C3">
            <w:pPr>
              <w:widowControl w:val="0"/>
              <w:numPr>
                <w:ilvl w:val="0"/>
                <w:numId w:val="23"/>
              </w:numPr>
              <w:spacing w:line="240" w:lineRule="auto"/>
              <w:rPr>
                <w:rFonts w:eastAsia="Times New Roman" w:cs="Times New Roman"/>
                <w:szCs w:val="28"/>
              </w:rPr>
            </w:pPr>
            <w:r w:rsidRPr="000C299A">
              <w:rPr>
                <w:rFonts w:eastAsia="Times New Roman" w:cs="Times New Roman"/>
                <w:szCs w:val="28"/>
              </w:rPr>
              <w:t>Người dùng chọn vào chức năng quản lí lớp học.</w:t>
            </w:r>
          </w:p>
          <w:p w14:paraId="6CF0A49A" w14:textId="77777777" w:rsidR="00726B94" w:rsidRPr="00726B94" w:rsidRDefault="00E952C3">
            <w:pPr>
              <w:widowControl w:val="0"/>
              <w:numPr>
                <w:ilvl w:val="0"/>
                <w:numId w:val="23"/>
              </w:numPr>
              <w:spacing w:line="240" w:lineRule="auto"/>
              <w:rPr>
                <w:rFonts w:eastAsia="Times New Roman" w:cs="Times New Roman"/>
                <w:szCs w:val="28"/>
              </w:rPr>
            </w:pPr>
            <w:r w:rsidRPr="000C299A">
              <w:rPr>
                <w:rFonts w:eastAsia="Times New Roman" w:cs="Times New Roman"/>
                <w:szCs w:val="28"/>
              </w:rPr>
              <w:t>Hệ thống hiển thị giao diện cho phép người dùng truy cập vào các tính năng: quản lý học sinh, xem thông tin</w:t>
            </w:r>
            <w:r w:rsidR="00726B94">
              <w:rPr>
                <w:bCs/>
                <w:i/>
                <w:iCs/>
                <w:szCs w:val="28"/>
                <w:lang w:val="en-US"/>
              </w:rPr>
              <w:t>.</w:t>
            </w:r>
          </w:p>
          <w:p w14:paraId="31E9792D" w14:textId="5BC83FFB" w:rsidR="00013F0D" w:rsidRDefault="00E952C3">
            <w:pPr>
              <w:widowControl w:val="0"/>
              <w:numPr>
                <w:ilvl w:val="0"/>
                <w:numId w:val="23"/>
              </w:numPr>
              <w:spacing w:line="240" w:lineRule="auto"/>
              <w:rPr>
                <w:rFonts w:eastAsia="Times New Roman" w:cs="Times New Roman"/>
                <w:szCs w:val="28"/>
              </w:rPr>
            </w:pPr>
            <w:r w:rsidRPr="000C299A">
              <w:rPr>
                <w:rFonts w:eastAsia="Times New Roman" w:cs="Times New Roman"/>
                <w:szCs w:val="28"/>
              </w:rPr>
              <w:t>Giáo viên viên chọn một trong các tính năng được hiển thị.</w:t>
            </w:r>
          </w:p>
          <w:p w14:paraId="2C4B5980" w14:textId="210FEE25" w:rsidR="00726B94" w:rsidRPr="00643107" w:rsidRDefault="00643107" w:rsidP="00726B94">
            <w:pPr>
              <w:widowControl w:val="0"/>
              <w:spacing w:line="240" w:lineRule="auto"/>
              <w:ind w:left="720"/>
              <w:rPr>
                <w:rFonts w:eastAsia="Times New Roman" w:cs="Times New Roman"/>
                <w:i/>
                <w:iCs/>
                <w:szCs w:val="28"/>
                <w:lang w:val="en-US"/>
              </w:rPr>
            </w:pPr>
            <w:r w:rsidRPr="00643107">
              <w:rPr>
                <w:rFonts w:eastAsia="Times New Roman" w:cs="Times New Roman"/>
                <w:i/>
                <w:iCs/>
                <w:szCs w:val="28"/>
                <w:lang w:val="en-US"/>
              </w:rPr>
              <w:t>(</w:t>
            </w:r>
            <w:proofErr w:type="spellStart"/>
            <w:r w:rsidR="00726B94" w:rsidRPr="00643107">
              <w:rPr>
                <w:rFonts w:eastAsia="Times New Roman" w:cs="Times New Roman"/>
                <w:i/>
                <w:iCs/>
                <w:szCs w:val="28"/>
                <w:lang w:val="en-US"/>
              </w:rPr>
              <w:t>Nếu</w:t>
            </w:r>
            <w:proofErr w:type="spellEnd"/>
            <w:r w:rsidR="00726B94" w:rsidRPr="00643107">
              <w:rPr>
                <w:rFonts w:eastAsia="Times New Roman" w:cs="Times New Roman"/>
                <w:i/>
                <w:iCs/>
                <w:szCs w:val="28"/>
                <w:lang w:val="en-US"/>
              </w:rPr>
              <w:t xml:space="preserve"> </w:t>
            </w:r>
            <w:proofErr w:type="spellStart"/>
            <w:r w:rsidR="00726B94" w:rsidRPr="00643107">
              <w:rPr>
                <w:rFonts w:eastAsia="Times New Roman" w:cs="Times New Roman"/>
                <w:i/>
                <w:iCs/>
                <w:szCs w:val="28"/>
                <w:lang w:val="en-US"/>
              </w:rPr>
              <w:t>người</w:t>
            </w:r>
            <w:proofErr w:type="spellEnd"/>
            <w:r w:rsidR="00726B94" w:rsidRPr="00643107">
              <w:rPr>
                <w:rFonts w:eastAsia="Times New Roman" w:cs="Times New Roman"/>
                <w:i/>
                <w:iCs/>
                <w:szCs w:val="28"/>
                <w:lang w:val="en-US"/>
              </w:rPr>
              <w:t xml:space="preserve"> </w:t>
            </w:r>
            <w:proofErr w:type="spellStart"/>
            <w:r w:rsidR="00726B94" w:rsidRPr="00643107">
              <w:rPr>
                <w:rFonts w:eastAsia="Times New Roman" w:cs="Times New Roman"/>
                <w:i/>
                <w:iCs/>
                <w:szCs w:val="28"/>
                <w:lang w:val="en-US"/>
              </w:rPr>
              <w:t>dùng</w:t>
            </w:r>
            <w:proofErr w:type="spellEnd"/>
            <w:r w:rsidR="00726B94" w:rsidRPr="00643107">
              <w:rPr>
                <w:rFonts w:eastAsia="Times New Roman" w:cs="Times New Roman"/>
                <w:i/>
                <w:iCs/>
                <w:szCs w:val="28"/>
                <w:lang w:val="en-US"/>
              </w:rPr>
              <w:t xml:space="preserve"> </w:t>
            </w:r>
            <w:proofErr w:type="spellStart"/>
            <w:r w:rsidR="00726B94" w:rsidRPr="00643107">
              <w:rPr>
                <w:rFonts w:eastAsia="Times New Roman" w:cs="Times New Roman"/>
                <w:i/>
                <w:iCs/>
                <w:szCs w:val="28"/>
                <w:lang w:val="en-US"/>
              </w:rPr>
              <w:t>chọn</w:t>
            </w:r>
            <w:proofErr w:type="spellEnd"/>
            <w:r w:rsidR="00726B94" w:rsidRPr="00643107">
              <w:rPr>
                <w:rFonts w:eastAsia="Times New Roman" w:cs="Times New Roman"/>
                <w:i/>
                <w:iCs/>
                <w:szCs w:val="28"/>
                <w:lang w:val="en-US"/>
              </w:rPr>
              <w:t xml:space="preserve"> </w:t>
            </w:r>
            <w:proofErr w:type="spellStart"/>
            <w:r w:rsidR="00726B94" w:rsidRPr="00643107">
              <w:rPr>
                <w:rFonts w:eastAsia="Times New Roman" w:cs="Times New Roman"/>
                <w:i/>
                <w:iCs/>
                <w:szCs w:val="28"/>
                <w:lang w:val="en-US"/>
              </w:rPr>
              <w:t>tính</w:t>
            </w:r>
            <w:proofErr w:type="spellEnd"/>
            <w:r w:rsidR="00726B94" w:rsidRPr="00643107">
              <w:rPr>
                <w:rFonts w:eastAsia="Times New Roman" w:cs="Times New Roman"/>
                <w:i/>
                <w:iCs/>
                <w:szCs w:val="28"/>
                <w:lang w:val="en-US"/>
              </w:rPr>
              <w:t xml:space="preserve"> </w:t>
            </w:r>
            <w:proofErr w:type="spellStart"/>
            <w:r w:rsidR="00726B94" w:rsidRPr="00643107">
              <w:rPr>
                <w:rFonts w:eastAsia="Times New Roman" w:cs="Times New Roman"/>
                <w:i/>
                <w:iCs/>
                <w:szCs w:val="28"/>
                <w:lang w:val="en-US"/>
              </w:rPr>
              <w:t>năng</w:t>
            </w:r>
            <w:proofErr w:type="spellEnd"/>
            <w:r w:rsidR="00726B94" w:rsidRPr="00643107">
              <w:rPr>
                <w:rFonts w:eastAsia="Times New Roman" w:cs="Times New Roman"/>
                <w:i/>
                <w:iCs/>
                <w:szCs w:val="28"/>
                <w:lang w:val="en-US"/>
              </w:rPr>
              <w:t xml:space="preserve"> </w:t>
            </w:r>
            <w:proofErr w:type="spellStart"/>
            <w:r w:rsidR="00726B94" w:rsidRPr="00643107">
              <w:rPr>
                <w:rFonts w:eastAsia="Times New Roman" w:cs="Times New Roman"/>
                <w:i/>
                <w:iCs/>
                <w:szCs w:val="28"/>
                <w:lang w:val="en-US"/>
              </w:rPr>
              <w:t>cập</w:t>
            </w:r>
            <w:proofErr w:type="spellEnd"/>
            <w:r w:rsidR="00726B94" w:rsidRPr="00643107">
              <w:rPr>
                <w:rFonts w:eastAsia="Times New Roman" w:cs="Times New Roman"/>
                <w:i/>
                <w:iCs/>
                <w:szCs w:val="28"/>
                <w:lang w:val="en-US"/>
              </w:rPr>
              <w:t xml:space="preserve"> </w:t>
            </w:r>
            <w:proofErr w:type="spellStart"/>
            <w:r w:rsidR="00726B94" w:rsidRPr="00643107">
              <w:rPr>
                <w:rFonts w:eastAsia="Times New Roman" w:cs="Times New Roman"/>
                <w:i/>
                <w:iCs/>
                <w:szCs w:val="28"/>
                <w:lang w:val="en-US"/>
              </w:rPr>
              <w:t>nhật</w:t>
            </w:r>
            <w:proofErr w:type="spellEnd"/>
            <w:r w:rsidR="00726B94" w:rsidRPr="00643107">
              <w:rPr>
                <w:rFonts w:eastAsia="Times New Roman" w:cs="Times New Roman"/>
                <w:i/>
                <w:iCs/>
                <w:szCs w:val="28"/>
                <w:lang w:val="en-US"/>
              </w:rPr>
              <w:t xml:space="preserve"> </w:t>
            </w:r>
            <w:proofErr w:type="spellStart"/>
            <w:r w:rsidR="00726B94" w:rsidRPr="00643107">
              <w:rPr>
                <w:rFonts w:eastAsia="Times New Roman" w:cs="Times New Roman"/>
                <w:i/>
                <w:iCs/>
                <w:szCs w:val="28"/>
                <w:lang w:val="en-US"/>
              </w:rPr>
              <w:t>thông</w:t>
            </w:r>
            <w:proofErr w:type="spellEnd"/>
            <w:r w:rsidR="00726B94" w:rsidRPr="00643107">
              <w:rPr>
                <w:rFonts w:eastAsia="Times New Roman" w:cs="Times New Roman"/>
                <w:i/>
                <w:iCs/>
                <w:szCs w:val="28"/>
                <w:lang w:val="en-US"/>
              </w:rPr>
              <w:t xml:space="preserve"> tin </w:t>
            </w:r>
            <w:proofErr w:type="spellStart"/>
            <w:r w:rsidR="00726B94" w:rsidRPr="00643107">
              <w:rPr>
                <w:rFonts w:eastAsia="Times New Roman" w:cs="Times New Roman"/>
                <w:i/>
                <w:iCs/>
                <w:szCs w:val="28"/>
                <w:lang w:val="en-US"/>
              </w:rPr>
              <w:t>thì</w:t>
            </w:r>
            <w:proofErr w:type="spellEnd"/>
            <w:r w:rsidR="00CE4526">
              <w:rPr>
                <w:rFonts w:eastAsia="Times New Roman" w:cs="Times New Roman"/>
                <w:i/>
                <w:iCs/>
                <w:szCs w:val="28"/>
                <w:lang w:val="en-US"/>
              </w:rPr>
              <w:t xml:space="preserve"> </w:t>
            </w:r>
            <w:proofErr w:type="spellStart"/>
            <w:r w:rsidR="00CE4526">
              <w:rPr>
                <w:rFonts w:eastAsia="Times New Roman" w:cs="Times New Roman"/>
                <w:i/>
                <w:iCs/>
                <w:szCs w:val="28"/>
                <w:lang w:val="en-US"/>
              </w:rPr>
              <w:t>hệ</w:t>
            </w:r>
            <w:proofErr w:type="spellEnd"/>
            <w:r w:rsidR="00CE4526">
              <w:rPr>
                <w:rFonts w:eastAsia="Times New Roman" w:cs="Times New Roman"/>
                <w:i/>
                <w:iCs/>
                <w:szCs w:val="28"/>
                <w:lang w:val="en-US"/>
              </w:rPr>
              <w:t xml:space="preserve"> </w:t>
            </w:r>
            <w:proofErr w:type="spellStart"/>
            <w:r w:rsidR="00CE4526">
              <w:rPr>
                <w:rFonts w:eastAsia="Times New Roman" w:cs="Times New Roman"/>
                <w:i/>
                <w:iCs/>
                <w:szCs w:val="28"/>
                <w:lang w:val="en-US"/>
              </w:rPr>
              <w:t>thống</w:t>
            </w:r>
            <w:proofErr w:type="spellEnd"/>
            <w:r w:rsidR="00726B94" w:rsidRPr="00643107">
              <w:rPr>
                <w:rFonts w:eastAsia="Times New Roman" w:cs="Times New Roman"/>
                <w:i/>
                <w:iCs/>
                <w:szCs w:val="28"/>
                <w:lang w:val="en-US"/>
              </w:rPr>
              <w:t xml:space="preserve"> </w:t>
            </w:r>
            <w:proofErr w:type="spellStart"/>
            <w:r w:rsidR="00726B94" w:rsidRPr="00643107">
              <w:rPr>
                <w:rFonts w:eastAsia="Times New Roman" w:cs="Times New Roman"/>
                <w:i/>
                <w:iCs/>
                <w:szCs w:val="28"/>
                <w:lang w:val="en-US"/>
              </w:rPr>
              <w:t>sẽ</w:t>
            </w:r>
            <w:proofErr w:type="spellEnd"/>
            <w:r w:rsidR="00726B94" w:rsidRPr="00643107">
              <w:rPr>
                <w:rFonts w:eastAsia="Times New Roman" w:cs="Times New Roman"/>
                <w:i/>
                <w:iCs/>
                <w:szCs w:val="28"/>
                <w:lang w:val="en-US"/>
              </w:rPr>
              <w:t xml:space="preserve"> </w:t>
            </w:r>
            <w:proofErr w:type="spellStart"/>
            <w:r w:rsidR="00726B94" w:rsidRPr="00643107">
              <w:rPr>
                <w:rFonts w:eastAsia="Times New Roman" w:cs="Times New Roman"/>
                <w:i/>
                <w:iCs/>
                <w:szCs w:val="28"/>
                <w:lang w:val="en-US"/>
              </w:rPr>
              <w:t>rẽ</w:t>
            </w:r>
            <w:proofErr w:type="spellEnd"/>
            <w:r w:rsidR="00726B94" w:rsidRPr="00643107">
              <w:rPr>
                <w:rFonts w:eastAsia="Times New Roman" w:cs="Times New Roman"/>
                <w:i/>
                <w:iCs/>
                <w:szCs w:val="28"/>
                <w:lang w:val="en-US"/>
              </w:rPr>
              <w:t xml:space="preserve"> </w:t>
            </w:r>
            <w:proofErr w:type="spellStart"/>
            <w:r w:rsidR="00726B94" w:rsidRPr="00643107">
              <w:rPr>
                <w:rFonts w:eastAsia="Times New Roman" w:cs="Times New Roman"/>
                <w:i/>
                <w:iCs/>
                <w:szCs w:val="28"/>
                <w:lang w:val="en-US"/>
              </w:rPr>
              <w:t>nhánh</w:t>
            </w:r>
            <w:proofErr w:type="spellEnd"/>
            <w:r w:rsidR="00726B94" w:rsidRPr="00643107">
              <w:rPr>
                <w:rFonts w:eastAsia="Times New Roman" w:cs="Times New Roman"/>
                <w:i/>
                <w:iCs/>
                <w:szCs w:val="28"/>
                <w:lang w:val="en-US"/>
              </w:rPr>
              <w:t xml:space="preserve"> sang </w:t>
            </w:r>
            <w:proofErr w:type="spellStart"/>
            <w:r w:rsidR="00726B94" w:rsidRPr="00643107">
              <w:rPr>
                <w:rFonts w:eastAsia="Times New Roman" w:cs="Times New Roman"/>
                <w:i/>
                <w:iCs/>
                <w:szCs w:val="28"/>
                <w:lang w:val="en-US"/>
              </w:rPr>
              <w:t>chuỗi</w:t>
            </w:r>
            <w:proofErr w:type="spellEnd"/>
            <w:r w:rsidR="00726B94" w:rsidRPr="00643107">
              <w:rPr>
                <w:rFonts w:eastAsia="Times New Roman" w:cs="Times New Roman"/>
                <w:i/>
                <w:iCs/>
                <w:szCs w:val="28"/>
                <w:lang w:val="en-US"/>
              </w:rPr>
              <w:t xml:space="preserve"> A1 </w:t>
            </w:r>
            <w:proofErr w:type="spellStart"/>
            <w:r w:rsidR="00726B94" w:rsidRPr="00643107">
              <w:rPr>
                <w:rFonts w:eastAsia="Times New Roman" w:cs="Times New Roman"/>
                <w:i/>
                <w:iCs/>
                <w:szCs w:val="28"/>
                <w:lang w:val="en-US"/>
              </w:rPr>
              <w:t>của</w:t>
            </w:r>
            <w:proofErr w:type="spellEnd"/>
            <w:r w:rsidR="00726B94" w:rsidRPr="00643107">
              <w:rPr>
                <w:rFonts w:eastAsia="Times New Roman" w:cs="Times New Roman"/>
                <w:i/>
                <w:iCs/>
                <w:szCs w:val="28"/>
                <w:lang w:val="en-US"/>
              </w:rPr>
              <w:t xml:space="preserve"> </w:t>
            </w:r>
            <w:proofErr w:type="spellStart"/>
            <w:r w:rsidR="00726B94" w:rsidRPr="00643107">
              <w:rPr>
                <w:rFonts w:eastAsia="Times New Roman" w:cs="Times New Roman"/>
                <w:i/>
                <w:iCs/>
                <w:szCs w:val="28"/>
                <w:lang w:val="en-US"/>
              </w:rPr>
              <w:t>kịch</w:t>
            </w:r>
            <w:proofErr w:type="spellEnd"/>
            <w:r w:rsidR="00726B94" w:rsidRPr="00643107">
              <w:rPr>
                <w:rFonts w:eastAsia="Times New Roman" w:cs="Times New Roman"/>
                <w:i/>
                <w:iCs/>
                <w:szCs w:val="28"/>
                <w:lang w:val="en-US"/>
              </w:rPr>
              <w:t xml:space="preserve"> </w:t>
            </w:r>
            <w:proofErr w:type="spellStart"/>
            <w:r w:rsidR="00726B94" w:rsidRPr="00643107">
              <w:rPr>
                <w:rFonts w:eastAsia="Times New Roman" w:cs="Times New Roman"/>
                <w:i/>
                <w:iCs/>
                <w:szCs w:val="28"/>
                <w:lang w:val="en-US"/>
              </w:rPr>
              <w:t>bản</w:t>
            </w:r>
            <w:proofErr w:type="spellEnd"/>
            <w:r w:rsidR="00726B94" w:rsidRPr="00643107">
              <w:rPr>
                <w:rFonts w:eastAsia="Times New Roman" w:cs="Times New Roman"/>
                <w:i/>
                <w:iCs/>
                <w:szCs w:val="28"/>
                <w:lang w:val="en-US"/>
              </w:rPr>
              <w:t xml:space="preserve"> </w:t>
            </w:r>
            <w:proofErr w:type="spellStart"/>
            <w:r w:rsidR="00726B94" w:rsidRPr="00643107">
              <w:rPr>
                <w:rFonts w:eastAsia="Times New Roman" w:cs="Times New Roman"/>
                <w:i/>
                <w:iCs/>
                <w:szCs w:val="28"/>
                <w:lang w:val="en-US"/>
              </w:rPr>
              <w:t>thay</w:t>
            </w:r>
            <w:proofErr w:type="spellEnd"/>
            <w:r w:rsidR="00726B94" w:rsidRPr="00643107">
              <w:rPr>
                <w:rFonts w:eastAsia="Times New Roman" w:cs="Times New Roman"/>
                <w:i/>
                <w:iCs/>
                <w:szCs w:val="28"/>
                <w:lang w:val="en-US"/>
              </w:rPr>
              <w:t xml:space="preserve"> </w:t>
            </w:r>
            <w:proofErr w:type="spellStart"/>
            <w:r w:rsidR="00726B94" w:rsidRPr="00643107">
              <w:rPr>
                <w:rFonts w:eastAsia="Times New Roman" w:cs="Times New Roman"/>
                <w:i/>
                <w:iCs/>
                <w:szCs w:val="28"/>
                <w:lang w:val="en-US"/>
              </w:rPr>
              <w:t>thế</w:t>
            </w:r>
            <w:proofErr w:type="spellEnd"/>
            <w:r w:rsidR="00726B94" w:rsidRPr="00643107">
              <w:rPr>
                <w:rFonts w:eastAsia="Times New Roman" w:cs="Times New Roman"/>
                <w:i/>
                <w:iCs/>
                <w:szCs w:val="28"/>
                <w:lang w:val="en-US"/>
              </w:rPr>
              <w:t>.</w:t>
            </w:r>
            <w:r w:rsidRPr="00643107">
              <w:rPr>
                <w:rFonts w:eastAsia="Times New Roman" w:cs="Times New Roman"/>
                <w:i/>
                <w:iCs/>
                <w:szCs w:val="28"/>
                <w:lang w:val="en-US"/>
              </w:rPr>
              <w:t xml:space="preserve"> </w:t>
            </w:r>
            <w:proofErr w:type="spellStart"/>
            <w:r w:rsidRPr="00643107">
              <w:rPr>
                <w:rFonts w:eastAsia="Times New Roman" w:cs="Times New Roman"/>
                <w:i/>
                <w:iCs/>
                <w:szCs w:val="28"/>
                <w:lang w:val="en-US"/>
              </w:rPr>
              <w:t>Nếu</w:t>
            </w:r>
            <w:proofErr w:type="spellEnd"/>
            <w:r w:rsidRPr="00643107">
              <w:rPr>
                <w:rFonts w:eastAsia="Times New Roman" w:cs="Times New Roman"/>
                <w:i/>
                <w:iCs/>
                <w:szCs w:val="28"/>
                <w:lang w:val="en-US"/>
              </w:rPr>
              <w:t xml:space="preserve"> </w:t>
            </w:r>
            <w:proofErr w:type="spellStart"/>
            <w:r w:rsidRPr="00643107">
              <w:rPr>
                <w:rFonts w:eastAsia="Times New Roman" w:cs="Times New Roman"/>
                <w:i/>
                <w:iCs/>
                <w:szCs w:val="28"/>
                <w:lang w:val="en-US"/>
              </w:rPr>
              <w:t>người</w:t>
            </w:r>
            <w:proofErr w:type="spellEnd"/>
            <w:r w:rsidRPr="00643107">
              <w:rPr>
                <w:rFonts w:eastAsia="Times New Roman" w:cs="Times New Roman"/>
                <w:i/>
                <w:iCs/>
                <w:szCs w:val="28"/>
                <w:lang w:val="en-US"/>
              </w:rPr>
              <w:t xml:space="preserve"> </w:t>
            </w:r>
            <w:proofErr w:type="spellStart"/>
            <w:r w:rsidRPr="00643107">
              <w:rPr>
                <w:rFonts w:eastAsia="Times New Roman" w:cs="Times New Roman"/>
                <w:i/>
                <w:iCs/>
                <w:szCs w:val="28"/>
                <w:lang w:val="en-US"/>
              </w:rPr>
              <w:t>dùng</w:t>
            </w:r>
            <w:proofErr w:type="spellEnd"/>
            <w:r w:rsidRPr="00643107">
              <w:rPr>
                <w:rFonts w:eastAsia="Times New Roman" w:cs="Times New Roman"/>
                <w:i/>
                <w:iCs/>
                <w:szCs w:val="28"/>
                <w:lang w:val="en-US"/>
              </w:rPr>
              <w:t xml:space="preserve"> </w:t>
            </w:r>
            <w:proofErr w:type="spellStart"/>
            <w:r w:rsidRPr="00643107">
              <w:rPr>
                <w:rFonts w:eastAsia="Times New Roman" w:cs="Times New Roman"/>
                <w:i/>
                <w:iCs/>
                <w:szCs w:val="28"/>
                <w:lang w:val="en-US"/>
              </w:rPr>
              <w:t>chọn</w:t>
            </w:r>
            <w:proofErr w:type="spellEnd"/>
            <w:r w:rsidRPr="00643107">
              <w:rPr>
                <w:rFonts w:eastAsia="Times New Roman" w:cs="Times New Roman"/>
                <w:i/>
                <w:iCs/>
                <w:szCs w:val="28"/>
                <w:lang w:val="en-US"/>
              </w:rPr>
              <w:t xml:space="preserve"> </w:t>
            </w:r>
            <w:proofErr w:type="spellStart"/>
            <w:r w:rsidRPr="00643107">
              <w:rPr>
                <w:rFonts w:eastAsia="Times New Roman" w:cs="Times New Roman"/>
                <w:i/>
                <w:iCs/>
                <w:szCs w:val="28"/>
                <w:lang w:val="en-US"/>
              </w:rPr>
              <w:t>tính</w:t>
            </w:r>
            <w:proofErr w:type="spellEnd"/>
            <w:r w:rsidRPr="00643107">
              <w:rPr>
                <w:rFonts w:eastAsia="Times New Roman" w:cs="Times New Roman"/>
                <w:i/>
                <w:iCs/>
                <w:szCs w:val="28"/>
                <w:lang w:val="en-US"/>
              </w:rPr>
              <w:t xml:space="preserve"> </w:t>
            </w:r>
            <w:proofErr w:type="spellStart"/>
            <w:r w:rsidRPr="00643107">
              <w:rPr>
                <w:rFonts w:eastAsia="Times New Roman" w:cs="Times New Roman"/>
                <w:i/>
                <w:iCs/>
                <w:szCs w:val="28"/>
                <w:lang w:val="en-US"/>
              </w:rPr>
              <w:t>năng</w:t>
            </w:r>
            <w:proofErr w:type="spellEnd"/>
            <w:r w:rsidRPr="00643107">
              <w:rPr>
                <w:rFonts w:eastAsia="Times New Roman" w:cs="Times New Roman"/>
                <w:i/>
                <w:iCs/>
                <w:szCs w:val="28"/>
                <w:lang w:val="en-US"/>
              </w:rPr>
              <w:t xml:space="preserve"> </w:t>
            </w:r>
            <w:proofErr w:type="spellStart"/>
            <w:proofErr w:type="gramStart"/>
            <w:r w:rsidRPr="00643107">
              <w:rPr>
                <w:rFonts w:eastAsia="Times New Roman" w:cs="Times New Roman"/>
                <w:i/>
                <w:iCs/>
                <w:szCs w:val="28"/>
                <w:lang w:val="en-US"/>
              </w:rPr>
              <w:t>cập</w:t>
            </w:r>
            <w:proofErr w:type="spellEnd"/>
            <w:r w:rsidRPr="00643107">
              <w:rPr>
                <w:rFonts w:eastAsia="Times New Roman" w:cs="Times New Roman"/>
                <w:i/>
                <w:iCs/>
                <w:szCs w:val="28"/>
                <w:lang w:val="en-US"/>
              </w:rPr>
              <w:t xml:space="preserve">  </w:t>
            </w:r>
            <w:proofErr w:type="spellStart"/>
            <w:r w:rsidRPr="00643107">
              <w:rPr>
                <w:rFonts w:eastAsia="Times New Roman" w:cs="Times New Roman"/>
                <w:i/>
                <w:iCs/>
                <w:szCs w:val="28"/>
                <w:lang w:val="en-US"/>
              </w:rPr>
              <w:t>nhật</w:t>
            </w:r>
            <w:proofErr w:type="spellEnd"/>
            <w:proofErr w:type="gramEnd"/>
            <w:r w:rsidRPr="00643107">
              <w:rPr>
                <w:rFonts w:eastAsia="Times New Roman" w:cs="Times New Roman"/>
                <w:i/>
                <w:iCs/>
                <w:szCs w:val="28"/>
                <w:lang w:val="en-US"/>
              </w:rPr>
              <w:t xml:space="preserve"> </w:t>
            </w:r>
            <w:proofErr w:type="spellStart"/>
            <w:r w:rsidRPr="00643107">
              <w:rPr>
                <w:rFonts w:eastAsia="Times New Roman" w:cs="Times New Roman"/>
                <w:i/>
                <w:iCs/>
                <w:szCs w:val="28"/>
                <w:lang w:val="en-US"/>
              </w:rPr>
              <w:t>thành</w:t>
            </w:r>
            <w:proofErr w:type="spellEnd"/>
            <w:r w:rsidRPr="00643107">
              <w:rPr>
                <w:rFonts w:eastAsia="Times New Roman" w:cs="Times New Roman"/>
                <w:i/>
                <w:iCs/>
                <w:szCs w:val="28"/>
                <w:lang w:val="en-US"/>
              </w:rPr>
              <w:t xml:space="preserve"> </w:t>
            </w:r>
            <w:proofErr w:type="spellStart"/>
            <w:r w:rsidRPr="00643107">
              <w:rPr>
                <w:rFonts w:eastAsia="Times New Roman" w:cs="Times New Roman"/>
                <w:i/>
                <w:iCs/>
                <w:szCs w:val="28"/>
                <w:lang w:val="en-US"/>
              </w:rPr>
              <w:t>tích</w:t>
            </w:r>
            <w:proofErr w:type="spellEnd"/>
            <w:r w:rsidRPr="00643107">
              <w:rPr>
                <w:rFonts w:eastAsia="Times New Roman" w:cs="Times New Roman"/>
                <w:i/>
                <w:iCs/>
                <w:szCs w:val="28"/>
                <w:lang w:val="en-US"/>
              </w:rPr>
              <w:t xml:space="preserve"> </w:t>
            </w:r>
            <w:proofErr w:type="spellStart"/>
            <w:r w:rsidRPr="00643107">
              <w:rPr>
                <w:rFonts w:eastAsia="Times New Roman" w:cs="Times New Roman"/>
                <w:i/>
                <w:iCs/>
                <w:szCs w:val="28"/>
                <w:lang w:val="en-US"/>
              </w:rPr>
              <w:t>thì</w:t>
            </w:r>
            <w:proofErr w:type="spellEnd"/>
            <w:r w:rsidR="00CE4526">
              <w:rPr>
                <w:rFonts w:eastAsia="Times New Roman" w:cs="Times New Roman"/>
                <w:i/>
                <w:iCs/>
                <w:szCs w:val="28"/>
                <w:lang w:val="en-US"/>
              </w:rPr>
              <w:t xml:space="preserve"> </w:t>
            </w:r>
            <w:proofErr w:type="spellStart"/>
            <w:r w:rsidR="00CE4526">
              <w:rPr>
                <w:rFonts w:eastAsia="Times New Roman" w:cs="Times New Roman"/>
                <w:i/>
                <w:iCs/>
                <w:szCs w:val="28"/>
                <w:lang w:val="en-US"/>
              </w:rPr>
              <w:t>hệ</w:t>
            </w:r>
            <w:proofErr w:type="spellEnd"/>
            <w:r w:rsidR="00CE4526">
              <w:rPr>
                <w:rFonts w:eastAsia="Times New Roman" w:cs="Times New Roman"/>
                <w:i/>
                <w:iCs/>
                <w:szCs w:val="28"/>
                <w:lang w:val="en-US"/>
              </w:rPr>
              <w:t xml:space="preserve"> </w:t>
            </w:r>
            <w:proofErr w:type="spellStart"/>
            <w:r w:rsidR="00CE4526">
              <w:rPr>
                <w:rFonts w:eastAsia="Times New Roman" w:cs="Times New Roman"/>
                <w:i/>
                <w:iCs/>
                <w:szCs w:val="28"/>
                <w:lang w:val="en-US"/>
              </w:rPr>
              <w:t>thống</w:t>
            </w:r>
            <w:proofErr w:type="spellEnd"/>
            <w:r w:rsidRPr="00643107">
              <w:rPr>
                <w:rFonts w:eastAsia="Times New Roman" w:cs="Times New Roman"/>
                <w:i/>
                <w:iCs/>
                <w:szCs w:val="28"/>
                <w:lang w:val="en-US"/>
              </w:rPr>
              <w:t xml:space="preserve"> </w:t>
            </w:r>
            <w:proofErr w:type="spellStart"/>
            <w:r w:rsidRPr="00643107">
              <w:rPr>
                <w:rFonts w:eastAsia="Times New Roman" w:cs="Times New Roman"/>
                <w:i/>
                <w:iCs/>
                <w:szCs w:val="28"/>
                <w:lang w:val="en-US"/>
              </w:rPr>
              <w:t>sẽ</w:t>
            </w:r>
            <w:proofErr w:type="spellEnd"/>
            <w:r w:rsidRPr="00643107">
              <w:rPr>
                <w:rFonts w:eastAsia="Times New Roman" w:cs="Times New Roman"/>
                <w:i/>
                <w:iCs/>
                <w:szCs w:val="28"/>
                <w:lang w:val="en-US"/>
              </w:rPr>
              <w:t xml:space="preserve"> </w:t>
            </w:r>
            <w:proofErr w:type="spellStart"/>
            <w:r w:rsidRPr="00643107">
              <w:rPr>
                <w:rFonts w:eastAsia="Times New Roman" w:cs="Times New Roman"/>
                <w:i/>
                <w:iCs/>
                <w:szCs w:val="28"/>
                <w:lang w:val="en-US"/>
              </w:rPr>
              <w:t>rẽ</w:t>
            </w:r>
            <w:proofErr w:type="spellEnd"/>
            <w:r w:rsidRPr="00643107">
              <w:rPr>
                <w:rFonts w:eastAsia="Times New Roman" w:cs="Times New Roman"/>
                <w:i/>
                <w:iCs/>
                <w:szCs w:val="28"/>
                <w:lang w:val="en-US"/>
              </w:rPr>
              <w:t xml:space="preserve"> </w:t>
            </w:r>
            <w:proofErr w:type="spellStart"/>
            <w:r w:rsidRPr="00643107">
              <w:rPr>
                <w:rFonts w:eastAsia="Times New Roman" w:cs="Times New Roman"/>
                <w:i/>
                <w:iCs/>
                <w:szCs w:val="28"/>
                <w:lang w:val="en-US"/>
              </w:rPr>
              <w:t>nhánh</w:t>
            </w:r>
            <w:proofErr w:type="spellEnd"/>
            <w:r w:rsidRPr="00643107">
              <w:rPr>
                <w:rFonts w:eastAsia="Times New Roman" w:cs="Times New Roman"/>
                <w:i/>
                <w:iCs/>
                <w:szCs w:val="28"/>
                <w:lang w:val="en-US"/>
              </w:rPr>
              <w:t xml:space="preserve"> sang </w:t>
            </w:r>
            <w:proofErr w:type="spellStart"/>
            <w:r w:rsidRPr="00643107">
              <w:rPr>
                <w:rFonts w:eastAsia="Times New Roman" w:cs="Times New Roman"/>
                <w:i/>
                <w:iCs/>
                <w:szCs w:val="28"/>
                <w:lang w:val="en-US"/>
              </w:rPr>
              <w:t>chuỗi</w:t>
            </w:r>
            <w:proofErr w:type="spellEnd"/>
            <w:r w:rsidRPr="00643107">
              <w:rPr>
                <w:rFonts w:eastAsia="Times New Roman" w:cs="Times New Roman"/>
                <w:i/>
                <w:iCs/>
                <w:szCs w:val="28"/>
                <w:lang w:val="en-US"/>
              </w:rPr>
              <w:t xml:space="preserve"> A2 </w:t>
            </w:r>
            <w:proofErr w:type="spellStart"/>
            <w:r w:rsidRPr="00643107">
              <w:rPr>
                <w:rFonts w:eastAsia="Times New Roman" w:cs="Times New Roman"/>
                <w:i/>
                <w:iCs/>
                <w:szCs w:val="28"/>
                <w:lang w:val="en-US"/>
              </w:rPr>
              <w:t>của</w:t>
            </w:r>
            <w:proofErr w:type="spellEnd"/>
            <w:r w:rsidRPr="00643107">
              <w:rPr>
                <w:rFonts w:eastAsia="Times New Roman" w:cs="Times New Roman"/>
                <w:i/>
                <w:iCs/>
                <w:szCs w:val="28"/>
                <w:lang w:val="en-US"/>
              </w:rPr>
              <w:t xml:space="preserve"> </w:t>
            </w:r>
            <w:proofErr w:type="spellStart"/>
            <w:r w:rsidRPr="00643107">
              <w:rPr>
                <w:rFonts w:eastAsia="Times New Roman" w:cs="Times New Roman"/>
                <w:i/>
                <w:iCs/>
                <w:szCs w:val="28"/>
                <w:lang w:val="en-US"/>
              </w:rPr>
              <w:t>kịch</w:t>
            </w:r>
            <w:proofErr w:type="spellEnd"/>
            <w:r w:rsidRPr="00643107">
              <w:rPr>
                <w:rFonts w:eastAsia="Times New Roman" w:cs="Times New Roman"/>
                <w:i/>
                <w:iCs/>
                <w:szCs w:val="28"/>
                <w:lang w:val="en-US"/>
              </w:rPr>
              <w:t xml:space="preserve"> </w:t>
            </w:r>
            <w:proofErr w:type="spellStart"/>
            <w:r w:rsidRPr="00643107">
              <w:rPr>
                <w:rFonts w:eastAsia="Times New Roman" w:cs="Times New Roman"/>
                <w:i/>
                <w:iCs/>
                <w:szCs w:val="28"/>
                <w:lang w:val="en-US"/>
              </w:rPr>
              <w:t>bản</w:t>
            </w:r>
            <w:proofErr w:type="spellEnd"/>
            <w:r w:rsidRPr="00643107">
              <w:rPr>
                <w:rFonts w:eastAsia="Times New Roman" w:cs="Times New Roman"/>
                <w:i/>
                <w:iCs/>
                <w:szCs w:val="28"/>
                <w:lang w:val="en-US"/>
              </w:rPr>
              <w:t xml:space="preserve"> </w:t>
            </w:r>
            <w:proofErr w:type="spellStart"/>
            <w:r w:rsidRPr="00643107">
              <w:rPr>
                <w:rFonts w:eastAsia="Times New Roman" w:cs="Times New Roman"/>
                <w:i/>
                <w:iCs/>
                <w:szCs w:val="28"/>
                <w:lang w:val="en-US"/>
              </w:rPr>
              <w:t>thay</w:t>
            </w:r>
            <w:proofErr w:type="spellEnd"/>
            <w:r w:rsidRPr="00643107">
              <w:rPr>
                <w:rFonts w:eastAsia="Times New Roman" w:cs="Times New Roman"/>
                <w:i/>
                <w:iCs/>
                <w:szCs w:val="28"/>
                <w:lang w:val="en-US"/>
              </w:rPr>
              <w:t xml:space="preserve"> </w:t>
            </w:r>
            <w:proofErr w:type="spellStart"/>
            <w:r w:rsidRPr="00643107">
              <w:rPr>
                <w:rFonts w:eastAsia="Times New Roman" w:cs="Times New Roman"/>
                <w:i/>
                <w:iCs/>
                <w:szCs w:val="28"/>
                <w:lang w:val="en-US"/>
              </w:rPr>
              <w:t>thế</w:t>
            </w:r>
            <w:proofErr w:type="spellEnd"/>
            <w:r w:rsidRPr="00643107">
              <w:rPr>
                <w:rFonts w:eastAsia="Times New Roman" w:cs="Times New Roman"/>
                <w:i/>
                <w:iCs/>
                <w:szCs w:val="28"/>
                <w:lang w:val="en-US"/>
              </w:rPr>
              <w:t xml:space="preserve">. </w:t>
            </w:r>
            <w:proofErr w:type="spellStart"/>
            <w:r w:rsidRPr="00643107">
              <w:rPr>
                <w:rFonts w:eastAsia="Times New Roman" w:cs="Times New Roman"/>
                <w:i/>
                <w:iCs/>
                <w:szCs w:val="28"/>
                <w:lang w:val="en-US"/>
              </w:rPr>
              <w:t>Nếu</w:t>
            </w:r>
            <w:proofErr w:type="spellEnd"/>
            <w:r w:rsidRPr="00643107">
              <w:rPr>
                <w:rFonts w:eastAsia="Times New Roman" w:cs="Times New Roman"/>
                <w:i/>
                <w:iCs/>
                <w:szCs w:val="28"/>
                <w:lang w:val="en-US"/>
              </w:rPr>
              <w:t xml:space="preserve"> </w:t>
            </w:r>
            <w:proofErr w:type="spellStart"/>
            <w:r w:rsidRPr="00643107">
              <w:rPr>
                <w:rFonts w:eastAsia="Times New Roman" w:cs="Times New Roman"/>
                <w:i/>
                <w:iCs/>
                <w:szCs w:val="28"/>
                <w:lang w:val="en-US"/>
              </w:rPr>
              <w:t>người</w:t>
            </w:r>
            <w:proofErr w:type="spellEnd"/>
            <w:r w:rsidRPr="00643107">
              <w:rPr>
                <w:rFonts w:eastAsia="Times New Roman" w:cs="Times New Roman"/>
                <w:i/>
                <w:iCs/>
                <w:szCs w:val="28"/>
                <w:lang w:val="en-US"/>
              </w:rPr>
              <w:t xml:space="preserve"> </w:t>
            </w:r>
            <w:proofErr w:type="spellStart"/>
            <w:r w:rsidRPr="00643107">
              <w:rPr>
                <w:rFonts w:eastAsia="Times New Roman" w:cs="Times New Roman"/>
                <w:i/>
                <w:iCs/>
                <w:szCs w:val="28"/>
                <w:lang w:val="en-US"/>
              </w:rPr>
              <w:t>dùng</w:t>
            </w:r>
            <w:proofErr w:type="spellEnd"/>
            <w:r w:rsidRPr="00643107">
              <w:rPr>
                <w:rFonts w:eastAsia="Times New Roman" w:cs="Times New Roman"/>
                <w:i/>
                <w:iCs/>
                <w:szCs w:val="28"/>
                <w:lang w:val="en-US"/>
              </w:rPr>
              <w:t xml:space="preserve"> </w:t>
            </w:r>
            <w:proofErr w:type="spellStart"/>
            <w:r w:rsidRPr="00643107">
              <w:rPr>
                <w:rFonts w:eastAsia="Times New Roman" w:cs="Times New Roman"/>
                <w:i/>
                <w:iCs/>
                <w:szCs w:val="28"/>
                <w:lang w:val="en-US"/>
              </w:rPr>
              <w:t>chọn</w:t>
            </w:r>
            <w:proofErr w:type="spellEnd"/>
            <w:r w:rsidRPr="00643107">
              <w:rPr>
                <w:rFonts w:eastAsia="Times New Roman" w:cs="Times New Roman"/>
                <w:i/>
                <w:iCs/>
                <w:szCs w:val="28"/>
                <w:lang w:val="en-US"/>
              </w:rPr>
              <w:t xml:space="preserve"> </w:t>
            </w:r>
            <w:proofErr w:type="spellStart"/>
            <w:r w:rsidRPr="00643107">
              <w:rPr>
                <w:rFonts w:eastAsia="Times New Roman" w:cs="Times New Roman"/>
                <w:i/>
                <w:iCs/>
                <w:szCs w:val="28"/>
                <w:lang w:val="en-US"/>
              </w:rPr>
              <w:t>tính</w:t>
            </w:r>
            <w:proofErr w:type="spellEnd"/>
            <w:r w:rsidRPr="00643107">
              <w:rPr>
                <w:rFonts w:eastAsia="Times New Roman" w:cs="Times New Roman"/>
                <w:i/>
                <w:iCs/>
                <w:szCs w:val="28"/>
                <w:lang w:val="en-US"/>
              </w:rPr>
              <w:t xml:space="preserve"> </w:t>
            </w:r>
            <w:proofErr w:type="spellStart"/>
            <w:r w:rsidRPr="00643107">
              <w:rPr>
                <w:rFonts w:eastAsia="Times New Roman" w:cs="Times New Roman"/>
                <w:i/>
                <w:iCs/>
                <w:szCs w:val="28"/>
                <w:lang w:val="en-US"/>
              </w:rPr>
              <w:t>năng</w:t>
            </w:r>
            <w:proofErr w:type="spellEnd"/>
            <w:r>
              <w:rPr>
                <w:rFonts w:eastAsia="Times New Roman" w:cs="Times New Roman"/>
                <w:i/>
                <w:iCs/>
                <w:szCs w:val="28"/>
                <w:lang w:val="en-US"/>
              </w:rPr>
              <w:t xml:space="preserve"> </w:t>
            </w:r>
            <w:proofErr w:type="spellStart"/>
            <w:r>
              <w:rPr>
                <w:rFonts w:eastAsia="Times New Roman" w:cs="Times New Roman"/>
                <w:i/>
                <w:iCs/>
                <w:szCs w:val="28"/>
                <w:lang w:val="en-US"/>
              </w:rPr>
              <w:t>cập</w:t>
            </w:r>
            <w:proofErr w:type="spellEnd"/>
            <w:r>
              <w:rPr>
                <w:rFonts w:eastAsia="Times New Roman" w:cs="Times New Roman"/>
                <w:i/>
                <w:iCs/>
                <w:szCs w:val="28"/>
                <w:lang w:val="en-US"/>
              </w:rPr>
              <w:t xml:space="preserve"> </w:t>
            </w:r>
            <w:proofErr w:type="spellStart"/>
            <w:r>
              <w:rPr>
                <w:rFonts w:eastAsia="Times New Roman" w:cs="Times New Roman"/>
                <w:i/>
                <w:iCs/>
                <w:szCs w:val="28"/>
                <w:lang w:val="en-US"/>
              </w:rPr>
              <w:t>nhật</w:t>
            </w:r>
            <w:proofErr w:type="spellEnd"/>
            <w:r>
              <w:rPr>
                <w:rFonts w:eastAsia="Times New Roman" w:cs="Times New Roman"/>
                <w:i/>
                <w:iCs/>
                <w:szCs w:val="28"/>
                <w:lang w:val="en-US"/>
              </w:rPr>
              <w:t xml:space="preserve"> </w:t>
            </w:r>
            <w:proofErr w:type="spellStart"/>
            <w:r>
              <w:rPr>
                <w:rFonts w:eastAsia="Times New Roman" w:cs="Times New Roman"/>
                <w:i/>
                <w:iCs/>
                <w:szCs w:val="28"/>
                <w:lang w:val="en-US"/>
              </w:rPr>
              <w:t>điếm</w:t>
            </w:r>
            <w:proofErr w:type="spellEnd"/>
            <w:r>
              <w:rPr>
                <w:rFonts w:eastAsia="Times New Roman" w:cs="Times New Roman"/>
                <w:i/>
                <w:iCs/>
                <w:szCs w:val="28"/>
                <w:lang w:val="en-US"/>
              </w:rPr>
              <w:t xml:space="preserve"> </w:t>
            </w:r>
            <w:proofErr w:type="spellStart"/>
            <w:r>
              <w:rPr>
                <w:rFonts w:eastAsia="Times New Roman" w:cs="Times New Roman"/>
                <w:i/>
                <w:iCs/>
                <w:szCs w:val="28"/>
                <w:lang w:val="en-US"/>
              </w:rPr>
              <w:t>số</w:t>
            </w:r>
            <w:proofErr w:type="spellEnd"/>
            <w:r>
              <w:rPr>
                <w:rFonts w:eastAsia="Times New Roman" w:cs="Times New Roman"/>
                <w:i/>
                <w:iCs/>
                <w:szCs w:val="28"/>
                <w:lang w:val="en-US"/>
              </w:rPr>
              <w:t xml:space="preserve"> </w:t>
            </w:r>
            <w:proofErr w:type="spellStart"/>
            <w:r>
              <w:rPr>
                <w:rFonts w:eastAsia="Times New Roman" w:cs="Times New Roman"/>
                <w:i/>
                <w:iCs/>
                <w:szCs w:val="28"/>
                <w:lang w:val="en-US"/>
              </w:rPr>
              <w:t>thì</w:t>
            </w:r>
            <w:proofErr w:type="spellEnd"/>
            <w:r w:rsidR="00CE4526">
              <w:rPr>
                <w:rFonts w:eastAsia="Times New Roman" w:cs="Times New Roman"/>
                <w:i/>
                <w:iCs/>
                <w:szCs w:val="28"/>
                <w:lang w:val="en-US"/>
              </w:rPr>
              <w:t xml:space="preserve"> </w:t>
            </w:r>
            <w:proofErr w:type="spellStart"/>
            <w:r w:rsidR="00CE4526">
              <w:rPr>
                <w:rFonts w:eastAsia="Times New Roman" w:cs="Times New Roman"/>
                <w:i/>
                <w:iCs/>
                <w:szCs w:val="28"/>
                <w:lang w:val="en-US"/>
              </w:rPr>
              <w:t>hệ</w:t>
            </w:r>
            <w:proofErr w:type="spellEnd"/>
            <w:r w:rsidR="00CE4526">
              <w:rPr>
                <w:rFonts w:eastAsia="Times New Roman" w:cs="Times New Roman"/>
                <w:i/>
                <w:iCs/>
                <w:szCs w:val="28"/>
                <w:lang w:val="en-US"/>
              </w:rPr>
              <w:t xml:space="preserve"> </w:t>
            </w:r>
            <w:proofErr w:type="spellStart"/>
            <w:r w:rsidR="00CE4526">
              <w:rPr>
                <w:rFonts w:eastAsia="Times New Roman" w:cs="Times New Roman"/>
                <w:i/>
                <w:iCs/>
                <w:szCs w:val="28"/>
                <w:lang w:val="en-US"/>
              </w:rPr>
              <w:t>thống</w:t>
            </w:r>
            <w:proofErr w:type="spellEnd"/>
            <w:r>
              <w:rPr>
                <w:rFonts w:eastAsia="Times New Roman" w:cs="Times New Roman"/>
                <w:i/>
                <w:iCs/>
                <w:szCs w:val="28"/>
                <w:lang w:val="en-US"/>
              </w:rPr>
              <w:t xml:space="preserve"> </w:t>
            </w:r>
            <w:proofErr w:type="spellStart"/>
            <w:r>
              <w:rPr>
                <w:rFonts w:eastAsia="Times New Roman" w:cs="Times New Roman"/>
                <w:i/>
                <w:iCs/>
                <w:szCs w:val="28"/>
                <w:lang w:val="en-US"/>
              </w:rPr>
              <w:t>sẽ</w:t>
            </w:r>
            <w:proofErr w:type="spellEnd"/>
            <w:r>
              <w:rPr>
                <w:rFonts w:eastAsia="Times New Roman" w:cs="Times New Roman"/>
                <w:i/>
                <w:iCs/>
                <w:szCs w:val="28"/>
                <w:lang w:val="en-US"/>
              </w:rPr>
              <w:t xml:space="preserve"> </w:t>
            </w:r>
            <w:proofErr w:type="spellStart"/>
            <w:r>
              <w:rPr>
                <w:rFonts w:eastAsia="Times New Roman" w:cs="Times New Roman"/>
                <w:i/>
                <w:iCs/>
                <w:szCs w:val="28"/>
                <w:lang w:val="en-US"/>
              </w:rPr>
              <w:t>rẽ</w:t>
            </w:r>
            <w:proofErr w:type="spellEnd"/>
            <w:r>
              <w:rPr>
                <w:rFonts w:eastAsia="Times New Roman" w:cs="Times New Roman"/>
                <w:i/>
                <w:iCs/>
                <w:szCs w:val="28"/>
                <w:lang w:val="en-US"/>
              </w:rPr>
              <w:t xml:space="preserve"> </w:t>
            </w:r>
            <w:proofErr w:type="spellStart"/>
            <w:r>
              <w:rPr>
                <w:rFonts w:eastAsia="Times New Roman" w:cs="Times New Roman"/>
                <w:i/>
                <w:iCs/>
                <w:szCs w:val="28"/>
                <w:lang w:val="en-US"/>
              </w:rPr>
              <w:t>nhánh</w:t>
            </w:r>
            <w:proofErr w:type="spellEnd"/>
            <w:r>
              <w:rPr>
                <w:rFonts w:eastAsia="Times New Roman" w:cs="Times New Roman"/>
                <w:i/>
                <w:iCs/>
                <w:szCs w:val="28"/>
                <w:lang w:val="en-US"/>
              </w:rPr>
              <w:t xml:space="preserve"> sang </w:t>
            </w:r>
            <w:proofErr w:type="spellStart"/>
            <w:r>
              <w:rPr>
                <w:rFonts w:eastAsia="Times New Roman" w:cs="Times New Roman"/>
                <w:i/>
                <w:iCs/>
                <w:szCs w:val="28"/>
                <w:lang w:val="en-US"/>
              </w:rPr>
              <w:t>chuỗi</w:t>
            </w:r>
            <w:proofErr w:type="spellEnd"/>
            <w:r>
              <w:rPr>
                <w:rFonts w:eastAsia="Times New Roman" w:cs="Times New Roman"/>
                <w:i/>
                <w:iCs/>
                <w:szCs w:val="28"/>
                <w:lang w:val="en-US"/>
              </w:rPr>
              <w:t xml:space="preserve"> A3 </w:t>
            </w:r>
            <w:proofErr w:type="spellStart"/>
            <w:r>
              <w:rPr>
                <w:rFonts w:eastAsia="Times New Roman" w:cs="Times New Roman"/>
                <w:i/>
                <w:iCs/>
                <w:szCs w:val="28"/>
                <w:lang w:val="en-US"/>
              </w:rPr>
              <w:t>của</w:t>
            </w:r>
            <w:proofErr w:type="spellEnd"/>
            <w:r>
              <w:rPr>
                <w:rFonts w:eastAsia="Times New Roman" w:cs="Times New Roman"/>
                <w:i/>
                <w:iCs/>
                <w:szCs w:val="28"/>
                <w:lang w:val="en-US"/>
              </w:rPr>
              <w:t xml:space="preserve"> </w:t>
            </w:r>
            <w:proofErr w:type="spellStart"/>
            <w:r>
              <w:rPr>
                <w:rFonts w:eastAsia="Times New Roman" w:cs="Times New Roman"/>
                <w:i/>
                <w:iCs/>
                <w:szCs w:val="28"/>
                <w:lang w:val="en-US"/>
              </w:rPr>
              <w:t>kịch</w:t>
            </w:r>
            <w:proofErr w:type="spellEnd"/>
            <w:r>
              <w:rPr>
                <w:rFonts w:eastAsia="Times New Roman" w:cs="Times New Roman"/>
                <w:i/>
                <w:iCs/>
                <w:szCs w:val="28"/>
                <w:lang w:val="en-US"/>
              </w:rPr>
              <w:t xml:space="preserve"> </w:t>
            </w:r>
            <w:proofErr w:type="spellStart"/>
            <w:r>
              <w:rPr>
                <w:rFonts w:eastAsia="Times New Roman" w:cs="Times New Roman"/>
                <w:i/>
                <w:iCs/>
                <w:szCs w:val="28"/>
                <w:lang w:val="en-US"/>
              </w:rPr>
              <w:t>bản</w:t>
            </w:r>
            <w:proofErr w:type="spellEnd"/>
            <w:r>
              <w:rPr>
                <w:rFonts w:eastAsia="Times New Roman" w:cs="Times New Roman"/>
                <w:i/>
                <w:iCs/>
                <w:szCs w:val="28"/>
                <w:lang w:val="en-US"/>
              </w:rPr>
              <w:t xml:space="preserve"> </w:t>
            </w:r>
            <w:proofErr w:type="spellStart"/>
            <w:r>
              <w:rPr>
                <w:rFonts w:eastAsia="Times New Roman" w:cs="Times New Roman"/>
                <w:i/>
                <w:iCs/>
                <w:szCs w:val="28"/>
                <w:lang w:val="en-US"/>
              </w:rPr>
              <w:t>thay</w:t>
            </w:r>
            <w:proofErr w:type="spellEnd"/>
            <w:r>
              <w:rPr>
                <w:rFonts w:eastAsia="Times New Roman" w:cs="Times New Roman"/>
                <w:i/>
                <w:iCs/>
                <w:szCs w:val="28"/>
                <w:lang w:val="en-US"/>
              </w:rPr>
              <w:t xml:space="preserve"> </w:t>
            </w:r>
            <w:proofErr w:type="spellStart"/>
            <w:r>
              <w:rPr>
                <w:rFonts w:eastAsia="Times New Roman" w:cs="Times New Roman"/>
                <w:i/>
                <w:iCs/>
                <w:szCs w:val="28"/>
                <w:lang w:val="en-US"/>
              </w:rPr>
              <w:t>thế</w:t>
            </w:r>
            <w:proofErr w:type="spellEnd"/>
            <w:r>
              <w:rPr>
                <w:rFonts w:eastAsia="Times New Roman" w:cs="Times New Roman"/>
                <w:i/>
                <w:iCs/>
                <w:szCs w:val="28"/>
                <w:lang w:val="en-US"/>
              </w:rPr>
              <w:t xml:space="preserve">. </w:t>
            </w:r>
            <w:proofErr w:type="spellStart"/>
            <w:r>
              <w:rPr>
                <w:rFonts w:eastAsia="Times New Roman" w:cs="Times New Roman"/>
                <w:i/>
                <w:iCs/>
                <w:szCs w:val="28"/>
                <w:lang w:val="en-US"/>
              </w:rPr>
              <w:t>Nếu</w:t>
            </w:r>
            <w:proofErr w:type="spellEnd"/>
            <w:r>
              <w:rPr>
                <w:rFonts w:eastAsia="Times New Roman" w:cs="Times New Roman"/>
                <w:i/>
                <w:iCs/>
                <w:szCs w:val="28"/>
                <w:lang w:val="en-US"/>
              </w:rPr>
              <w:t xml:space="preserve"> </w:t>
            </w:r>
            <w:proofErr w:type="spellStart"/>
            <w:r>
              <w:rPr>
                <w:rFonts w:eastAsia="Times New Roman" w:cs="Times New Roman"/>
                <w:i/>
                <w:iCs/>
                <w:szCs w:val="28"/>
                <w:lang w:val="en-US"/>
              </w:rPr>
              <w:t>người</w:t>
            </w:r>
            <w:proofErr w:type="spellEnd"/>
            <w:r>
              <w:rPr>
                <w:rFonts w:eastAsia="Times New Roman" w:cs="Times New Roman"/>
                <w:i/>
                <w:iCs/>
                <w:szCs w:val="28"/>
                <w:lang w:val="en-US"/>
              </w:rPr>
              <w:t xml:space="preserve"> </w:t>
            </w:r>
            <w:proofErr w:type="spellStart"/>
            <w:r>
              <w:rPr>
                <w:rFonts w:eastAsia="Times New Roman" w:cs="Times New Roman"/>
                <w:i/>
                <w:iCs/>
                <w:szCs w:val="28"/>
                <w:lang w:val="en-US"/>
              </w:rPr>
              <w:t>dùng</w:t>
            </w:r>
            <w:proofErr w:type="spellEnd"/>
            <w:r>
              <w:rPr>
                <w:rFonts w:eastAsia="Times New Roman" w:cs="Times New Roman"/>
                <w:i/>
                <w:iCs/>
                <w:szCs w:val="28"/>
                <w:lang w:val="en-US"/>
              </w:rPr>
              <w:t xml:space="preserve"> </w:t>
            </w:r>
            <w:proofErr w:type="spellStart"/>
            <w:r>
              <w:rPr>
                <w:rFonts w:eastAsia="Times New Roman" w:cs="Times New Roman"/>
                <w:i/>
                <w:iCs/>
                <w:szCs w:val="28"/>
                <w:lang w:val="en-US"/>
              </w:rPr>
              <w:t>chọn</w:t>
            </w:r>
            <w:proofErr w:type="spellEnd"/>
            <w:r>
              <w:rPr>
                <w:rFonts w:eastAsia="Times New Roman" w:cs="Times New Roman"/>
                <w:i/>
                <w:iCs/>
                <w:szCs w:val="28"/>
                <w:lang w:val="en-US"/>
              </w:rPr>
              <w:t xml:space="preserve"> </w:t>
            </w:r>
            <w:proofErr w:type="spellStart"/>
            <w:r>
              <w:rPr>
                <w:rFonts w:eastAsia="Times New Roman" w:cs="Times New Roman"/>
                <w:i/>
                <w:iCs/>
                <w:szCs w:val="28"/>
                <w:lang w:val="en-US"/>
              </w:rPr>
              <w:t>tính</w:t>
            </w:r>
            <w:proofErr w:type="spellEnd"/>
            <w:r>
              <w:rPr>
                <w:rFonts w:eastAsia="Times New Roman" w:cs="Times New Roman"/>
                <w:i/>
                <w:iCs/>
                <w:szCs w:val="28"/>
                <w:lang w:val="en-US"/>
              </w:rPr>
              <w:t xml:space="preserve"> </w:t>
            </w:r>
            <w:proofErr w:type="spellStart"/>
            <w:r>
              <w:rPr>
                <w:rFonts w:eastAsia="Times New Roman" w:cs="Times New Roman"/>
                <w:i/>
                <w:iCs/>
                <w:szCs w:val="28"/>
                <w:lang w:val="en-US"/>
              </w:rPr>
              <w:t>năng</w:t>
            </w:r>
            <w:proofErr w:type="spellEnd"/>
            <w:r w:rsidR="00CE4526">
              <w:rPr>
                <w:rFonts w:eastAsia="Times New Roman" w:cs="Times New Roman"/>
                <w:i/>
                <w:iCs/>
                <w:szCs w:val="28"/>
                <w:lang w:val="en-US"/>
              </w:rPr>
              <w:t xml:space="preserve"> </w:t>
            </w:r>
            <w:proofErr w:type="spellStart"/>
            <w:r w:rsidR="00222900">
              <w:rPr>
                <w:rFonts w:eastAsia="Times New Roman" w:cs="Times New Roman"/>
                <w:i/>
                <w:iCs/>
                <w:szCs w:val="28"/>
                <w:lang w:val="en-US"/>
              </w:rPr>
              <w:t>xem</w:t>
            </w:r>
            <w:proofErr w:type="spellEnd"/>
            <w:r w:rsidR="00222900">
              <w:rPr>
                <w:rFonts w:eastAsia="Times New Roman" w:cs="Times New Roman"/>
                <w:i/>
                <w:iCs/>
                <w:szCs w:val="28"/>
                <w:lang w:val="en-US"/>
              </w:rPr>
              <w:t xml:space="preserve"> </w:t>
            </w:r>
            <w:proofErr w:type="spellStart"/>
            <w:r w:rsidR="00222900">
              <w:rPr>
                <w:rFonts w:eastAsia="Times New Roman" w:cs="Times New Roman"/>
                <w:i/>
                <w:iCs/>
                <w:szCs w:val="28"/>
                <w:lang w:val="en-US"/>
              </w:rPr>
              <w:t>thông</w:t>
            </w:r>
            <w:proofErr w:type="spellEnd"/>
            <w:r w:rsidR="00222900">
              <w:rPr>
                <w:rFonts w:eastAsia="Times New Roman" w:cs="Times New Roman"/>
                <w:i/>
                <w:iCs/>
                <w:szCs w:val="28"/>
                <w:lang w:val="en-US"/>
              </w:rPr>
              <w:t xml:space="preserve"> tin </w:t>
            </w:r>
            <w:proofErr w:type="spellStart"/>
            <w:r w:rsidR="00222900">
              <w:rPr>
                <w:rFonts w:eastAsia="Times New Roman" w:cs="Times New Roman"/>
                <w:i/>
                <w:iCs/>
                <w:szCs w:val="28"/>
                <w:lang w:val="en-US"/>
              </w:rPr>
              <w:t>học</w:t>
            </w:r>
            <w:proofErr w:type="spellEnd"/>
            <w:r w:rsidR="00222900">
              <w:rPr>
                <w:rFonts w:eastAsia="Times New Roman" w:cs="Times New Roman"/>
                <w:i/>
                <w:iCs/>
                <w:szCs w:val="28"/>
                <w:lang w:val="en-US"/>
              </w:rPr>
              <w:t xml:space="preserve"> </w:t>
            </w:r>
            <w:proofErr w:type="spellStart"/>
            <w:r w:rsidR="00222900">
              <w:rPr>
                <w:rFonts w:eastAsia="Times New Roman" w:cs="Times New Roman"/>
                <w:i/>
                <w:iCs/>
                <w:szCs w:val="28"/>
                <w:lang w:val="en-US"/>
              </w:rPr>
              <w:t>sinh</w:t>
            </w:r>
            <w:proofErr w:type="spellEnd"/>
            <w:r w:rsidR="00222900">
              <w:rPr>
                <w:rFonts w:eastAsia="Times New Roman" w:cs="Times New Roman"/>
                <w:i/>
                <w:iCs/>
                <w:szCs w:val="28"/>
                <w:lang w:val="en-US"/>
              </w:rPr>
              <w:t xml:space="preserve"> </w:t>
            </w:r>
            <w:proofErr w:type="spellStart"/>
            <w:r w:rsidR="00222900">
              <w:rPr>
                <w:rFonts w:eastAsia="Times New Roman" w:cs="Times New Roman"/>
                <w:i/>
                <w:iCs/>
                <w:szCs w:val="28"/>
                <w:lang w:val="en-US"/>
              </w:rPr>
              <w:t>thì</w:t>
            </w:r>
            <w:proofErr w:type="spellEnd"/>
            <w:r w:rsidR="00CE4526">
              <w:rPr>
                <w:rFonts w:eastAsia="Times New Roman" w:cs="Times New Roman"/>
                <w:i/>
                <w:iCs/>
                <w:szCs w:val="28"/>
                <w:lang w:val="en-US"/>
              </w:rPr>
              <w:t xml:space="preserve"> </w:t>
            </w:r>
            <w:proofErr w:type="spellStart"/>
            <w:r w:rsidR="00CE4526">
              <w:rPr>
                <w:rFonts w:eastAsia="Times New Roman" w:cs="Times New Roman"/>
                <w:i/>
                <w:iCs/>
                <w:szCs w:val="28"/>
                <w:lang w:val="en-US"/>
              </w:rPr>
              <w:t>hệ</w:t>
            </w:r>
            <w:proofErr w:type="spellEnd"/>
            <w:r w:rsidR="00CE4526">
              <w:rPr>
                <w:rFonts w:eastAsia="Times New Roman" w:cs="Times New Roman"/>
                <w:i/>
                <w:iCs/>
                <w:szCs w:val="28"/>
                <w:lang w:val="en-US"/>
              </w:rPr>
              <w:t xml:space="preserve"> </w:t>
            </w:r>
            <w:proofErr w:type="spellStart"/>
            <w:r w:rsidR="00CE4526">
              <w:rPr>
                <w:rFonts w:eastAsia="Times New Roman" w:cs="Times New Roman"/>
                <w:i/>
                <w:iCs/>
                <w:szCs w:val="28"/>
                <w:lang w:val="en-US"/>
              </w:rPr>
              <w:t>thống</w:t>
            </w:r>
            <w:proofErr w:type="spellEnd"/>
            <w:r w:rsidR="00222900">
              <w:rPr>
                <w:rFonts w:eastAsia="Times New Roman" w:cs="Times New Roman"/>
                <w:i/>
                <w:iCs/>
                <w:szCs w:val="28"/>
                <w:lang w:val="en-US"/>
              </w:rPr>
              <w:t xml:space="preserve"> </w:t>
            </w:r>
            <w:proofErr w:type="spellStart"/>
            <w:r w:rsidR="00222900">
              <w:rPr>
                <w:rFonts w:eastAsia="Times New Roman" w:cs="Times New Roman"/>
                <w:i/>
                <w:iCs/>
                <w:szCs w:val="28"/>
                <w:lang w:val="en-US"/>
              </w:rPr>
              <w:t>sẽ</w:t>
            </w:r>
            <w:proofErr w:type="spellEnd"/>
            <w:r w:rsidR="00222900">
              <w:rPr>
                <w:rFonts w:eastAsia="Times New Roman" w:cs="Times New Roman"/>
                <w:i/>
                <w:iCs/>
                <w:szCs w:val="28"/>
                <w:lang w:val="en-US"/>
              </w:rPr>
              <w:t xml:space="preserve"> </w:t>
            </w:r>
            <w:proofErr w:type="spellStart"/>
            <w:r w:rsidR="00222900">
              <w:rPr>
                <w:rFonts w:eastAsia="Times New Roman" w:cs="Times New Roman"/>
                <w:i/>
                <w:iCs/>
                <w:szCs w:val="28"/>
                <w:lang w:val="en-US"/>
              </w:rPr>
              <w:t>rẽ</w:t>
            </w:r>
            <w:proofErr w:type="spellEnd"/>
            <w:r w:rsidR="00222900">
              <w:rPr>
                <w:rFonts w:eastAsia="Times New Roman" w:cs="Times New Roman"/>
                <w:i/>
                <w:iCs/>
                <w:szCs w:val="28"/>
                <w:lang w:val="en-US"/>
              </w:rPr>
              <w:t xml:space="preserve"> </w:t>
            </w:r>
            <w:proofErr w:type="spellStart"/>
            <w:r w:rsidR="00222900">
              <w:rPr>
                <w:rFonts w:eastAsia="Times New Roman" w:cs="Times New Roman"/>
                <w:i/>
                <w:iCs/>
                <w:szCs w:val="28"/>
                <w:lang w:val="en-US"/>
              </w:rPr>
              <w:t>nhánh</w:t>
            </w:r>
            <w:proofErr w:type="spellEnd"/>
            <w:r w:rsidR="00222900">
              <w:rPr>
                <w:rFonts w:eastAsia="Times New Roman" w:cs="Times New Roman"/>
                <w:i/>
                <w:iCs/>
                <w:szCs w:val="28"/>
                <w:lang w:val="en-US"/>
              </w:rPr>
              <w:t xml:space="preserve"> sang </w:t>
            </w:r>
            <w:proofErr w:type="spellStart"/>
            <w:r w:rsidR="00222900">
              <w:rPr>
                <w:rFonts w:eastAsia="Times New Roman" w:cs="Times New Roman"/>
                <w:i/>
                <w:iCs/>
                <w:szCs w:val="28"/>
                <w:lang w:val="en-US"/>
              </w:rPr>
              <w:t>chuỗi</w:t>
            </w:r>
            <w:proofErr w:type="spellEnd"/>
            <w:r w:rsidR="00222900">
              <w:rPr>
                <w:rFonts w:eastAsia="Times New Roman" w:cs="Times New Roman"/>
                <w:i/>
                <w:iCs/>
                <w:szCs w:val="28"/>
                <w:lang w:val="en-US"/>
              </w:rPr>
              <w:t xml:space="preserve"> A4 </w:t>
            </w:r>
            <w:proofErr w:type="spellStart"/>
            <w:r w:rsidR="00222900">
              <w:rPr>
                <w:rFonts w:eastAsia="Times New Roman" w:cs="Times New Roman"/>
                <w:i/>
                <w:iCs/>
                <w:szCs w:val="28"/>
                <w:lang w:val="en-US"/>
              </w:rPr>
              <w:t>của</w:t>
            </w:r>
            <w:proofErr w:type="spellEnd"/>
            <w:r w:rsidR="00222900">
              <w:rPr>
                <w:rFonts w:eastAsia="Times New Roman" w:cs="Times New Roman"/>
                <w:i/>
                <w:iCs/>
                <w:szCs w:val="28"/>
                <w:lang w:val="en-US"/>
              </w:rPr>
              <w:t xml:space="preserve"> </w:t>
            </w:r>
            <w:proofErr w:type="spellStart"/>
            <w:r w:rsidR="00222900">
              <w:rPr>
                <w:rFonts w:eastAsia="Times New Roman" w:cs="Times New Roman"/>
                <w:i/>
                <w:iCs/>
                <w:szCs w:val="28"/>
                <w:lang w:val="en-US"/>
              </w:rPr>
              <w:t>kịch</w:t>
            </w:r>
            <w:proofErr w:type="spellEnd"/>
            <w:r w:rsidR="00222900">
              <w:rPr>
                <w:rFonts w:eastAsia="Times New Roman" w:cs="Times New Roman"/>
                <w:i/>
                <w:iCs/>
                <w:szCs w:val="28"/>
                <w:lang w:val="en-US"/>
              </w:rPr>
              <w:t xml:space="preserve"> </w:t>
            </w:r>
            <w:proofErr w:type="spellStart"/>
            <w:r w:rsidR="00222900">
              <w:rPr>
                <w:rFonts w:eastAsia="Times New Roman" w:cs="Times New Roman"/>
                <w:i/>
                <w:iCs/>
                <w:szCs w:val="28"/>
                <w:lang w:val="en-US"/>
              </w:rPr>
              <w:t>bản</w:t>
            </w:r>
            <w:proofErr w:type="spellEnd"/>
            <w:r w:rsidR="00222900">
              <w:rPr>
                <w:rFonts w:eastAsia="Times New Roman" w:cs="Times New Roman"/>
                <w:i/>
                <w:iCs/>
                <w:szCs w:val="28"/>
                <w:lang w:val="en-US"/>
              </w:rPr>
              <w:t xml:space="preserve"> </w:t>
            </w:r>
            <w:proofErr w:type="spellStart"/>
            <w:r w:rsidR="00222900">
              <w:rPr>
                <w:rFonts w:eastAsia="Times New Roman" w:cs="Times New Roman"/>
                <w:i/>
                <w:iCs/>
                <w:szCs w:val="28"/>
                <w:lang w:val="en-US"/>
              </w:rPr>
              <w:t>thay</w:t>
            </w:r>
            <w:proofErr w:type="spellEnd"/>
            <w:r w:rsidR="00222900">
              <w:rPr>
                <w:rFonts w:eastAsia="Times New Roman" w:cs="Times New Roman"/>
                <w:i/>
                <w:iCs/>
                <w:szCs w:val="28"/>
                <w:lang w:val="en-US"/>
              </w:rPr>
              <w:t xml:space="preserve"> </w:t>
            </w:r>
            <w:proofErr w:type="spellStart"/>
            <w:r w:rsidR="00222900">
              <w:rPr>
                <w:rFonts w:eastAsia="Times New Roman" w:cs="Times New Roman"/>
                <w:i/>
                <w:iCs/>
                <w:szCs w:val="28"/>
                <w:lang w:val="en-US"/>
              </w:rPr>
              <w:t>thế</w:t>
            </w:r>
            <w:proofErr w:type="spellEnd"/>
            <w:r w:rsidR="00222900">
              <w:rPr>
                <w:rFonts w:eastAsia="Times New Roman" w:cs="Times New Roman"/>
                <w:i/>
                <w:iCs/>
                <w:szCs w:val="28"/>
                <w:lang w:val="en-US"/>
              </w:rPr>
              <w:t xml:space="preserve">. </w:t>
            </w:r>
            <w:proofErr w:type="spellStart"/>
            <w:r w:rsidR="00222900">
              <w:rPr>
                <w:rFonts w:eastAsia="Times New Roman" w:cs="Times New Roman"/>
                <w:i/>
                <w:iCs/>
                <w:szCs w:val="28"/>
                <w:lang w:val="en-US"/>
              </w:rPr>
              <w:t>Nếu</w:t>
            </w:r>
            <w:proofErr w:type="spellEnd"/>
            <w:r w:rsidR="00222900">
              <w:rPr>
                <w:rFonts w:eastAsia="Times New Roman" w:cs="Times New Roman"/>
                <w:i/>
                <w:iCs/>
                <w:szCs w:val="28"/>
                <w:lang w:val="en-US"/>
              </w:rPr>
              <w:t xml:space="preserve"> </w:t>
            </w:r>
            <w:proofErr w:type="spellStart"/>
            <w:r w:rsidR="00222900">
              <w:rPr>
                <w:rFonts w:eastAsia="Times New Roman" w:cs="Times New Roman"/>
                <w:i/>
                <w:iCs/>
                <w:szCs w:val="28"/>
                <w:lang w:val="en-US"/>
              </w:rPr>
              <w:t>người</w:t>
            </w:r>
            <w:proofErr w:type="spellEnd"/>
            <w:r w:rsidR="00222900">
              <w:rPr>
                <w:rFonts w:eastAsia="Times New Roman" w:cs="Times New Roman"/>
                <w:i/>
                <w:iCs/>
                <w:szCs w:val="28"/>
                <w:lang w:val="en-US"/>
              </w:rPr>
              <w:t xml:space="preserve"> </w:t>
            </w:r>
            <w:proofErr w:type="spellStart"/>
            <w:r w:rsidR="00222900">
              <w:rPr>
                <w:rFonts w:eastAsia="Times New Roman" w:cs="Times New Roman"/>
                <w:i/>
                <w:iCs/>
                <w:szCs w:val="28"/>
                <w:lang w:val="en-US"/>
              </w:rPr>
              <w:t>dùng</w:t>
            </w:r>
            <w:proofErr w:type="spellEnd"/>
            <w:r w:rsidR="00222900">
              <w:rPr>
                <w:rFonts w:eastAsia="Times New Roman" w:cs="Times New Roman"/>
                <w:i/>
                <w:iCs/>
                <w:szCs w:val="28"/>
                <w:lang w:val="en-US"/>
              </w:rPr>
              <w:t xml:space="preserve"> </w:t>
            </w:r>
            <w:proofErr w:type="spellStart"/>
            <w:r w:rsidR="00222900">
              <w:rPr>
                <w:rFonts w:eastAsia="Times New Roman" w:cs="Times New Roman"/>
                <w:i/>
                <w:iCs/>
                <w:szCs w:val="28"/>
                <w:lang w:val="en-US"/>
              </w:rPr>
              <w:t>chọn</w:t>
            </w:r>
            <w:proofErr w:type="spellEnd"/>
            <w:r w:rsidR="00222900">
              <w:rPr>
                <w:rFonts w:eastAsia="Times New Roman" w:cs="Times New Roman"/>
                <w:i/>
                <w:iCs/>
                <w:szCs w:val="28"/>
                <w:lang w:val="en-US"/>
              </w:rPr>
              <w:t xml:space="preserve"> </w:t>
            </w:r>
            <w:proofErr w:type="spellStart"/>
            <w:r w:rsidR="00222900">
              <w:rPr>
                <w:rFonts w:eastAsia="Times New Roman" w:cs="Times New Roman"/>
                <w:i/>
                <w:iCs/>
                <w:szCs w:val="28"/>
                <w:lang w:val="en-US"/>
              </w:rPr>
              <w:t>tính</w:t>
            </w:r>
            <w:proofErr w:type="spellEnd"/>
            <w:r w:rsidR="00222900">
              <w:rPr>
                <w:rFonts w:eastAsia="Times New Roman" w:cs="Times New Roman"/>
                <w:i/>
                <w:iCs/>
                <w:szCs w:val="28"/>
                <w:lang w:val="en-US"/>
              </w:rPr>
              <w:t xml:space="preserve"> </w:t>
            </w:r>
            <w:proofErr w:type="spellStart"/>
            <w:r w:rsidR="00222900">
              <w:rPr>
                <w:rFonts w:eastAsia="Times New Roman" w:cs="Times New Roman"/>
                <w:i/>
                <w:iCs/>
                <w:szCs w:val="28"/>
                <w:lang w:val="en-US"/>
              </w:rPr>
              <w:t>năng</w:t>
            </w:r>
            <w:proofErr w:type="spellEnd"/>
            <w:r w:rsidR="00222900">
              <w:rPr>
                <w:rFonts w:eastAsia="Times New Roman" w:cs="Times New Roman"/>
                <w:i/>
                <w:iCs/>
                <w:szCs w:val="28"/>
                <w:lang w:val="en-US"/>
              </w:rPr>
              <w:t xml:space="preserve"> </w:t>
            </w:r>
            <w:proofErr w:type="spellStart"/>
            <w:r w:rsidR="00222900">
              <w:rPr>
                <w:rFonts w:eastAsia="Times New Roman" w:cs="Times New Roman"/>
                <w:i/>
                <w:iCs/>
                <w:szCs w:val="28"/>
                <w:lang w:val="en-US"/>
              </w:rPr>
              <w:t>xem</w:t>
            </w:r>
            <w:proofErr w:type="spellEnd"/>
            <w:r w:rsidR="00222900">
              <w:rPr>
                <w:rFonts w:eastAsia="Times New Roman" w:cs="Times New Roman"/>
                <w:i/>
                <w:iCs/>
                <w:szCs w:val="28"/>
                <w:lang w:val="en-US"/>
              </w:rPr>
              <w:t xml:space="preserve"> </w:t>
            </w:r>
            <w:proofErr w:type="spellStart"/>
            <w:r w:rsidR="00222900">
              <w:rPr>
                <w:rFonts w:eastAsia="Times New Roman" w:cs="Times New Roman"/>
                <w:i/>
                <w:iCs/>
                <w:szCs w:val="28"/>
                <w:lang w:val="en-US"/>
              </w:rPr>
              <w:t>quá</w:t>
            </w:r>
            <w:proofErr w:type="spellEnd"/>
            <w:r w:rsidR="00222900">
              <w:rPr>
                <w:rFonts w:eastAsia="Times New Roman" w:cs="Times New Roman"/>
                <w:i/>
                <w:iCs/>
                <w:szCs w:val="28"/>
                <w:lang w:val="en-US"/>
              </w:rPr>
              <w:t xml:space="preserve"> </w:t>
            </w:r>
            <w:proofErr w:type="spellStart"/>
            <w:r w:rsidR="00222900">
              <w:rPr>
                <w:rFonts w:eastAsia="Times New Roman" w:cs="Times New Roman"/>
                <w:i/>
                <w:iCs/>
                <w:szCs w:val="28"/>
                <w:lang w:val="en-US"/>
              </w:rPr>
              <w:t>trình</w:t>
            </w:r>
            <w:proofErr w:type="spellEnd"/>
            <w:r w:rsidR="00222900">
              <w:rPr>
                <w:rFonts w:eastAsia="Times New Roman" w:cs="Times New Roman"/>
                <w:i/>
                <w:iCs/>
                <w:szCs w:val="28"/>
                <w:lang w:val="en-US"/>
              </w:rPr>
              <w:t xml:space="preserve"> </w:t>
            </w:r>
            <w:proofErr w:type="spellStart"/>
            <w:r w:rsidR="00222900">
              <w:rPr>
                <w:rFonts w:eastAsia="Times New Roman" w:cs="Times New Roman"/>
                <w:i/>
                <w:iCs/>
                <w:szCs w:val="28"/>
                <w:lang w:val="en-US"/>
              </w:rPr>
              <w:t>học</w:t>
            </w:r>
            <w:proofErr w:type="spellEnd"/>
            <w:r w:rsidR="00222900">
              <w:rPr>
                <w:rFonts w:eastAsia="Times New Roman" w:cs="Times New Roman"/>
                <w:i/>
                <w:iCs/>
                <w:szCs w:val="28"/>
                <w:lang w:val="en-US"/>
              </w:rPr>
              <w:t xml:space="preserve"> </w:t>
            </w:r>
            <w:proofErr w:type="spellStart"/>
            <w:r w:rsidR="00222900">
              <w:rPr>
                <w:rFonts w:eastAsia="Times New Roman" w:cs="Times New Roman"/>
                <w:i/>
                <w:iCs/>
                <w:szCs w:val="28"/>
                <w:lang w:val="en-US"/>
              </w:rPr>
              <w:t>tập</w:t>
            </w:r>
            <w:proofErr w:type="spellEnd"/>
            <w:r w:rsidR="00222900">
              <w:rPr>
                <w:rFonts w:eastAsia="Times New Roman" w:cs="Times New Roman"/>
                <w:i/>
                <w:iCs/>
                <w:szCs w:val="28"/>
                <w:lang w:val="en-US"/>
              </w:rPr>
              <w:t xml:space="preserve"> </w:t>
            </w:r>
            <w:proofErr w:type="spellStart"/>
            <w:r w:rsidR="00222900">
              <w:rPr>
                <w:rFonts w:eastAsia="Times New Roman" w:cs="Times New Roman"/>
                <w:i/>
                <w:iCs/>
                <w:szCs w:val="28"/>
                <w:lang w:val="en-US"/>
              </w:rPr>
              <w:t>thì</w:t>
            </w:r>
            <w:proofErr w:type="spellEnd"/>
            <w:r w:rsidR="00CE4526">
              <w:rPr>
                <w:rFonts w:eastAsia="Times New Roman" w:cs="Times New Roman"/>
                <w:i/>
                <w:iCs/>
                <w:szCs w:val="28"/>
                <w:lang w:val="en-US"/>
              </w:rPr>
              <w:t xml:space="preserve"> </w:t>
            </w:r>
            <w:proofErr w:type="spellStart"/>
            <w:r w:rsidR="00CE4526">
              <w:rPr>
                <w:rFonts w:eastAsia="Times New Roman" w:cs="Times New Roman"/>
                <w:i/>
                <w:iCs/>
                <w:szCs w:val="28"/>
                <w:lang w:val="en-US"/>
              </w:rPr>
              <w:t>hệ</w:t>
            </w:r>
            <w:proofErr w:type="spellEnd"/>
            <w:r w:rsidR="00CE4526">
              <w:rPr>
                <w:rFonts w:eastAsia="Times New Roman" w:cs="Times New Roman"/>
                <w:i/>
                <w:iCs/>
                <w:szCs w:val="28"/>
                <w:lang w:val="en-US"/>
              </w:rPr>
              <w:t xml:space="preserve"> </w:t>
            </w:r>
            <w:proofErr w:type="spellStart"/>
            <w:r w:rsidR="00CE4526">
              <w:rPr>
                <w:rFonts w:eastAsia="Times New Roman" w:cs="Times New Roman"/>
                <w:i/>
                <w:iCs/>
                <w:szCs w:val="28"/>
                <w:lang w:val="en-US"/>
              </w:rPr>
              <w:t>thống</w:t>
            </w:r>
            <w:proofErr w:type="spellEnd"/>
            <w:r w:rsidR="00CE4526">
              <w:rPr>
                <w:rFonts w:eastAsia="Times New Roman" w:cs="Times New Roman"/>
                <w:i/>
                <w:iCs/>
                <w:szCs w:val="28"/>
                <w:lang w:val="en-US"/>
              </w:rPr>
              <w:t xml:space="preserve"> </w:t>
            </w:r>
            <w:proofErr w:type="spellStart"/>
            <w:r w:rsidR="00222900">
              <w:rPr>
                <w:rFonts w:eastAsia="Times New Roman" w:cs="Times New Roman"/>
                <w:i/>
                <w:iCs/>
                <w:szCs w:val="28"/>
                <w:lang w:val="en-US"/>
              </w:rPr>
              <w:t>sẽ</w:t>
            </w:r>
            <w:proofErr w:type="spellEnd"/>
            <w:r w:rsidR="00222900">
              <w:rPr>
                <w:rFonts w:eastAsia="Times New Roman" w:cs="Times New Roman"/>
                <w:i/>
                <w:iCs/>
                <w:szCs w:val="28"/>
                <w:lang w:val="en-US"/>
              </w:rPr>
              <w:t xml:space="preserve"> </w:t>
            </w:r>
            <w:proofErr w:type="spellStart"/>
            <w:r w:rsidR="00222900">
              <w:rPr>
                <w:rFonts w:eastAsia="Times New Roman" w:cs="Times New Roman"/>
                <w:i/>
                <w:iCs/>
                <w:szCs w:val="28"/>
                <w:lang w:val="en-US"/>
              </w:rPr>
              <w:t>rẽ</w:t>
            </w:r>
            <w:proofErr w:type="spellEnd"/>
            <w:r w:rsidR="00222900">
              <w:rPr>
                <w:rFonts w:eastAsia="Times New Roman" w:cs="Times New Roman"/>
                <w:i/>
                <w:iCs/>
                <w:szCs w:val="28"/>
                <w:lang w:val="en-US"/>
              </w:rPr>
              <w:t xml:space="preserve"> </w:t>
            </w:r>
            <w:proofErr w:type="spellStart"/>
            <w:r w:rsidR="00222900">
              <w:rPr>
                <w:rFonts w:eastAsia="Times New Roman" w:cs="Times New Roman"/>
                <w:i/>
                <w:iCs/>
                <w:szCs w:val="28"/>
                <w:lang w:val="en-US"/>
              </w:rPr>
              <w:t>nhánh</w:t>
            </w:r>
            <w:proofErr w:type="spellEnd"/>
            <w:r w:rsidR="00222900">
              <w:rPr>
                <w:rFonts w:eastAsia="Times New Roman" w:cs="Times New Roman"/>
                <w:i/>
                <w:iCs/>
                <w:szCs w:val="28"/>
                <w:lang w:val="en-US"/>
              </w:rPr>
              <w:t xml:space="preserve"> sang </w:t>
            </w:r>
            <w:proofErr w:type="spellStart"/>
            <w:r w:rsidR="00222900">
              <w:rPr>
                <w:rFonts w:eastAsia="Times New Roman" w:cs="Times New Roman"/>
                <w:i/>
                <w:iCs/>
                <w:szCs w:val="28"/>
                <w:lang w:val="en-US"/>
              </w:rPr>
              <w:t>chuỗi</w:t>
            </w:r>
            <w:proofErr w:type="spellEnd"/>
            <w:r w:rsidR="00222900">
              <w:rPr>
                <w:rFonts w:eastAsia="Times New Roman" w:cs="Times New Roman"/>
                <w:i/>
                <w:iCs/>
                <w:szCs w:val="28"/>
                <w:lang w:val="en-US"/>
              </w:rPr>
              <w:t xml:space="preserve"> A5 </w:t>
            </w:r>
            <w:proofErr w:type="spellStart"/>
            <w:r w:rsidR="00222900">
              <w:rPr>
                <w:rFonts w:eastAsia="Times New Roman" w:cs="Times New Roman"/>
                <w:i/>
                <w:iCs/>
                <w:szCs w:val="28"/>
                <w:lang w:val="en-US"/>
              </w:rPr>
              <w:t>của</w:t>
            </w:r>
            <w:proofErr w:type="spellEnd"/>
            <w:r w:rsidR="00222900">
              <w:rPr>
                <w:rFonts w:eastAsia="Times New Roman" w:cs="Times New Roman"/>
                <w:i/>
                <w:iCs/>
                <w:szCs w:val="28"/>
                <w:lang w:val="en-US"/>
              </w:rPr>
              <w:t xml:space="preserve"> </w:t>
            </w:r>
            <w:proofErr w:type="spellStart"/>
            <w:r w:rsidR="00222900">
              <w:rPr>
                <w:rFonts w:eastAsia="Times New Roman" w:cs="Times New Roman"/>
                <w:i/>
                <w:iCs/>
                <w:szCs w:val="28"/>
                <w:lang w:val="en-US"/>
              </w:rPr>
              <w:t>kịch</w:t>
            </w:r>
            <w:proofErr w:type="spellEnd"/>
            <w:r w:rsidR="00222900">
              <w:rPr>
                <w:rFonts w:eastAsia="Times New Roman" w:cs="Times New Roman"/>
                <w:i/>
                <w:iCs/>
                <w:szCs w:val="28"/>
                <w:lang w:val="en-US"/>
              </w:rPr>
              <w:t xml:space="preserve"> </w:t>
            </w:r>
            <w:proofErr w:type="spellStart"/>
            <w:r w:rsidR="00222900">
              <w:rPr>
                <w:rFonts w:eastAsia="Times New Roman" w:cs="Times New Roman"/>
                <w:i/>
                <w:iCs/>
                <w:szCs w:val="28"/>
                <w:lang w:val="en-US"/>
              </w:rPr>
              <w:t>bản</w:t>
            </w:r>
            <w:proofErr w:type="spellEnd"/>
            <w:r w:rsidR="00222900">
              <w:rPr>
                <w:rFonts w:eastAsia="Times New Roman" w:cs="Times New Roman"/>
                <w:i/>
                <w:iCs/>
                <w:szCs w:val="28"/>
                <w:lang w:val="en-US"/>
              </w:rPr>
              <w:t xml:space="preserve"> </w:t>
            </w:r>
            <w:proofErr w:type="spellStart"/>
            <w:r w:rsidR="00222900">
              <w:rPr>
                <w:rFonts w:eastAsia="Times New Roman" w:cs="Times New Roman"/>
                <w:i/>
                <w:iCs/>
                <w:szCs w:val="28"/>
                <w:lang w:val="en-US"/>
              </w:rPr>
              <w:t>thay</w:t>
            </w:r>
            <w:proofErr w:type="spellEnd"/>
            <w:r w:rsidR="00222900">
              <w:rPr>
                <w:rFonts w:eastAsia="Times New Roman" w:cs="Times New Roman"/>
                <w:i/>
                <w:iCs/>
                <w:szCs w:val="28"/>
                <w:lang w:val="en-US"/>
              </w:rPr>
              <w:t xml:space="preserve"> </w:t>
            </w:r>
            <w:proofErr w:type="spellStart"/>
            <w:r w:rsidR="00222900">
              <w:rPr>
                <w:rFonts w:eastAsia="Times New Roman" w:cs="Times New Roman"/>
                <w:i/>
                <w:iCs/>
                <w:szCs w:val="28"/>
                <w:lang w:val="en-US"/>
              </w:rPr>
              <w:t>thế</w:t>
            </w:r>
            <w:proofErr w:type="spellEnd"/>
            <w:r w:rsidR="00726B94" w:rsidRPr="00643107">
              <w:rPr>
                <w:rFonts w:eastAsia="Times New Roman" w:cs="Times New Roman"/>
                <w:i/>
                <w:iCs/>
                <w:szCs w:val="28"/>
                <w:lang w:val="en-US"/>
              </w:rPr>
              <w:t>)</w:t>
            </w:r>
            <w:r w:rsidR="00222900">
              <w:rPr>
                <w:rFonts w:eastAsia="Times New Roman" w:cs="Times New Roman"/>
                <w:i/>
                <w:iCs/>
                <w:szCs w:val="28"/>
                <w:lang w:val="en-US"/>
              </w:rPr>
              <w:t>.</w:t>
            </w:r>
          </w:p>
          <w:p w14:paraId="64DA938E" w14:textId="77777777" w:rsidR="00013F0D" w:rsidRPr="000C299A" w:rsidRDefault="00E952C3">
            <w:pPr>
              <w:widowControl w:val="0"/>
              <w:numPr>
                <w:ilvl w:val="0"/>
                <w:numId w:val="23"/>
              </w:numPr>
              <w:spacing w:line="240" w:lineRule="auto"/>
              <w:rPr>
                <w:rFonts w:eastAsia="Times New Roman" w:cs="Times New Roman"/>
                <w:szCs w:val="28"/>
              </w:rPr>
            </w:pPr>
            <w:r w:rsidRPr="000C299A">
              <w:rPr>
                <w:rFonts w:eastAsia="Times New Roman" w:cs="Times New Roman"/>
                <w:szCs w:val="28"/>
              </w:rPr>
              <w:t>Giáo viên tiến hành cập nhật thông tin, cập nhật thành tích, cập nhập điểm số, xem thông tin học sinh, xem kết quả học tập.</w:t>
            </w:r>
          </w:p>
          <w:p w14:paraId="305B911E" w14:textId="77777777" w:rsidR="00013F0D" w:rsidRPr="000C299A" w:rsidRDefault="00E952C3">
            <w:pPr>
              <w:widowControl w:val="0"/>
              <w:numPr>
                <w:ilvl w:val="0"/>
                <w:numId w:val="23"/>
              </w:numPr>
              <w:spacing w:after="240" w:line="240" w:lineRule="auto"/>
              <w:rPr>
                <w:rFonts w:eastAsia="Times New Roman" w:cs="Times New Roman"/>
                <w:szCs w:val="28"/>
              </w:rPr>
            </w:pPr>
            <w:r w:rsidRPr="000C299A">
              <w:rPr>
                <w:rFonts w:eastAsia="Times New Roman" w:cs="Times New Roman"/>
                <w:szCs w:val="28"/>
              </w:rPr>
              <w:t>Kết thúc sự kiện.</w:t>
            </w:r>
          </w:p>
        </w:tc>
      </w:tr>
      <w:tr w:rsidR="00013F0D" w:rsidRPr="000C299A" w14:paraId="798B1CC1" w14:textId="77777777" w:rsidTr="000C299A">
        <w:tc>
          <w:tcPr>
            <w:tcW w:w="3145" w:type="dxa"/>
            <w:shd w:val="clear" w:color="auto" w:fill="auto"/>
            <w:tcMar>
              <w:top w:w="100" w:type="dxa"/>
              <w:left w:w="100" w:type="dxa"/>
              <w:bottom w:w="100" w:type="dxa"/>
              <w:right w:w="100" w:type="dxa"/>
            </w:tcMar>
            <w:vAlign w:val="center"/>
          </w:tcPr>
          <w:p w14:paraId="43A61EC6" w14:textId="77777777" w:rsidR="00013F0D" w:rsidRPr="000C299A" w:rsidRDefault="00E952C3" w:rsidP="000C299A">
            <w:pPr>
              <w:widowControl w:val="0"/>
              <w:spacing w:line="240" w:lineRule="auto"/>
              <w:rPr>
                <w:rFonts w:eastAsia="Times New Roman" w:cs="Times New Roman"/>
                <w:b/>
                <w:szCs w:val="28"/>
              </w:rPr>
            </w:pPr>
            <w:r w:rsidRPr="000C299A">
              <w:rPr>
                <w:rFonts w:eastAsia="Times New Roman" w:cs="Times New Roman"/>
                <w:b/>
                <w:szCs w:val="28"/>
              </w:rPr>
              <w:t>Kịch bản thay thế</w:t>
            </w:r>
          </w:p>
        </w:tc>
        <w:tc>
          <w:tcPr>
            <w:tcW w:w="6636" w:type="dxa"/>
            <w:shd w:val="clear" w:color="auto" w:fill="auto"/>
            <w:tcMar>
              <w:top w:w="100" w:type="dxa"/>
              <w:left w:w="100" w:type="dxa"/>
              <w:bottom w:w="100" w:type="dxa"/>
              <w:right w:w="100" w:type="dxa"/>
            </w:tcMar>
            <w:vAlign w:val="center"/>
          </w:tcPr>
          <w:p w14:paraId="56F76540" w14:textId="1FB1183A" w:rsidR="00013F0D" w:rsidRPr="000C299A" w:rsidRDefault="00E952C3" w:rsidP="000C299A">
            <w:pPr>
              <w:widowControl w:val="0"/>
              <w:spacing w:line="240" w:lineRule="auto"/>
              <w:rPr>
                <w:rFonts w:eastAsia="Times New Roman" w:cs="Times New Roman"/>
                <w:szCs w:val="28"/>
              </w:rPr>
            </w:pPr>
            <w:r w:rsidRPr="000C299A">
              <w:rPr>
                <w:rFonts w:eastAsia="Times New Roman" w:cs="Times New Roman"/>
                <w:szCs w:val="28"/>
              </w:rPr>
              <w:t xml:space="preserve">A1-Giáo viên truy cập vào </w:t>
            </w:r>
            <w:proofErr w:type="spellStart"/>
            <w:r w:rsidR="00726B94">
              <w:rPr>
                <w:rFonts w:eastAsia="Times New Roman" w:cs="Times New Roman"/>
                <w:szCs w:val="28"/>
                <w:lang w:val="en-US"/>
              </w:rPr>
              <w:t>tinh</w:t>
            </w:r>
            <w:proofErr w:type="spellEnd"/>
            <w:r w:rsidR="00726B94">
              <w:rPr>
                <w:rFonts w:eastAsia="Times New Roman" w:cs="Times New Roman"/>
                <w:szCs w:val="28"/>
                <w:lang w:val="en-US"/>
              </w:rPr>
              <w:t xml:space="preserve"> </w:t>
            </w:r>
            <w:proofErr w:type="spellStart"/>
            <w:r w:rsidR="00726B94">
              <w:rPr>
                <w:rFonts w:eastAsia="Times New Roman" w:cs="Times New Roman"/>
                <w:szCs w:val="28"/>
                <w:lang w:val="en-US"/>
              </w:rPr>
              <w:t>năng</w:t>
            </w:r>
            <w:proofErr w:type="spellEnd"/>
            <w:r w:rsidRPr="000C299A">
              <w:rPr>
                <w:rFonts w:eastAsia="Times New Roman" w:cs="Times New Roman"/>
                <w:szCs w:val="28"/>
              </w:rPr>
              <w:t xml:space="preserve"> </w:t>
            </w:r>
            <w:proofErr w:type="spellStart"/>
            <w:r w:rsidR="00726B94">
              <w:rPr>
                <w:rFonts w:eastAsia="Times New Roman" w:cs="Times New Roman"/>
                <w:szCs w:val="28"/>
                <w:lang w:val="en-US"/>
              </w:rPr>
              <w:t>cập</w:t>
            </w:r>
            <w:proofErr w:type="spellEnd"/>
            <w:r w:rsidR="00726B94">
              <w:rPr>
                <w:rFonts w:eastAsia="Times New Roman" w:cs="Times New Roman"/>
                <w:szCs w:val="28"/>
                <w:lang w:val="en-US"/>
              </w:rPr>
              <w:t xml:space="preserve"> </w:t>
            </w:r>
            <w:proofErr w:type="spellStart"/>
            <w:r w:rsidR="00726B94">
              <w:rPr>
                <w:rFonts w:eastAsia="Times New Roman" w:cs="Times New Roman"/>
                <w:szCs w:val="28"/>
                <w:lang w:val="en-US"/>
              </w:rPr>
              <w:t>nhật</w:t>
            </w:r>
            <w:proofErr w:type="spellEnd"/>
            <w:r w:rsidR="00726B94">
              <w:rPr>
                <w:rFonts w:eastAsia="Times New Roman" w:cs="Times New Roman"/>
                <w:szCs w:val="28"/>
                <w:lang w:val="en-US"/>
              </w:rPr>
              <w:t xml:space="preserve"> </w:t>
            </w:r>
            <w:proofErr w:type="spellStart"/>
            <w:r w:rsidR="00726B94">
              <w:rPr>
                <w:rFonts w:eastAsia="Times New Roman" w:cs="Times New Roman"/>
                <w:szCs w:val="28"/>
                <w:lang w:val="en-US"/>
              </w:rPr>
              <w:t>thông</w:t>
            </w:r>
            <w:proofErr w:type="spellEnd"/>
            <w:r w:rsidR="00726B94">
              <w:rPr>
                <w:rFonts w:eastAsia="Times New Roman" w:cs="Times New Roman"/>
                <w:szCs w:val="28"/>
                <w:lang w:val="en-US"/>
              </w:rPr>
              <w:t xml:space="preserve"> tin </w:t>
            </w:r>
            <w:r w:rsidRPr="000C299A">
              <w:rPr>
                <w:rFonts w:eastAsia="Times New Roman" w:cs="Times New Roman"/>
                <w:szCs w:val="28"/>
              </w:rPr>
              <w:t>học sinh.</w:t>
            </w:r>
          </w:p>
          <w:p w14:paraId="6BF4217D" w14:textId="233B227E" w:rsidR="00013F0D" w:rsidRPr="000C299A" w:rsidRDefault="00E952C3" w:rsidP="000C299A">
            <w:pPr>
              <w:widowControl w:val="0"/>
              <w:spacing w:line="240" w:lineRule="auto"/>
              <w:rPr>
                <w:rFonts w:eastAsia="Times New Roman" w:cs="Times New Roman"/>
                <w:szCs w:val="28"/>
              </w:rPr>
            </w:pPr>
            <w:r w:rsidRPr="000C299A">
              <w:rPr>
                <w:rFonts w:eastAsia="Times New Roman" w:cs="Times New Roman"/>
                <w:szCs w:val="28"/>
              </w:rPr>
              <w:t xml:space="preserve">Chuỗi A1 bắt đầu ở bước </w:t>
            </w:r>
            <w:r w:rsidR="00726B94">
              <w:rPr>
                <w:rFonts w:eastAsia="Times New Roman" w:cs="Times New Roman"/>
                <w:szCs w:val="28"/>
                <w:lang w:val="en-US"/>
              </w:rPr>
              <w:t>5</w:t>
            </w:r>
            <w:r w:rsidRPr="000C299A">
              <w:rPr>
                <w:rFonts w:eastAsia="Times New Roman" w:cs="Times New Roman"/>
                <w:szCs w:val="28"/>
              </w:rPr>
              <w:t xml:space="preserve"> của kịch bản thường.</w:t>
            </w:r>
          </w:p>
          <w:p w14:paraId="0FB59F11" w14:textId="77777777" w:rsidR="00013F0D" w:rsidRPr="000C299A" w:rsidRDefault="00013F0D" w:rsidP="000C299A">
            <w:pPr>
              <w:widowControl w:val="0"/>
              <w:spacing w:line="240" w:lineRule="auto"/>
              <w:ind w:left="720"/>
              <w:rPr>
                <w:rFonts w:eastAsia="Times New Roman" w:cs="Times New Roman"/>
                <w:szCs w:val="28"/>
              </w:rPr>
            </w:pPr>
          </w:p>
          <w:p w14:paraId="3F2C1C2B" w14:textId="77777777" w:rsidR="00013F0D" w:rsidRPr="000C299A" w:rsidRDefault="00E952C3">
            <w:pPr>
              <w:widowControl w:val="0"/>
              <w:numPr>
                <w:ilvl w:val="0"/>
                <w:numId w:val="24"/>
              </w:numPr>
              <w:spacing w:line="240" w:lineRule="auto"/>
              <w:rPr>
                <w:rFonts w:eastAsia="Times New Roman" w:cs="Times New Roman"/>
                <w:szCs w:val="28"/>
              </w:rPr>
            </w:pPr>
            <w:r w:rsidRPr="000C299A">
              <w:rPr>
                <w:rFonts w:eastAsia="Times New Roman" w:cs="Times New Roman"/>
                <w:szCs w:val="28"/>
              </w:rPr>
              <w:t>Hệ thống sẽ hiển thị giao diện cập nhật thông tin học sinh</w:t>
            </w:r>
          </w:p>
          <w:p w14:paraId="1A417D4F" w14:textId="77777777" w:rsidR="00013F0D" w:rsidRPr="000C299A" w:rsidRDefault="00E952C3">
            <w:pPr>
              <w:widowControl w:val="0"/>
              <w:numPr>
                <w:ilvl w:val="0"/>
                <w:numId w:val="24"/>
              </w:numPr>
              <w:spacing w:line="240" w:lineRule="auto"/>
              <w:rPr>
                <w:rFonts w:eastAsia="Times New Roman" w:cs="Times New Roman"/>
                <w:szCs w:val="28"/>
              </w:rPr>
            </w:pPr>
            <w:r w:rsidRPr="000C299A">
              <w:rPr>
                <w:rFonts w:eastAsia="Times New Roman" w:cs="Times New Roman"/>
                <w:szCs w:val="28"/>
              </w:rPr>
              <w:t>Giáo viên nhập họ tên và mã số học sinh cần cập nhật.</w:t>
            </w:r>
          </w:p>
          <w:p w14:paraId="5D70F173" w14:textId="77777777" w:rsidR="00013F0D" w:rsidRPr="000C299A" w:rsidRDefault="00E952C3">
            <w:pPr>
              <w:widowControl w:val="0"/>
              <w:numPr>
                <w:ilvl w:val="0"/>
                <w:numId w:val="24"/>
              </w:numPr>
              <w:spacing w:line="240" w:lineRule="auto"/>
              <w:rPr>
                <w:rFonts w:eastAsia="Times New Roman" w:cs="Times New Roman"/>
                <w:szCs w:val="28"/>
              </w:rPr>
            </w:pPr>
            <w:r w:rsidRPr="000C299A">
              <w:rPr>
                <w:rFonts w:eastAsia="Times New Roman" w:cs="Times New Roman"/>
                <w:szCs w:val="28"/>
              </w:rPr>
              <w:t>Hệ thống hiển thị thông tin học sinh theo theo thông tin đã nhập.</w:t>
            </w:r>
          </w:p>
          <w:p w14:paraId="50EBB9FE" w14:textId="77777777" w:rsidR="00013F0D" w:rsidRPr="000C299A" w:rsidRDefault="00E952C3">
            <w:pPr>
              <w:widowControl w:val="0"/>
              <w:numPr>
                <w:ilvl w:val="0"/>
                <w:numId w:val="24"/>
              </w:numPr>
              <w:spacing w:line="240" w:lineRule="auto"/>
              <w:rPr>
                <w:rFonts w:eastAsia="Times New Roman" w:cs="Times New Roman"/>
                <w:szCs w:val="28"/>
              </w:rPr>
            </w:pPr>
            <w:r w:rsidRPr="000C299A">
              <w:rPr>
                <w:rFonts w:eastAsia="Times New Roman" w:cs="Times New Roman"/>
                <w:szCs w:val="28"/>
              </w:rPr>
              <w:t>Giáo viên tiến hành cập nhật thông tin.</w:t>
            </w:r>
          </w:p>
          <w:p w14:paraId="7E4B30B8" w14:textId="77777777" w:rsidR="00013F0D" w:rsidRPr="000C299A" w:rsidRDefault="00E952C3">
            <w:pPr>
              <w:widowControl w:val="0"/>
              <w:numPr>
                <w:ilvl w:val="0"/>
                <w:numId w:val="24"/>
              </w:numPr>
              <w:spacing w:line="240" w:lineRule="auto"/>
              <w:rPr>
                <w:rFonts w:eastAsia="Times New Roman" w:cs="Times New Roman"/>
                <w:szCs w:val="28"/>
              </w:rPr>
            </w:pPr>
            <w:r w:rsidRPr="000C299A">
              <w:rPr>
                <w:rFonts w:eastAsia="Times New Roman" w:cs="Times New Roman"/>
                <w:szCs w:val="28"/>
              </w:rPr>
              <w:lastRenderedPageBreak/>
              <w:t>Sau khi cập nhật giáo viên chọn lưu.</w:t>
            </w:r>
          </w:p>
          <w:p w14:paraId="2598EED1" w14:textId="77777777" w:rsidR="00013F0D" w:rsidRPr="000C299A" w:rsidRDefault="00E952C3">
            <w:pPr>
              <w:widowControl w:val="0"/>
              <w:numPr>
                <w:ilvl w:val="0"/>
                <w:numId w:val="24"/>
              </w:numPr>
              <w:spacing w:line="240" w:lineRule="auto"/>
              <w:rPr>
                <w:rFonts w:eastAsia="Times New Roman" w:cs="Times New Roman"/>
                <w:szCs w:val="28"/>
              </w:rPr>
            </w:pPr>
            <w:r w:rsidRPr="000C299A">
              <w:rPr>
                <w:rFonts w:eastAsia="Times New Roman" w:cs="Times New Roman"/>
                <w:szCs w:val="28"/>
              </w:rPr>
              <w:t>Hệ thống hiển thị cập nhật thành công và chuyển về giao diện quản lý học sinh.</w:t>
            </w:r>
          </w:p>
          <w:p w14:paraId="770E9805" w14:textId="2249354B" w:rsidR="00013F0D" w:rsidRPr="000C299A" w:rsidRDefault="00E952C3" w:rsidP="000C299A">
            <w:pPr>
              <w:widowControl w:val="0"/>
              <w:spacing w:line="240" w:lineRule="auto"/>
              <w:rPr>
                <w:rFonts w:eastAsia="Times New Roman" w:cs="Times New Roman"/>
                <w:szCs w:val="28"/>
              </w:rPr>
            </w:pPr>
            <w:r w:rsidRPr="000C299A">
              <w:rPr>
                <w:rFonts w:eastAsia="Times New Roman" w:cs="Times New Roman"/>
                <w:szCs w:val="28"/>
              </w:rPr>
              <w:t>A2- Giáo viên truy cập vào</w:t>
            </w:r>
            <w:r w:rsidR="00BE67E1">
              <w:rPr>
                <w:rFonts w:eastAsia="Times New Roman" w:cs="Times New Roman"/>
                <w:szCs w:val="28"/>
                <w:lang w:val="en-US"/>
              </w:rPr>
              <w:t xml:space="preserve"> </w:t>
            </w:r>
            <w:proofErr w:type="spellStart"/>
            <w:r w:rsidR="00BE67E1">
              <w:rPr>
                <w:rFonts w:eastAsia="Times New Roman" w:cs="Times New Roman"/>
                <w:szCs w:val="28"/>
                <w:lang w:val="en-US"/>
              </w:rPr>
              <w:t>tính</w:t>
            </w:r>
            <w:proofErr w:type="spellEnd"/>
            <w:r w:rsidR="00BE67E1">
              <w:rPr>
                <w:rFonts w:eastAsia="Times New Roman" w:cs="Times New Roman"/>
                <w:szCs w:val="28"/>
                <w:lang w:val="en-US"/>
              </w:rPr>
              <w:t xml:space="preserve"> </w:t>
            </w:r>
            <w:proofErr w:type="spellStart"/>
            <w:r w:rsidR="00BE67E1">
              <w:rPr>
                <w:rFonts w:eastAsia="Times New Roman" w:cs="Times New Roman"/>
                <w:szCs w:val="28"/>
                <w:lang w:val="en-US"/>
              </w:rPr>
              <w:t>năng</w:t>
            </w:r>
            <w:proofErr w:type="spellEnd"/>
            <w:r w:rsidR="00BE67E1">
              <w:rPr>
                <w:rFonts w:eastAsia="Times New Roman" w:cs="Times New Roman"/>
                <w:szCs w:val="28"/>
                <w:lang w:val="en-US"/>
              </w:rPr>
              <w:t xml:space="preserve"> </w:t>
            </w:r>
            <w:proofErr w:type="spellStart"/>
            <w:r w:rsidR="00BE67E1">
              <w:rPr>
                <w:rFonts w:eastAsia="Times New Roman" w:cs="Times New Roman"/>
                <w:szCs w:val="28"/>
                <w:lang w:val="en-US"/>
              </w:rPr>
              <w:t>cập</w:t>
            </w:r>
            <w:proofErr w:type="spellEnd"/>
            <w:r w:rsidR="00BE67E1">
              <w:rPr>
                <w:rFonts w:eastAsia="Times New Roman" w:cs="Times New Roman"/>
                <w:szCs w:val="28"/>
                <w:lang w:val="en-US"/>
              </w:rPr>
              <w:t xml:space="preserve"> </w:t>
            </w:r>
            <w:proofErr w:type="spellStart"/>
            <w:r w:rsidR="00BE67E1">
              <w:rPr>
                <w:rFonts w:eastAsia="Times New Roman" w:cs="Times New Roman"/>
                <w:szCs w:val="28"/>
                <w:lang w:val="en-US"/>
              </w:rPr>
              <w:t>nhật</w:t>
            </w:r>
            <w:proofErr w:type="spellEnd"/>
            <w:r w:rsidR="00BE67E1">
              <w:rPr>
                <w:rFonts w:eastAsia="Times New Roman" w:cs="Times New Roman"/>
                <w:szCs w:val="28"/>
                <w:lang w:val="en-US"/>
              </w:rPr>
              <w:t xml:space="preserve"> </w:t>
            </w:r>
            <w:proofErr w:type="spellStart"/>
            <w:r w:rsidR="00BE67E1">
              <w:rPr>
                <w:rFonts w:eastAsia="Times New Roman" w:cs="Times New Roman"/>
                <w:szCs w:val="28"/>
                <w:lang w:val="en-US"/>
              </w:rPr>
              <w:t>thành</w:t>
            </w:r>
            <w:proofErr w:type="spellEnd"/>
            <w:r w:rsidR="00BE67E1">
              <w:rPr>
                <w:rFonts w:eastAsia="Times New Roman" w:cs="Times New Roman"/>
                <w:szCs w:val="28"/>
                <w:lang w:val="en-US"/>
              </w:rPr>
              <w:t xml:space="preserve"> </w:t>
            </w:r>
            <w:proofErr w:type="spellStart"/>
            <w:r w:rsidR="00BE67E1">
              <w:rPr>
                <w:rFonts w:eastAsia="Times New Roman" w:cs="Times New Roman"/>
                <w:szCs w:val="28"/>
                <w:lang w:val="en-US"/>
              </w:rPr>
              <w:t>tích</w:t>
            </w:r>
            <w:proofErr w:type="spellEnd"/>
            <w:r w:rsidRPr="000C299A">
              <w:rPr>
                <w:rFonts w:eastAsia="Times New Roman" w:cs="Times New Roman"/>
                <w:szCs w:val="28"/>
              </w:rPr>
              <w:t>.</w:t>
            </w:r>
          </w:p>
          <w:p w14:paraId="05EAFEB1" w14:textId="05A099D8" w:rsidR="00013F0D" w:rsidRPr="000C299A" w:rsidRDefault="00E952C3" w:rsidP="000C299A">
            <w:pPr>
              <w:widowControl w:val="0"/>
              <w:spacing w:line="240" w:lineRule="auto"/>
              <w:rPr>
                <w:rFonts w:eastAsia="Times New Roman" w:cs="Times New Roman"/>
                <w:szCs w:val="28"/>
              </w:rPr>
            </w:pPr>
            <w:r w:rsidRPr="000C299A">
              <w:rPr>
                <w:rFonts w:eastAsia="Times New Roman" w:cs="Times New Roman"/>
                <w:szCs w:val="28"/>
              </w:rPr>
              <w:t xml:space="preserve">Chuỗi A2 bắt đầu ở bước </w:t>
            </w:r>
            <w:r w:rsidR="00E974A6">
              <w:rPr>
                <w:rFonts w:eastAsia="Times New Roman" w:cs="Times New Roman"/>
                <w:szCs w:val="28"/>
                <w:lang w:val="en-US"/>
              </w:rPr>
              <w:t>5</w:t>
            </w:r>
            <w:r w:rsidRPr="000C299A">
              <w:rPr>
                <w:rFonts w:eastAsia="Times New Roman" w:cs="Times New Roman"/>
                <w:szCs w:val="28"/>
              </w:rPr>
              <w:t xml:space="preserve"> của kịch bản thường</w:t>
            </w:r>
          </w:p>
          <w:p w14:paraId="6FA2CA11" w14:textId="77777777" w:rsidR="00013F0D" w:rsidRPr="000C299A" w:rsidRDefault="00E952C3">
            <w:pPr>
              <w:widowControl w:val="0"/>
              <w:numPr>
                <w:ilvl w:val="0"/>
                <w:numId w:val="25"/>
              </w:numPr>
              <w:spacing w:line="240" w:lineRule="auto"/>
              <w:rPr>
                <w:rFonts w:eastAsia="Times New Roman" w:cs="Times New Roman"/>
                <w:szCs w:val="28"/>
              </w:rPr>
            </w:pPr>
            <w:r w:rsidRPr="000C299A">
              <w:rPr>
                <w:rFonts w:eastAsia="Times New Roman" w:cs="Times New Roman"/>
                <w:szCs w:val="28"/>
              </w:rPr>
              <w:t>Hệ thống sẽ hiển thị giao diện cập nhật thành tích học sinh</w:t>
            </w:r>
          </w:p>
          <w:p w14:paraId="532EDDBE" w14:textId="77777777" w:rsidR="00013F0D" w:rsidRPr="000C299A" w:rsidRDefault="00E952C3">
            <w:pPr>
              <w:widowControl w:val="0"/>
              <w:numPr>
                <w:ilvl w:val="0"/>
                <w:numId w:val="25"/>
              </w:numPr>
              <w:spacing w:line="240" w:lineRule="auto"/>
              <w:rPr>
                <w:rFonts w:eastAsia="Times New Roman" w:cs="Times New Roman"/>
                <w:szCs w:val="28"/>
              </w:rPr>
            </w:pPr>
            <w:r w:rsidRPr="000C299A">
              <w:rPr>
                <w:rFonts w:eastAsia="Times New Roman" w:cs="Times New Roman"/>
                <w:szCs w:val="28"/>
              </w:rPr>
              <w:t>Giáo viên nhập họ tên và mã số học sinh cần cập nhật.</w:t>
            </w:r>
          </w:p>
          <w:p w14:paraId="47FDADB2" w14:textId="77777777" w:rsidR="00013F0D" w:rsidRPr="000C299A" w:rsidRDefault="00E952C3">
            <w:pPr>
              <w:widowControl w:val="0"/>
              <w:numPr>
                <w:ilvl w:val="0"/>
                <w:numId w:val="25"/>
              </w:numPr>
              <w:spacing w:line="240" w:lineRule="auto"/>
              <w:rPr>
                <w:rFonts w:eastAsia="Times New Roman" w:cs="Times New Roman"/>
                <w:szCs w:val="28"/>
              </w:rPr>
            </w:pPr>
            <w:r w:rsidRPr="000C299A">
              <w:rPr>
                <w:rFonts w:eastAsia="Times New Roman" w:cs="Times New Roman"/>
                <w:szCs w:val="28"/>
              </w:rPr>
              <w:t>Hệ thống hiển thị thông tin thành tích học sinh theo theo thông tin đã nhập.</w:t>
            </w:r>
          </w:p>
          <w:p w14:paraId="69FD602D" w14:textId="77777777" w:rsidR="00013F0D" w:rsidRPr="000C299A" w:rsidRDefault="00E952C3">
            <w:pPr>
              <w:widowControl w:val="0"/>
              <w:numPr>
                <w:ilvl w:val="0"/>
                <w:numId w:val="25"/>
              </w:numPr>
              <w:spacing w:line="240" w:lineRule="auto"/>
              <w:rPr>
                <w:rFonts w:eastAsia="Times New Roman" w:cs="Times New Roman"/>
                <w:szCs w:val="28"/>
              </w:rPr>
            </w:pPr>
            <w:r w:rsidRPr="000C299A">
              <w:rPr>
                <w:rFonts w:eastAsia="Times New Roman" w:cs="Times New Roman"/>
                <w:szCs w:val="28"/>
              </w:rPr>
              <w:t>Giáo viên tiến hành cập nhật thành tích học sinh.</w:t>
            </w:r>
          </w:p>
          <w:p w14:paraId="385F885F" w14:textId="77777777" w:rsidR="00013F0D" w:rsidRPr="000C299A" w:rsidRDefault="00E952C3">
            <w:pPr>
              <w:widowControl w:val="0"/>
              <w:numPr>
                <w:ilvl w:val="0"/>
                <w:numId w:val="25"/>
              </w:numPr>
              <w:spacing w:line="240" w:lineRule="auto"/>
              <w:rPr>
                <w:rFonts w:eastAsia="Times New Roman" w:cs="Times New Roman"/>
                <w:szCs w:val="28"/>
              </w:rPr>
            </w:pPr>
            <w:r w:rsidRPr="000C299A">
              <w:rPr>
                <w:rFonts w:eastAsia="Times New Roman" w:cs="Times New Roman"/>
                <w:szCs w:val="28"/>
              </w:rPr>
              <w:t>Sau khi cập nhật giáo viên chọn lưu.</w:t>
            </w:r>
          </w:p>
          <w:p w14:paraId="43FF7F2D" w14:textId="77777777" w:rsidR="00013F0D" w:rsidRPr="000C299A" w:rsidRDefault="00E952C3">
            <w:pPr>
              <w:widowControl w:val="0"/>
              <w:numPr>
                <w:ilvl w:val="0"/>
                <w:numId w:val="25"/>
              </w:numPr>
              <w:spacing w:line="240" w:lineRule="auto"/>
              <w:rPr>
                <w:rFonts w:eastAsia="Times New Roman" w:cs="Times New Roman"/>
                <w:szCs w:val="28"/>
              </w:rPr>
            </w:pPr>
            <w:r w:rsidRPr="000C299A">
              <w:rPr>
                <w:rFonts w:eastAsia="Times New Roman" w:cs="Times New Roman"/>
                <w:szCs w:val="28"/>
              </w:rPr>
              <w:t>Hệ thống hiển thị cập nhật thành công và chuyển về giao diện quản lý học sinh.</w:t>
            </w:r>
          </w:p>
          <w:p w14:paraId="3BBEB2F2" w14:textId="48FB61B4" w:rsidR="00013F0D" w:rsidRPr="00643107" w:rsidRDefault="00E952C3" w:rsidP="000C299A">
            <w:pPr>
              <w:widowControl w:val="0"/>
              <w:spacing w:line="240" w:lineRule="auto"/>
              <w:rPr>
                <w:rFonts w:eastAsia="Times New Roman" w:cs="Times New Roman"/>
                <w:szCs w:val="28"/>
                <w:lang w:val="en-US"/>
              </w:rPr>
            </w:pPr>
            <w:r w:rsidRPr="000C299A">
              <w:rPr>
                <w:rFonts w:eastAsia="Times New Roman" w:cs="Times New Roman"/>
                <w:szCs w:val="28"/>
              </w:rPr>
              <w:t xml:space="preserve">A3-Giáo viên truy cập vào </w:t>
            </w:r>
            <w:proofErr w:type="spellStart"/>
            <w:r w:rsidR="00643107">
              <w:rPr>
                <w:rFonts w:eastAsia="Times New Roman" w:cs="Times New Roman"/>
                <w:szCs w:val="28"/>
                <w:lang w:val="en-US"/>
              </w:rPr>
              <w:t>tính</w:t>
            </w:r>
            <w:proofErr w:type="spellEnd"/>
            <w:r w:rsidR="00643107">
              <w:rPr>
                <w:rFonts w:eastAsia="Times New Roman" w:cs="Times New Roman"/>
                <w:szCs w:val="28"/>
                <w:lang w:val="en-US"/>
              </w:rPr>
              <w:t xml:space="preserve"> </w:t>
            </w:r>
            <w:proofErr w:type="spellStart"/>
            <w:r w:rsidR="00643107">
              <w:rPr>
                <w:rFonts w:eastAsia="Times New Roman" w:cs="Times New Roman"/>
                <w:szCs w:val="28"/>
                <w:lang w:val="en-US"/>
              </w:rPr>
              <w:t>năng</w:t>
            </w:r>
            <w:proofErr w:type="spellEnd"/>
            <w:r w:rsidR="00643107">
              <w:rPr>
                <w:rFonts w:eastAsia="Times New Roman" w:cs="Times New Roman"/>
                <w:szCs w:val="28"/>
                <w:lang w:val="en-US"/>
              </w:rPr>
              <w:t xml:space="preserve"> </w:t>
            </w:r>
            <w:proofErr w:type="spellStart"/>
            <w:r w:rsidR="00643107">
              <w:rPr>
                <w:rFonts w:eastAsia="Times New Roman" w:cs="Times New Roman"/>
                <w:szCs w:val="28"/>
                <w:lang w:val="en-US"/>
              </w:rPr>
              <w:t>cập</w:t>
            </w:r>
            <w:proofErr w:type="spellEnd"/>
            <w:r w:rsidR="00643107">
              <w:rPr>
                <w:rFonts w:eastAsia="Times New Roman" w:cs="Times New Roman"/>
                <w:szCs w:val="28"/>
                <w:lang w:val="en-US"/>
              </w:rPr>
              <w:t xml:space="preserve"> </w:t>
            </w:r>
            <w:proofErr w:type="spellStart"/>
            <w:r w:rsidR="00643107">
              <w:rPr>
                <w:rFonts w:eastAsia="Times New Roman" w:cs="Times New Roman"/>
                <w:szCs w:val="28"/>
                <w:lang w:val="en-US"/>
              </w:rPr>
              <w:t>nhật</w:t>
            </w:r>
            <w:proofErr w:type="spellEnd"/>
            <w:r w:rsidR="00643107">
              <w:rPr>
                <w:rFonts w:eastAsia="Times New Roman" w:cs="Times New Roman"/>
                <w:szCs w:val="28"/>
                <w:lang w:val="en-US"/>
              </w:rPr>
              <w:t xml:space="preserve"> </w:t>
            </w:r>
            <w:proofErr w:type="spellStart"/>
            <w:r w:rsidR="00643107">
              <w:rPr>
                <w:rFonts w:eastAsia="Times New Roman" w:cs="Times New Roman"/>
                <w:szCs w:val="28"/>
                <w:lang w:val="en-US"/>
              </w:rPr>
              <w:t>điểm</w:t>
            </w:r>
            <w:proofErr w:type="spellEnd"/>
            <w:r w:rsidR="00643107">
              <w:rPr>
                <w:rFonts w:eastAsia="Times New Roman" w:cs="Times New Roman"/>
                <w:szCs w:val="28"/>
                <w:lang w:val="en-US"/>
              </w:rPr>
              <w:t xml:space="preserve"> </w:t>
            </w:r>
            <w:proofErr w:type="spellStart"/>
            <w:r w:rsidR="00643107">
              <w:rPr>
                <w:rFonts w:eastAsia="Times New Roman" w:cs="Times New Roman"/>
                <w:szCs w:val="28"/>
                <w:lang w:val="en-US"/>
              </w:rPr>
              <w:t>số</w:t>
            </w:r>
            <w:proofErr w:type="spellEnd"/>
            <w:r w:rsidR="00643107">
              <w:rPr>
                <w:rFonts w:eastAsia="Times New Roman" w:cs="Times New Roman"/>
                <w:szCs w:val="28"/>
                <w:lang w:val="en-US"/>
              </w:rPr>
              <w:t>.</w:t>
            </w:r>
          </w:p>
          <w:p w14:paraId="1DE3C056" w14:textId="0FB4A940" w:rsidR="00013F0D" w:rsidRPr="000C299A" w:rsidRDefault="00E952C3" w:rsidP="000C299A">
            <w:pPr>
              <w:widowControl w:val="0"/>
              <w:spacing w:line="240" w:lineRule="auto"/>
              <w:rPr>
                <w:rFonts w:eastAsia="Times New Roman" w:cs="Times New Roman"/>
                <w:szCs w:val="28"/>
              </w:rPr>
            </w:pPr>
            <w:r w:rsidRPr="000C299A">
              <w:rPr>
                <w:rFonts w:eastAsia="Times New Roman" w:cs="Times New Roman"/>
                <w:szCs w:val="28"/>
              </w:rPr>
              <w:t xml:space="preserve">Chuỗi A3 bắt đầu ở bước </w:t>
            </w:r>
            <w:r w:rsidR="00E974A6">
              <w:rPr>
                <w:rFonts w:eastAsia="Times New Roman" w:cs="Times New Roman"/>
                <w:szCs w:val="28"/>
                <w:lang w:val="en-US"/>
              </w:rPr>
              <w:t xml:space="preserve">5 </w:t>
            </w:r>
            <w:r w:rsidRPr="000C299A">
              <w:rPr>
                <w:rFonts w:eastAsia="Times New Roman" w:cs="Times New Roman"/>
                <w:szCs w:val="28"/>
              </w:rPr>
              <w:t>của kịch bản thường.</w:t>
            </w:r>
          </w:p>
          <w:p w14:paraId="20E9ED3C" w14:textId="77777777" w:rsidR="00013F0D" w:rsidRPr="000C299A" w:rsidRDefault="00E952C3">
            <w:pPr>
              <w:widowControl w:val="0"/>
              <w:numPr>
                <w:ilvl w:val="0"/>
                <w:numId w:val="26"/>
              </w:numPr>
              <w:spacing w:line="240" w:lineRule="auto"/>
              <w:rPr>
                <w:rFonts w:eastAsia="Times New Roman" w:cs="Times New Roman"/>
                <w:szCs w:val="28"/>
              </w:rPr>
            </w:pPr>
            <w:r w:rsidRPr="000C299A">
              <w:rPr>
                <w:rFonts w:eastAsia="Times New Roman" w:cs="Times New Roman"/>
                <w:szCs w:val="28"/>
              </w:rPr>
              <w:t>Hệ thống sẽ hiển thị giao diện cập nhật điểm số học sinh.</w:t>
            </w:r>
          </w:p>
          <w:p w14:paraId="493EE64C" w14:textId="77777777" w:rsidR="00013F0D" w:rsidRPr="000C299A" w:rsidRDefault="00E952C3">
            <w:pPr>
              <w:widowControl w:val="0"/>
              <w:numPr>
                <w:ilvl w:val="0"/>
                <w:numId w:val="26"/>
              </w:numPr>
              <w:spacing w:line="240" w:lineRule="auto"/>
              <w:rPr>
                <w:rFonts w:eastAsia="Times New Roman" w:cs="Times New Roman"/>
                <w:szCs w:val="28"/>
              </w:rPr>
            </w:pPr>
            <w:r w:rsidRPr="000C299A">
              <w:rPr>
                <w:rFonts w:eastAsia="Times New Roman" w:cs="Times New Roman"/>
                <w:szCs w:val="28"/>
              </w:rPr>
              <w:t>Giáo viên nhập họ tên và mã số học sinh cần cập nhật.</w:t>
            </w:r>
          </w:p>
          <w:p w14:paraId="0D15C0BD" w14:textId="77777777" w:rsidR="00013F0D" w:rsidRPr="000C299A" w:rsidRDefault="00E952C3">
            <w:pPr>
              <w:widowControl w:val="0"/>
              <w:numPr>
                <w:ilvl w:val="0"/>
                <w:numId w:val="26"/>
              </w:numPr>
              <w:spacing w:line="240" w:lineRule="auto"/>
              <w:rPr>
                <w:rFonts w:eastAsia="Times New Roman" w:cs="Times New Roman"/>
                <w:szCs w:val="28"/>
              </w:rPr>
            </w:pPr>
            <w:r w:rsidRPr="000C299A">
              <w:rPr>
                <w:rFonts w:eastAsia="Times New Roman" w:cs="Times New Roman"/>
                <w:szCs w:val="28"/>
              </w:rPr>
              <w:t>Hệ thống hiển thị thông tin điểm số học sinh theo thông tin đã nhập.</w:t>
            </w:r>
          </w:p>
          <w:p w14:paraId="168FBEF2" w14:textId="77777777" w:rsidR="00013F0D" w:rsidRPr="000C299A" w:rsidRDefault="00E952C3">
            <w:pPr>
              <w:widowControl w:val="0"/>
              <w:numPr>
                <w:ilvl w:val="0"/>
                <w:numId w:val="26"/>
              </w:numPr>
              <w:spacing w:line="240" w:lineRule="auto"/>
              <w:rPr>
                <w:rFonts w:eastAsia="Times New Roman" w:cs="Times New Roman"/>
                <w:szCs w:val="28"/>
              </w:rPr>
            </w:pPr>
            <w:r w:rsidRPr="000C299A">
              <w:rPr>
                <w:rFonts w:eastAsia="Times New Roman" w:cs="Times New Roman"/>
                <w:szCs w:val="28"/>
              </w:rPr>
              <w:t>Giáo viên tiến hành cập nhật điểm số học sinh.</w:t>
            </w:r>
          </w:p>
          <w:p w14:paraId="239D0ACE" w14:textId="77777777" w:rsidR="00013F0D" w:rsidRPr="000C299A" w:rsidRDefault="00E952C3">
            <w:pPr>
              <w:widowControl w:val="0"/>
              <w:numPr>
                <w:ilvl w:val="0"/>
                <w:numId w:val="26"/>
              </w:numPr>
              <w:spacing w:line="240" w:lineRule="auto"/>
              <w:rPr>
                <w:rFonts w:eastAsia="Times New Roman" w:cs="Times New Roman"/>
                <w:szCs w:val="28"/>
              </w:rPr>
            </w:pPr>
            <w:r w:rsidRPr="000C299A">
              <w:rPr>
                <w:rFonts w:eastAsia="Times New Roman" w:cs="Times New Roman"/>
                <w:szCs w:val="28"/>
              </w:rPr>
              <w:t>Sau khi cập nhật giáo viên chọn lưu.</w:t>
            </w:r>
          </w:p>
          <w:p w14:paraId="5AB43FD9" w14:textId="77777777" w:rsidR="00013F0D" w:rsidRPr="000C299A" w:rsidRDefault="00E952C3">
            <w:pPr>
              <w:widowControl w:val="0"/>
              <w:numPr>
                <w:ilvl w:val="0"/>
                <w:numId w:val="26"/>
              </w:numPr>
              <w:spacing w:line="240" w:lineRule="auto"/>
              <w:rPr>
                <w:rFonts w:eastAsia="Times New Roman" w:cs="Times New Roman"/>
                <w:szCs w:val="28"/>
              </w:rPr>
            </w:pPr>
            <w:r w:rsidRPr="000C299A">
              <w:rPr>
                <w:rFonts w:eastAsia="Times New Roman" w:cs="Times New Roman"/>
                <w:szCs w:val="28"/>
              </w:rPr>
              <w:t>Hệ thống hiển thị cập nhật thành công và chuyển về giao diện quản lý học sinh.</w:t>
            </w:r>
          </w:p>
          <w:p w14:paraId="50025ED1" w14:textId="1F6B56BE" w:rsidR="00013F0D" w:rsidRPr="000C299A" w:rsidRDefault="00E952C3" w:rsidP="000C299A">
            <w:pPr>
              <w:widowControl w:val="0"/>
              <w:spacing w:line="240" w:lineRule="auto"/>
              <w:rPr>
                <w:rFonts w:eastAsia="Times New Roman" w:cs="Times New Roman"/>
                <w:szCs w:val="28"/>
              </w:rPr>
            </w:pPr>
            <w:r w:rsidRPr="000C299A">
              <w:rPr>
                <w:rFonts w:eastAsia="Times New Roman" w:cs="Times New Roman"/>
                <w:szCs w:val="28"/>
              </w:rPr>
              <w:t xml:space="preserve">A4- Giáo viên truy cập vào </w:t>
            </w:r>
            <w:proofErr w:type="spellStart"/>
            <w:r w:rsidR="00643107">
              <w:rPr>
                <w:rFonts w:eastAsia="Times New Roman" w:cs="Times New Roman"/>
                <w:szCs w:val="28"/>
                <w:lang w:val="en-US"/>
              </w:rPr>
              <w:t>tính</w:t>
            </w:r>
            <w:proofErr w:type="spellEnd"/>
            <w:r w:rsidR="00643107">
              <w:rPr>
                <w:rFonts w:eastAsia="Times New Roman" w:cs="Times New Roman"/>
                <w:szCs w:val="28"/>
                <w:lang w:val="en-US"/>
              </w:rPr>
              <w:t xml:space="preserve"> </w:t>
            </w:r>
            <w:proofErr w:type="spellStart"/>
            <w:r w:rsidR="00643107">
              <w:rPr>
                <w:rFonts w:eastAsia="Times New Roman" w:cs="Times New Roman"/>
                <w:szCs w:val="28"/>
                <w:lang w:val="en-US"/>
              </w:rPr>
              <w:t>năng</w:t>
            </w:r>
            <w:proofErr w:type="spellEnd"/>
            <w:r w:rsidR="00643107">
              <w:rPr>
                <w:rFonts w:eastAsia="Times New Roman" w:cs="Times New Roman"/>
                <w:szCs w:val="28"/>
                <w:lang w:val="en-US"/>
              </w:rPr>
              <w:t xml:space="preserve"> </w:t>
            </w:r>
            <w:r w:rsidRPr="000C299A">
              <w:rPr>
                <w:rFonts w:eastAsia="Times New Roman" w:cs="Times New Roman"/>
                <w:szCs w:val="28"/>
              </w:rPr>
              <w:t>xem thông tin.</w:t>
            </w:r>
          </w:p>
          <w:p w14:paraId="05FC62DA" w14:textId="104B082F" w:rsidR="00013F0D" w:rsidRPr="000C299A" w:rsidRDefault="00E952C3" w:rsidP="000C299A">
            <w:pPr>
              <w:widowControl w:val="0"/>
              <w:spacing w:line="240" w:lineRule="auto"/>
              <w:rPr>
                <w:rFonts w:eastAsia="Times New Roman" w:cs="Times New Roman"/>
                <w:szCs w:val="28"/>
              </w:rPr>
            </w:pPr>
            <w:r w:rsidRPr="000C299A">
              <w:rPr>
                <w:rFonts w:eastAsia="Times New Roman" w:cs="Times New Roman"/>
                <w:szCs w:val="28"/>
              </w:rPr>
              <w:t xml:space="preserve">Chuỗi A4 bắt đầu ở bước </w:t>
            </w:r>
            <w:r w:rsidR="00E974A6">
              <w:rPr>
                <w:rFonts w:eastAsia="Times New Roman" w:cs="Times New Roman"/>
                <w:szCs w:val="28"/>
                <w:lang w:val="en-US"/>
              </w:rPr>
              <w:t>5</w:t>
            </w:r>
            <w:r w:rsidRPr="000C299A">
              <w:rPr>
                <w:rFonts w:eastAsia="Times New Roman" w:cs="Times New Roman"/>
                <w:szCs w:val="28"/>
              </w:rPr>
              <w:t xml:space="preserve"> của kịch bản thường.</w:t>
            </w:r>
          </w:p>
          <w:p w14:paraId="5D40C2D6" w14:textId="77777777" w:rsidR="00013F0D" w:rsidRPr="000C299A" w:rsidRDefault="00E952C3">
            <w:pPr>
              <w:widowControl w:val="0"/>
              <w:numPr>
                <w:ilvl w:val="0"/>
                <w:numId w:val="27"/>
              </w:numPr>
              <w:spacing w:line="240" w:lineRule="auto"/>
              <w:rPr>
                <w:rFonts w:eastAsia="Times New Roman" w:cs="Times New Roman"/>
                <w:szCs w:val="28"/>
              </w:rPr>
            </w:pPr>
            <w:r w:rsidRPr="000C299A">
              <w:rPr>
                <w:rFonts w:eastAsia="Times New Roman" w:cs="Times New Roman"/>
                <w:szCs w:val="28"/>
              </w:rPr>
              <w:t>Hệ thống sẽ hiển thị giao diện thông tin học sinh.</w:t>
            </w:r>
          </w:p>
          <w:p w14:paraId="187F62A9" w14:textId="77777777" w:rsidR="00013F0D" w:rsidRPr="000C299A" w:rsidRDefault="00E952C3">
            <w:pPr>
              <w:widowControl w:val="0"/>
              <w:numPr>
                <w:ilvl w:val="0"/>
                <w:numId w:val="27"/>
              </w:numPr>
              <w:spacing w:line="240" w:lineRule="auto"/>
              <w:rPr>
                <w:rFonts w:eastAsia="Times New Roman" w:cs="Times New Roman"/>
                <w:szCs w:val="28"/>
              </w:rPr>
            </w:pPr>
            <w:r w:rsidRPr="000C299A">
              <w:rPr>
                <w:rFonts w:eastAsia="Times New Roman" w:cs="Times New Roman"/>
                <w:szCs w:val="28"/>
              </w:rPr>
              <w:t>Giáo viên nhập họ tên và mã số học sinh cần tìm.</w:t>
            </w:r>
          </w:p>
          <w:p w14:paraId="69F8BBD8" w14:textId="77777777" w:rsidR="00013F0D" w:rsidRPr="000C299A" w:rsidRDefault="00E952C3">
            <w:pPr>
              <w:widowControl w:val="0"/>
              <w:numPr>
                <w:ilvl w:val="0"/>
                <w:numId w:val="27"/>
              </w:numPr>
              <w:spacing w:line="240" w:lineRule="auto"/>
              <w:rPr>
                <w:rFonts w:eastAsia="Times New Roman" w:cs="Times New Roman"/>
                <w:szCs w:val="28"/>
              </w:rPr>
            </w:pPr>
            <w:r w:rsidRPr="000C299A">
              <w:rPr>
                <w:rFonts w:eastAsia="Times New Roman" w:cs="Times New Roman"/>
                <w:szCs w:val="28"/>
              </w:rPr>
              <w:t>Hệ thống sẽ hiển thị chi tiết thông tin học sinh theo thông tin đã nhập.</w:t>
            </w:r>
          </w:p>
          <w:p w14:paraId="064B2E21" w14:textId="6368AE3E" w:rsidR="00013F0D" w:rsidRPr="000C299A" w:rsidRDefault="00E952C3" w:rsidP="000C299A">
            <w:pPr>
              <w:widowControl w:val="0"/>
              <w:spacing w:line="240" w:lineRule="auto"/>
              <w:rPr>
                <w:rFonts w:eastAsia="Times New Roman" w:cs="Times New Roman"/>
                <w:szCs w:val="28"/>
              </w:rPr>
            </w:pPr>
            <w:r w:rsidRPr="000C299A">
              <w:rPr>
                <w:rFonts w:eastAsia="Times New Roman" w:cs="Times New Roman"/>
                <w:szCs w:val="28"/>
              </w:rPr>
              <w:t>A5-Giáo viên truy cập vào tính năng</w:t>
            </w:r>
            <w:r w:rsidR="00643107">
              <w:rPr>
                <w:rFonts w:eastAsia="Times New Roman" w:cs="Times New Roman"/>
                <w:szCs w:val="28"/>
                <w:lang w:val="en-US"/>
              </w:rPr>
              <w:t xml:space="preserve"> </w:t>
            </w:r>
            <w:proofErr w:type="spellStart"/>
            <w:r w:rsidR="00643107">
              <w:rPr>
                <w:rFonts w:eastAsia="Times New Roman" w:cs="Times New Roman"/>
                <w:szCs w:val="28"/>
                <w:lang w:val="en-US"/>
              </w:rPr>
              <w:t>xem</w:t>
            </w:r>
            <w:proofErr w:type="spellEnd"/>
            <w:r w:rsidRPr="000C299A">
              <w:rPr>
                <w:rFonts w:eastAsia="Times New Roman" w:cs="Times New Roman"/>
                <w:szCs w:val="28"/>
              </w:rPr>
              <w:t xml:space="preserve"> quá trình học tập.</w:t>
            </w:r>
          </w:p>
          <w:p w14:paraId="54D460F3" w14:textId="2F09F7AD" w:rsidR="00013F0D" w:rsidRPr="000C299A" w:rsidRDefault="00E952C3" w:rsidP="000C299A">
            <w:pPr>
              <w:widowControl w:val="0"/>
              <w:spacing w:line="240" w:lineRule="auto"/>
              <w:rPr>
                <w:rFonts w:eastAsia="Times New Roman" w:cs="Times New Roman"/>
                <w:szCs w:val="28"/>
              </w:rPr>
            </w:pPr>
            <w:r w:rsidRPr="000C299A">
              <w:rPr>
                <w:rFonts w:eastAsia="Times New Roman" w:cs="Times New Roman"/>
                <w:szCs w:val="28"/>
              </w:rPr>
              <w:t xml:space="preserve">Chuỗi A5 bắt đầu ở bước </w:t>
            </w:r>
            <w:r w:rsidR="00E974A6">
              <w:rPr>
                <w:rFonts w:eastAsia="Times New Roman" w:cs="Times New Roman"/>
                <w:szCs w:val="28"/>
                <w:lang w:val="en-US"/>
              </w:rPr>
              <w:t>5</w:t>
            </w:r>
            <w:r w:rsidRPr="000C299A">
              <w:rPr>
                <w:rFonts w:eastAsia="Times New Roman" w:cs="Times New Roman"/>
                <w:szCs w:val="28"/>
              </w:rPr>
              <w:t xml:space="preserve"> của kịch bản thường.</w:t>
            </w:r>
          </w:p>
          <w:p w14:paraId="72983A98" w14:textId="77777777" w:rsidR="00013F0D" w:rsidRPr="00222900" w:rsidRDefault="00E952C3">
            <w:pPr>
              <w:pStyle w:val="ListParagraph"/>
              <w:widowControl w:val="0"/>
              <w:numPr>
                <w:ilvl w:val="0"/>
                <w:numId w:val="95"/>
              </w:numPr>
              <w:spacing w:line="240" w:lineRule="auto"/>
              <w:rPr>
                <w:rFonts w:eastAsia="Times New Roman" w:cs="Times New Roman"/>
                <w:szCs w:val="28"/>
              </w:rPr>
            </w:pPr>
            <w:r w:rsidRPr="00222900">
              <w:rPr>
                <w:rFonts w:eastAsia="Times New Roman" w:cs="Times New Roman"/>
                <w:szCs w:val="28"/>
              </w:rPr>
              <w:t>Hệ thống sẽ hiển thị giao diện quá trình học tập của học sinh.</w:t>
            </w:r>
          </w:p>
          <w:p w14:paraId="550CBDC6" w14:textId="77777777" w:rsidR="00013F0D" w:rsidRPr="00222900" w:rsidRDefault="00E952C3">
            <w:pPr>
              <w:pStyle w:val="ListParagraph"/>
              <w:widowControl w:val="0"/>
              <w:numPr>
                <w:ilvl w:val="0"/>
                <w:numId w:val="95"/>
              </w:numPr>
              <w:spacing w:line="240" w:lineRule="auto"/>
              <w:rPr>
                <w:rFonts w:eastAsia="Times New Roman" w:cs="Times New Roman"/>
                <w:szCs w:val="28"/>
              </w:rPr>
            </w:pPr>
            <w:r w:rsidRPr="00222900">
              <w:rPr>
                <w:rFonts w:eastAsia="Times New Roman" w:cs="Times New Roman"/>
                <w:szCs w:val="28"/>
              </w:rPr>
              <w:t>Giáo viên nhập họ tên và mã số học sinh cần tìm.</w:t>
            </w:r>
          </w:p>
          <w:p w14:paraId="64D925C7" w14:textId="77777777" w:rsidR="00013F0D" w:rsidRPr="00222900" w:rsidRDefault="00E952C3">
            <w:pPr>
              <w:pStyle w:val="ListParagraph"/>
              <w:widowControl w:val="0"/>
              <w:numPr>
                <w:ilvl w:val="0"/>
                <w:numId w:val="95"/>
              </w:numPr>
              <w:spacing w:line="240" w:lineRule="auto"/>
              <w:rPr>
                <w:rFonts w:eastAsia="Times New Roman" w:cs="Times New Roman"/>
                <w:szCs w:val="28"/>
              </w:rPr>
            </w:pPr>
            <w:r w:rsidRPr="00222900">
              <w:rPr>
                <w:rFonts w:eastAsia="Times New Roman" w:cs="Times New Roman"/>
                <w:szCs w:val="28"/>
              </w:rPr>
              <w:t xml:space="preserve">Hệ thống sẽ hiển thị chi tiết quá trình học tập của học sinh qua  từng học kì và niên khóa theo thông </w:t>
            </w:r>
            <w:r w:rsidRPr="00222900">
              <w:rPr>
                <w:rFonts w:eastAsia="Times New Roman" w:cs="Times New Roman"/>
                <w:szCs w:val="28"/>
              </w:rPr>
              <w:lastRenderedPageBreak/>
              <w:t>tin nhập vào.</w:t>
            </w:r>
          </w:p>
        </w:tc>
      </w:tr>
      <w:tr w:rsidR="00013F0D" w:rsidRPr="000C299A" w14:paraId="6F32AC1E" w14:textId="77777777" w:rsidTr="000C299A">
        <w:trPr>
          <w:trHeight w:val="545"/>
        </w:trPr>
        <w:tc>
          <w:tcPr>
            <w:tcW w:w="3145" w:type="dxa"/>
            <w:shd w:val="clear" w:color="auto" w:fill="auto"/>
            <w:tcMar>
              <w:top w:w="100" w:type="dxa"/>
              <w:left w:w="100" w:type="dxa"/>
              <w:bottom w:w="100" w:type="dxa"/>
              <w:right w:w="100" w:type="dxa"/>
            </w:tcMar>
            <w:vAlign w:val="center"/>
          </w:tcPr>
          <w:p w14:paraId="68DB13AB" w14:textId="77777777" w:rsidR="00013F0D" w:rsidRPr="000C299A" w:rsidRDefault="00E952C3" w:rsidP="000C299A">
            <w:pPr>
              <w:widowControl w:val="0"/>
              <w:spacing w:line="240" w:lineRule="auto"/>
              <w:rPr>
                <w:rFonts w:eastAsia="Times New Roman" w:cs="Times New Roman"/>
                <w:b/>
                <w:szCs w:val="28"/>
              </w:rPr>
            </w:pPr>
            <w:r w:rsidRPr="000C299A">
              <w:rPr>
                <w:rFonts w:eastAsia="Times New Roman" w:cs="Times New Roman"/>
                <w:b/>
                <w:szCs w:val="28"/>
              </w:rPr>
              <w:lastRenderedPageBreak/>
              <w:t>Kết quả</w:t>
            </w:r>
          </w:p>
        </w:tc>
        <w:tc>
          <w:tcPr>
            <w:tcW w:w="6636" w:type="dxa"/>
            <w:shd w:val="clear" w:color="auto" w:fill="auto"/>
            <w:tcMar>
              <w:top w:w="100" w:type="dxa"/>
              <w:left w:w="100" w:type="dxa"/>
              <w:bottom w:w="100" w:type="dxa"/>
              <w:right w:w="100" w:type="dxa"/>
            </w:tcMar>
            <w:vAlign w:val="center"/>
          </w:tcPr>
          <w:p w14:paraId="378E7531" w14:textId="77777777" w:rsidR="00013F0D" w:rsidRPr="000C299A" w:rsidRDefault="00E952C3" w:rsidP="000C299A">
            <w:pPr>
              <w:widowControl w:val="0"/>
              <w:spacing w:line="240" w:lineRule="auto"/>
              <w:rPr>
                <w:rFonts w:eastAsia="Times New Roman" w:cs="Times New Roman"/>
                <w:szCs w:val="28"/>
              </w:rPr>
            </w:pPr>
            <w:r w:rsidRPr="000C299A">
              <w:rPr>
                <w:rFonts w:eastAsia="Times New Roman" w:cs="Times New Roman"/>
                <w:szCs w:val="28"/>
              </w:rPr>
              <w:t>Hoàn thành quá trình quản lý lớp học.</w:t>
            </w:r>
          </w:p>
        </w:tc>
      </w:tr>
    </w:tbl>
    <w:p w14:paraId="14F3E73B" w14:textId="1E49B719" w:rsidR="00013F0D" w:rsidRPr="001E57AD" w:rsidRDefault="00013F0D" w:rsidP="00FE79D7">
      <w:bookmarkStart w:id="263" w:name="_pmcenj2ep4a7" w:colFirst="0" w:colLast="0"/>
      <w:bookmarkStart w:id="264" w:name="_ehwpeunuwvsb" w:colFirst="0" w:colLast="0"/>
      <w:bookmarkEnd w:id="263"/>
      <w:bookmarkEnd w:id="264"/>
    </w:p>
    <w:p w14:paraId="6BFA7708" w14:textId="7CC9D381" w:rsidR="00013F0D" w:rsidRDefault="000C299A">
      <w:pPr>
        <w:pStyle w:val="Heading3"/>
        <w:rPr>
          <w:lang w:val="en-US"/>
        </w:rPr>
      </w:pPr>
      <w:bookmarkStart w:id="265" w:name="_nprsraua7sg" w:colFirst="0" w:colLast="0"/>
      <w:bookmarkEnd w:id="265"/>
      <w:r>
        <w:rPr>
          <w:lang w:val="en-US"/>
        </w:rPr>
        <w:t xml:space="preserve"> </w:t>
      </w:r>
      <w:bookmarkStart w:id="266" w:name="_Toc119444969"/>
      <w:r>
        <w:t>Use case “Tiếp nhận thư góp ý</w:t>
      </w:r>
      <w:r w:rsidR="00E952C3" w:rsidRPr="001E57AD">
        <w:t>”</w:t>
      </w:r>
      <w:r>
        <w:rPr>
          <w:lang w:val="en-US"/>
        </w:rPr>
        <w:t>.</w:t>
      </w:r>
      <w:bookmarkEnd w:id="266"/>
    </w:p>
    <w:p w14:paraId="61573AD6" w14:textId="68AFCDE7" w:rsidR="000C299A" w:rsidRPr="000C299A" w:rsidRDefault="000C299A" w:rsidP="000C299A">
      <w:pPr>
        <w:spacing w:before="240" w:after="240"/>
        <w:ind w:firstLine="720"/>
        <w:jc w:val="both"/>
        <w:rPr>
          <w:rFonts w:eastAsia="Times New Roman" w:cs="Times New Roman"/>
          <w:szCs w:val="28"/>
        </w:rPr>
      </w:pPr>
      <w:r w:rsidRPr="000C299A">
        <w:rPr>
          <w:rFonts w:eastAsia="Times New Roman" w:cs="Times New Roman"/>
          <w:szCs w:val="28"/>
        </w:rPr>
        <w:t xml:space="preserve">Chức năng “ Tiếp nhận thư góp ý” là một trong những chức năng của actor </w:t>
      </w:r>
      <w:proofErr w:type="spellStart"/>
      <w:r w:rsidRPr="000C299A">
        <w:rPr>
          <w:rFonts w:eastAsia="Times New Roman" w:cs="Times New Roman"/>
          <w:szCs w:val="28"/>
          <w:lang w:val="en-US"/>
        </w:rPr>
        <w:t>Quản</w:t>
      </w:r>
      <w:proofErr w:type="spellEnd"/>
      <w:r w:rsidRPr="000C299A">
        <w:rPr>
          <w:rFonts w:eastAsia="Times New Roman" w:cs="Times New Roman"/>
          <w:szCs w:val="28"/>
          <w:lang w:val="en-US"/>
        </w:rPr>
        <w:t xml:space="preserve"> </w:t>
      </w:r>
      <w:proofErr w:type="spellStart"/>
      <w:r w:rsidRPr="000C299A">
        <w:rPr>
          <w:rFonts w:eastAsia="Times New Roman" w:cs="Times New Roman"/>
          <w:szCs w:val="28"/>
          <w:lang w:val="en-US"/>
        </w:rPr>
        <w:t>trị</w:t>
      </w:r>
      <w:proofErr w:type="spellEnd"/>
      <w:r w:rsidRPr="000C299A">
        <w:rPr>
          <w:rFonts w:eastAsia="Times New Roman" w:cs="Times New Roman"/>
          <w:szCs w:val="28"/>
          <w:lang w:val="en-US"/>
        </w:rPr>
        <w:t xml:space="preserve"> </w:t>
      </w:r>
      <w:proofErr w:type="spellStart"/>
      <w:r w:rsidRPr="000C299A">
        <w:rPr>
          <w:rFonts w:eastAsia="Times New Roman" w:cs="Times New Roman"/>
          <w:szCs w:val="28"/>
          <w:lang w:val="en-US"/>
        </w:rPr>
        <w:t>viên</w:t>
      </w:r>
      <w:proofErr w:type="spellEnd"/>
      <w:r w:rsidRPr="000C299A">
        <w:rPr>
          <w:rFonts w:eastAsia="Times New Roman" w:cs="Times New Roman"/>
          <w:szCs w:val="28"/>
          <w:lang w:val="en-US"/>
        </w:rPr>
        <w:t xml:space="preserve"> </w:t>
      </w:r>
      <w:r w:rsidRPr="000C299A">
        <w:rPr>
          <w:rFonts w:eastAsia="Times New Roman" w:cs="Times New Roman"/>
          <w:szCs w:val="28"/>
        </w:rPr>
        <w:t>được thể hiện trong</w:t>
      </w:r>
      <w:r w:rsidR="00F250AC">
        <w:rPr>
          <w:rFonts w:eastAsia="Times New Roman" w:cs="Times New Roman"/>
          <w:szCs w:val="28"/>
          <w:lang w:val="en-US"/>
        </w:rPr>
        <w:t xml:space="preserve"> </w:t>
      </w:r>
      <w:r w:rsidR="00F250AC">
        <w:rPr>
          <w:rFonts w:eastAsia="Times New Roman" w:cs="Times New Roman"/>
          <w:szCs w:val="28"/>
          <w:lang w:val="en-US"/>
        </w:rPr>
        <w:fldChar w:fldCharType="begin"/>
      </w:r>
      <w:r w:rsidR="00F250AC">
        <w:rPr>
          <w:rFonts w:eastAsia="Times New Roman" w:cs="Times New Roman"/>
          <w:szCs w:val="28"/>
          <w:lang w:val="en-US"/>
        </w:rPr>
        <w:instrText xml:space="preserve"> REF _Ref118850419 \h </w:instrText>
      </w:r>
      <w:r w:rsidR="00F250AC">
        <w:rPr>
          <w:rFonts w:eastAsia="Times New Roman" w:cs="Times New Roman"/>
          <w:szCs w:val="28"/>
          <w:lang w:val="en-US"/>
        </w:rPr>
      </w:r>
      <w:r w:rsidR="00F250AC">
        <w:rPr>
          <w:rFonts w:eastAsia="Times New Roman" w:cs="Times New Roman"/>
          <w:szCs w:val="28"/>
          <w:lang w:val="en-US"/>
        </w:rPr>
        <w:fldChar w:fldCharType="separate"/>
      </w:r>
      <w:r w:rsidR="00A97CFA">
        <w:t xml:space="preserve">Hình </w:t>
      </w:r>
      <w:r w:rsidR="00A97CFA">
        <w:rPr>
          <w:noProof/>
        </w:rPr>
        <w:t>2</w:t>
      </w:r>
      <w:r w:rsidR="00A97CFA">
        <w:t>.</w:t>
      </w:r>
      <w:r w:rsidR="00A97CFA">
        <w:rPr>
          <w:noProof/>
        </w:rPr>
        <w:t>4</w:t>
      </w:r>
      <w:r w:rsidR="00F250AC">
        <w:rPr>
          <w:rFonts w:eastAsia="Times New Roman" w:cs="Times New Roman"/>
          <w:szCs w:val="28"/>
          <w:lang w:val="en-US"/>
        </w:rPr>
        <w:fldChar w:fldCharType="end"/>
      </w:r>
      <w:r w:rsidRPr="000C299A">
        <w:rPr>
          <w:rFonts w:eastAsia="Times New Roman" w:cs="Times New Roman"/>
          <w:szCs w:val="28"/>
        </w:rPr>
        <w:t>. Cho phép Quản</w:t>
      </w:r>
      <w:r w:rsidR="00F250AC">
        <w:rPr>
          <w:rFonts w:eastAsia="Times New Roman" w:cs="Times New Roman"/>
          <w:szCs w:val="28"/>
          <w:lang w:val="en-US"/>
        </w:rPr>
        <w:t xml:space="preserve"> </w:t>
      </w:r>
      <w:proofErr w:type="spellStart"/>
      <w:r w:rsidR="00F250AC">
        <w:rPr>
          <w:rFonts w:eastAsia="Times New Roman" w:cs="Times New Roman"/>
          <w:szCs w:val="28"/>
          <w:lang w:val="en-US"/>
        </w:rPr>
        <w:t>trị</w:t>
      </w:r>
      <w:proofErr w:type="spellEnd"/>
      <w:r w:rsidR="00F250AC">
        <w:rPr>
          <w:rFonts w:eastAsia="Times New Roman" w:cs="Times New Roman"/>
          <w:szCs w:val="28"/>
          <w:lang w:val="en-US"/>
        </w:rPr>
        <w:t xml:space="preserve"> </w:t>
      </w:r>
      <w:proofErr w:type="spellStart"/>
      <w:r w:rsidR="00F250AC">
        <w:rPr>
          <w:rFonts w:eastAsia="Times New Roman" w:cs="Times New Roman"/>
          <w:szCs w:val="28"/>
          <w:lang w:val="en-US"/>
        </w:rPr>
        <w:t>viên</w:t>
      </w:r>
      <w:proofErr w:type="spellEnd"/>
      <w:r w:rsidRPr="000C299A">
        <w:rPr>
          <w:rFonts w:eastAsia="Times New Roman" w:cs="Times New Roman"/>
          <w:szCs w:val="28"/>
        </w:rPr>
        <w:t xml:space="preserve"> truy cập vào hệ thống</w:t>
      </w:r>
      <w:r w:rsidRPr="000C299A">
        <w:rPr>
          <w:rFonts w:eastAsia="Times New Roman" w:cs="Times New Roman"/>
          <w:szCs w:val="28"/>
          <w:lang w:val="en-US"/>
        </w:rPr>
        <w:t xml:space="preserve"> </w:t>
      </w:r>
      <w:proofErr w:type="spellStart"/>
      <w:r w:rsidRPr="000C299A">
        <w:rPr>
          <w:rFonts w:eastAsia="Times New Roman" w:cs="Times New Roman"/>
          <w:szCs w:val="28"/>
          <w:lang w:val="en-US"/>
        </w:rPr>
        <w:t>để</w:t>
      </w:r>
      <w:proofErr w:type="spellEnd"/>
      <w:r w:rsidRPr="000C299A">
        <w:rPr>
          <w:rFonts w:eastAsia="Times New Roman" w:cs="Times New Roman"/>
          <w:szCs w:val="28"/>
          <w:lang w:val="en-US"/>
        </w:rPr>
        <w:t xml:space="preserve"> </w:t>
      </w:r>
      <w:proofErr w:type="spellStart"/>
      <w:r w:rsidRPr="000C299A">
        <w:rPr>
          <w:rFonts w:eastAsia="Times New Roman" w:cs="Times New Roman"/>
          <w:szCs w:val="28"/>
          <w:lang w:val="en-US"/>
        </w:rPr>
        <w:t>tiếp</w:t>
      </w:r>
      <w:proofErr w:type="spellEnd"/>
      <w:r w:rsidRPr="000C299A">
        <w:rPr>
          <w:rFonts w:eastAsia="Times New Roman" w:cs="Times New Roman"/>
          <w:szCs w:val="28"/>
          <w:lang w:val="en-US"/>
        </w:rPr>
        <w:t xml:space="preserve"> </w:t>
      </w:r>
      <w:proofErr w:type="spellStart"/>
      <w:r w:rsidRPr="000C299A">
        <w:rPr>
          <w:rFonts w:eastAsia="Times New Roman" w:cs="Times New Roman"/>
          <w:szCs w:val="28"/>
          <w:lang w:val="en-US"/>
        </w:rPr>
        <w:t>nhận</w:t>
      </w:r>
      <w:proofErr w:type="spellEnd"/>
      <w:r w:rsidRPr="000C299A">
        <w:rPr>
          <w:rFonts w:eastAsia="Times New Roman" w:cs="Times New Roman"/>
          <w:szCs w:val="28"/>
          <w:lang w:val="en-US"/>
        </w:rPr>
        <w:t xml:space="preserve"> </w:t>
      </w:r>
      <w:proofErr w:type="spellStart"/>
      <w:r w:rsidRPr="000C299A">
        <w:rPr>
          <w:rFonts w:eastAsia="Times New Roman" w:cs="Times New Roman"/>
          <w:szCs w:val="28"/>
          <w:lang w:val="en-US"/>
        </w:rPr>
        <w:t>và</w:t>
      </w:r>
      <w:proofErr w:type="spellEnd"/>
      <w:r w:rsidRPr="000C299A">
        <w:rPr>
          <w:rFonts w:eastAsia="Times New Roman" w:cs="Times New Roman"/>
          <w:szCs w:val="28"/>
          <w:lang w:val="en-US"/>
        </w:rPr>
        <w:t xml:space="preserve"> </w:t>
      </w:r>
      <w:proofErr w:type="spellStart"/>
      <w:r w:rsidRPr="000C299A">
        <w:rPr>
          <w:rFonts w:eastAsia="Times New Roman" w:cs="Times New Roman"/>
          <w:szCs w:val="28"/>
          <w:lang w:val="en-US"/>
        </w:rPr>
        <w:t>phản</w:t>
      </w:r>
      <w:proofErr w:type="spellEnd"/>
      <w:r w:rsidRPr="000C299A">
        <w:rPr>
          <w:rFonts w:eastAsia="Times New Roman" w:cs="Times New Roman"/>
          <w:szCs w:val="28"/>
          <w:lang w:val="en-US"/>
        </w:rPr>
        <w:t xml:space="preserve"> </w:t>
      </w:r>
      <w:proofErr w:type="spellStart"/>
      <w:r w:rsidRPr="000C299A">
        <w:rPr>
          <w:rFonts w:eastAsia="Times New Roman" w:cs="Times New Roman"/>
          <w:szCs w:val="28"/>
          <w:lang w:val="en-US"/>
        </w:rPr>
        <w:t>hồi</w:t>
      </w:r>
      <w:proofErr w:type="spellEnd"/>
      <w:r w:rsidRPr="000C299A">
        <w:rPr>
          <w:rFonts w:eastAsia="Times New Roman" w:cs="Times New Roman"/>
          <w:szCs w:val="28"/>
          <w:lang w:val="en-US"/>
        </w:rPr>
        <w:t xml:space="preserve"> </w:t>
      </w:r>
      <w:proofErr w:type="spellStart"/>
      <w:r w:rsidRPr="000C299A">
        <w:rPr>
          <w:rFonts w:eastAsia="Times New Roman" w:cs="Times New Roman"/>
          <w:szCs w:val="28"/>
          <w:lang w:val="en-US"/>
        </w:rPr>
        <w:t>các</w:t>
      </w:r>
      <w:proofErr w:type="spellEnd"/>
      <w:r w:rsidRPr="000C299A">
        <w:rPr>
          <w:rFonts w:eastAsia="Times New Roman" w:cs="Times New Roman"/>
          <w:szCs w:val="28"/>
          <w:lang w:val="en-US"/>
        </w:rPr>
        <w:t xml:space="preserve"> </w:t>
      </w:r>
      <w:proofErr w:type="spellStart"/>
      <w:r w:rsidRPr="000C299A">
        <w:rPr>
          <w:rFonts w:eastAsia="Times New Roman" w:cs="Times New Roman"/>
          <w:szCs w:val="28"/>
          <w:lang w:val="en-US"/>
        </w:rPr>
        <w:t>góp</w:t>
      </w:r>
      <w:proofErr w:type="spellEnd"/>
      <w:r w:rsidRPr="000C299A">
        <w:rPr>
          <w:rFonts w:eastAsia="Times New Roman" w:cs="Times New Roman"/>
          <w:szCs w:val="28"/>
          <w:lang w:val="en-US"/>
        </w:rPr>
        <w:t xml:space="preserve"> ý </w:t>
      </w:r>
      <w:proofErr w:type="spellStart"/>
      <w:r w:rsidRPr="000C299A">
        <w:rPr>
          <w:rFonts w:eastAsia="Times New Roman" w:cs="Times New Roman"/>
          <w:szCs w:val="28"/>
          <w:lang w:val="en-US"/>
        </w:rPr>
        <w:t>từ</w:t>
      </w:r>
      <w:proofErr w:type="spellEnd"/>
      <w:r w:rsidRPr="000C299A">
        <w:rPr>
          <w:rFonts w:eastAsia="Times New Roman" w:cs="Times New Roman"/>
          <w:szCs w:val="28"/>
          <w:lang w:val="en-US"/>
        </w:rPr>
        <w:t xml:space="preserve"> </w:t>
      </w:r>
      <w:proofErr w:type="spellStart"/>
      <w:r w:rsidRPr="000C299A">
        <w:rPr>
          <w:rFonts w:eastAsia="Times New Roman" w:cs="Times New Roman"/>
          <w:szCs w:val="28"/>
          <w:lang w:val="en-US"/>
        </w:rPr>
        <w:t>các</w:t>
      </w:r>
      <w:proofErr w:type="spellEnd"/>
      <w:r w:rsidRPr="000C299A">
        <w:rPr>
          <w:rFonts w:eastAsia="Times New Roman" w:cs="Times New Roman"/>
          <w:szCs w:val="28"/>
          <w:lang w:val="en-US"/>
        </w:rPr>
        <w:t xml:space="preserve"> actor</w:t>
      </w:r>
      <w:r w:rsidR="00F250AC">
        <w:rPr>
          <w:rFonts w:eastAsia="Times New Roman" w:cs="Times New Roman"/>
          <w:szCs w:val="28"/>
          <w:lang w:val="en-US"/>
        </w:rPr>
        <w:t xml:space="preserve"> </w:t>
      </w:r>
      <w:r w:rsidRPr="000C299A">
        <w:rPr>
          <w:rFonts w:eastAsia="Times New Roman" w:cs="Times New Roman"/>
          <w:szCs w:val="28"/>
          <w:lang w:val="en-US"/>
        </w:rPr>
        <w:t xml:space="preserve"> </w:t>
      </w:r>
      <w:proofErr w:type="spellStart"/>
      <w:r w:rsidRPr="000C299A">
        <w:rPr>
          <w:rFonts w:eastAsia="Times New Roman" w:cs="Times New Roman"/>
          <w:szCs w:val="28"/>
          <w:lang w:val="en-US"/>
        </w:rPr>
        <w:t>khác</w:t>
      </w:r>
      <w:proofErr w:type="spellEnd"/>
      <w:r w:rsidRPr="000C299A">
        <w:rPr>
          <w:rFonts w:eastAsia="Times New Roman" w:cs="Times New Roman"/>
          <w:szCs w:val="28"/>
        </w:rPr>
        <w:t>. Các thông tin cụ thể về chức năng này gồm các kịch bản được sử dụng mô tả cụ thể trong</w:t>
      </w:r>
      <w:r w:rsidR="00F250AC">
        <w:rPr>
          <w:rFonts w:eastAsia="Times New Roman" w:cs="Times New Roman"/>
          <w:szCs w:val="28"/>
          <w:lang w:val="en-US"/>
        </w:rPr>
        <w:t xml:space="preserve"> </w:t>
      </w:r>
      <w:r w:rsidR="00F250AC">
        <w:rPr>
          <w:rFonts w:eastAsia="Times New Roman" w:cs="Times New Roman"/>
          <w:szCs w:val="28"/>
          <w:lang w:val="en-US"/>
        </w:rPr>
        <w:fldChar w:fldCharType="begin"/>
      </w:r>
      <w:r w:rsidR="00F250AC">
        <w:rPr>
          <w:rFonts w:eastAsia="Times New Roman" w:cs="Times New Roman"/>
          <w:szCs w:val="28"/>
          <w:lang w:val="en-US"/>
        </w:rPr>
        <w:instrText xml:space="preserve"> REF _Ref118855665 \h </w:instrText>
      </w:r>
      <w:r w:rsidR="00F250AC">
        <w:rPr>
          <w:rFonts w:eastAsia="Times New Roman" w:cs="Times New Roman"/>
          <w:szCs w:val="28"/>
          <w:lang w:val="en-US"/>
        </w:rPr>
      </w:r>
      <w:r w:rsidR="00F250AC">
        <w:rPr>
          <w:rFonts w:eastAsia="Times New Roman" w:cs="Times New Roman"/>
          <w:szCs w:val="28"/>
          <w:lang w:val="en-US"/>
        </w:rPr>
        <w:fldChar w:fldCharType="separate"/>
      </w:r>
      <w:r w:rsidR="00A97CFA">
        <w:t xml:space="preserve">Bảng </w:t>
      </w:r>
      <w:r w:rsidR="00A97CFA">
        <w:rPr>
          <w:noProof/>
        </w:rPr>
        <w:t>2</w:t>
      </w:r>
      <w:r w:rsidR="00A97CFA">
        <w:t>.</w:t>
      </w:r>
      <w:r w:rsidR="00A97CFA">
        <w:rPr>
          <w:noProof/>
        </w:rPr>
        <w:t>13</w:t>
      </w:r>
      <w:r w:rsidR="00F250AC">
        <w:rPr>
          <w:rFonts w:eastAsia="Times New Roman" w:cs="Times New Roman"/>
          <w:szCs w:val="28"/>
          <w:lang w:val="en-US"/>
        </w:rPr>
        <w:fldChar w:fldCharType="end"/>
      </w:r>
      <w:r w:rsidRPr="000C299A">
        <w:rPr>
          <w:rFonts w:eastAsia="Times New Roman" w:cs="Times New Roman"/>
          <w:b/>
          <w:szCs w:val="28"/>
        </w:rPr>
        <w:t xml:space="preserve"> </w:t>
      </w:r>
      <w:r w:rsidRPr="000C299A">
        <w:rPr>
          <w:rFonts w:eastAsia="Times New Roman" w:cs="Times New Roman"/>
          <w:szCs w:val="28"/>
        </w:rPr>
        <w:t>bên dưới.</w:t>
      </w:r>
    </w:p>
    <w:p w14:paraId="0EF1BEC3" w14:textId="2B5CB224" w:rsidR="0004198C" w:rsidRDefault="0004198C" w:rsidP="00BE4F8B">
      <w:pPr>
        <w:pStyle w:val="Caption"/>
      </w:pPr>
      <w:bookmarkStart w:id="267" w:name="_Ref118855665"/>
      <w:bookmarkStart w:id="268" w:name="_Toc119445052"/>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2</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13</w:t>
      </w:r>
      <w:r w:rsidR="005018C1">
        <w:rPr>
          <w:noProof/>
        </w:rPr>
        <w:fldChar w:fldCharType="end"/>
      </w:r>
      <w:bookmarkEnd w:id="267"/>
      <w:r w:rsidR="00AE7E99">
        <w:t xml:space="preserve">: </w:t>
      </w:r>
      <w:proofErr w:type="spellStart"/>
      <w:r w:rsidR="00AE7E99">
        <w:t>Mô</w:t>
      </w:r>
      <w:proofErr w:type="spellEnd"/>
      <w:r w:rsidR="00AE7E99">
        <w:t xml:space="preserve"> </w:t>
      </w:r>
      <w:proofErr w:type="spellStart"/>
      <w:r w:rsidR="00AE7E99">
        <w:t>tả</w:t>
      </w:r>
      <w:proofErr w:type="spellEnd"/>
      <w:r w:rsidR="00AE7E99">
        <w:t xml:space="preserve"> use case “</w:t>
      </w:r>
      <w:proofErr w:type="spellStart"/>
      <w:r w:rsidR="00AE7E99">
        <w:t>Tiếp</w:t>
      </w:r>
      <w:proofErr w:type="spellEnd"/>
      <w:r w:rsidR="00AE7E99">
        <w:t xml:space="preserve"> </w:t>
      </w:r>
      <w:proofErr w:type="spellStart"/>
      <w:r w:rsidR="00AE7E99">
        <w:t>nhận</w:t>
      </w:r>
      <w:proofErr w:type="spellEnd"/>
      <w:r w:rsidR="00AE7E99">
        <w:t xml:space="preserve"> </w:t>
      </w:r>
      <w:proofErr w:type="spellStart"/>
      <w:r w:rsidR="00AE7E99">
        <w:t>thư</w:t>
      </w:r>
      <w:proofErr w:type="spellEnd"/>
      <w:r w:rsidR="00AE7E99">
        <w:t xml:space="preserve"> </w:t>
      </w:r>
      <w:proofErr w:type="spellStart"/>
      <w:r w:rsidR="00AE7E99">
        <w:t>góp</w:t>
      </w:r>
      <w:proofErr w:type="spellEnd"/>
      <w:r w:rsidR="00AE7E99">
        <w:t xml:space="preserve"> ý”</w:t>
      </w:r>
      <w:bookmarkEnd w:id="268"/>
    </w:p>
    <w:tbl>
      <w:tblPr>
        <w:tblStyle w:val="Style20"/>
        <w:tblW w:w="97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09"/>
        <w:gridCol w:w="6671"/>
      </w:tblGrid>
      <w:tr w:rsidR="00013F0D" w:rsidRPr="000C299A" w14:paraId="6AB62410" w14:textId="77777777" w:rsidTr="000C299A">
        <w:trPr>
          <w:trHeight w:val="500"/>
        </w:trPr>
        <w:tc>
          <w:tcPr>
            <w:tcW w:w="3109" w:type="dxa"/>
            <w:tcMar>
              <w:top w:w="100" w:type="dxa"/>
              <w:left w:w="100" w:type="dxa"/>
              <w:bottom w:w="100" w:type="dxa"/>
              <w:right w:w="100" w:type="dxa"/>
            </w:tcMar>
            <w:vAlign w:val="center"/>
          </w:tcPr>
          <w:p w14:paraId="02B55B61" w14:textId="77777777" w:rsidR="00013F0D" w:rsidRPr="000C299A" w:rsidRDefault="00E952C3" w:rsidP="000C299A">
            <w:pPr>
              <w:spacing w:before="240"/>
              <w:rPr>
                <w:rFonts w:cs="Times New Roman"/>
                <w:b/>
              </w:rPr>
            </w:pPr>
            <w:r w:rsidRPr="000C299A">
              <w:rPr>
                <w:rFonts w:cs="Times New Roman"/>
                <w:b/>
              </w:rPr>
              <w:t>Tên use case</w:t>
            </w:r>
          </w:p>
        </w:tc>
        <w:tc>
          <w:tcPr>
            <w:tcW w:w="6671" w:type="dxa"/>
            <w:tcMar>
              <w:top w:w="100" w:type="dxa"/>
              <w:left w:w="100" w:type="dxa"/>
              <w:bottom w:w="100" w:type="dxa"/>
              <w:right w:w="100" w:type="dxa"/>
            </w:tcMar>
            <w:vAlign w:val="center"/>
          </w:tcPr>
          <w:p w14:paraId="027F5A41" w14:textId="76DD22C6" w:rsidR="00013F0D" w:rsidRPr="000C299A" w:rsidRDefault="00C24FE8" w:rsidP="000C299A">
            <w:pPr>
              <w:spacing w:before="240"/>
              <w:rPr>
                <w:rFonts w:cs="Times New Roman"/>
                <w:b/>
                <w:lang w:val="en-US"/>
              </w:rPr>
            </w:pPr>
            <w:r>
              <w:rPr>
                <w:rFonts w:cs="Times New Roman"/>
                <w:b/>
                <w:lang w:val="en-US"/>
              </w:rPr>
              <w:t>Use case “</w:t>
            </w:r>
            <w:proofErr w:type="spellStart"/>
            <w:r w:rsidR="000C299A" w:rsidRPr="000C299A">
              <w:rPr>
                <w:rFonts w:cs="Times New Roman"/>
                <w:b/>
                <w:lang w:val="en-US"/>
              </w:rPr>
              <w:t>Tiếp</w:t>
            </w:r>
            <w:proofErr w:type="spellEnd"/>
            <w:r w:rsidR="000C299A" w:rsidRPr="000C299A">
              <w:rPr>
                <w:rFonts w:cs="Times New Roman"/>
                <w:b/>
                <w:lang w:val="en-US"/>
              </w:rPr>
              <w:t xml:space="preserve"> </w:t>
            </w:r>
            <w:proofErr w:type="spellStart"/>
            <w:r w:rsidR="000C299A" w:rsidRPr="000C299A">
              <w:rPr>
                <w:rFonts w:cs="Times New Roman"/>
                <w:b/>
                <w:lang w:val="en-US"/>
              </w:rPr>
              <w:t>nhận</w:t>
            </w:r>
            <w:proofErr w:type="spellEnd"/>
            <w:r w:rsidR="000C299A" w:rsidRPr="000C299A">
              <w:rPr>
                <w:rFonts w:cs="Times New Roman"/>
                <w:b/>
                <w:lang w:val="en-US"/>
              </w:rPr>
              <w:t xml:space="preserve"> </w:t>
            </w:r>
            <w:proofErr w:type="spellStart"/>
            <w:r w:rsidR="000C299A" w:rsidRPr="000C299A">
              <w:rPr>
                <w:rFonts w:cs="Times New Roman"/>
                <w:b/>
                <w:lang w:val="en-US"/>
              </w:rPr>
              <w:t>thư</w:t>
            </w:r>
            <w:proofErr w:type="spellEnd"/>
            <w:r w:rsidR="000C299A" w:rsidRPr="000C299A">
              <w:rPr>
                <w:rFonts w:cs="Times New Roman"/>
                <w:b/>
                <w:lang w:val="en-US"/>
              </w:rPr>
              <w:t xml:space="preserve"> </w:t>
            </w:r>
            <w:proofErr w:type="spellStart"/>
            <w:r w:rsidR="000C299A" w:rsidRPr="000C299A">
              <w:rPr>
                <w:rFonts w:cs="Times New Roman"/>
                <w:b/>
                <w:lang w:val="en-US"/>
              </w:rPr>
              <w:t>góp</w:t>
            </w:r>
            <w:proofErr w:type="spellEnd"/>
            <w:r w:rsidR="000C299A" w:rsidRPr="000C299A">
              <w:rPr>
                <w:rFonts w:cs="Times New Roman"/>
                <w:b/>
                <w:lang w:val="en-US"/>
              </w:rPr>
              <w:t xml:space="preserve"> ý</w:t>
            </w:r>
            <w:r>
              <w:rPr>
                <w:rFonts w:cs="Times New Roman"/>
                <w:b/>
                <w:lang w:val="en-US"/>
              </w:rPr>
              <w:t>”</w:t>
            </w:r>
          </w:p>
        </w:tc>
      </w:tr>
      <w:tr w:rsidR="00013F0D" w:rsidRPr="001E57AD" w14:paraId="19870187" w14:textId="77777777" w:rsidTr="000C299A">
        <w:trPr>
          <w:trHeight w:val="770"/>
        </w:trPr>
        <w:tc>
          <w:tcPr>
            <w:tcW w:w="3109" w:type="dxa"/>
            <w:tcMar>
              <w:top w:w="100" w:type="dxa"/>
              <w:left w:w="100" w:type="dxa"/>
              <w:bottom w:w="100" w:type="dxa"/>
              <w:right w:w="100" w:type="dxa"/>
            </w:tcMar>
            <w:vAlign w:val="center"/>
          </w:tcPr>
          <w:p w14:paraId="68927058" w14:textId="77777777" w:rsidR="00013F0D" w:rsidRPr="000C299A" w:rsidRDefault="00E952C3" w:rsidP="000C299A">
            <w:pPr>
              <w:spacing w:before="240"/>
              <w:rPr>
                <w:rFonts w:cs="Times New Roman"/>
                <w:b/>
              </w:rPr>
            </w:pPr>
            <w:r w:rsidRPr="000C299A">
              <w:rPr>
                <w:rFonts w:cs="Times New Roman"/>
                <w:b/>
              </w:rPr>
              <w:t>Tóm tắt</w:t>
            </w:r>
          </w:p>
        </w:tc>
        <w:tc>
          <w:tcPr>
            <w:tcW w:w="6671" w:type="dxa"/>
            <w:tcMar>
              <w:top w:w="100" w:type="dxa"/>
              <w:left w:w="100" w:type="dxa"/>
              <w:bottom w:w="100" w:type="dxa"/>
              <w:right w:w="100" w:type="dxa"/>
            </w:tcMar>
            <w:vAlign w:val="center"/>
          </w:tcPr>
          <w:p w14:paraId="54ECBFCD" w14:textId="77777777" w:rsidR="00013F0D" w:rsidRPr="001E57AD" w:rsidRDefault="00E952C3" w:rsidP="000C299A">
            <w:pPr>
              <w:spacing w:before="240"/>
              <w:rPr>
                <w:rFonts w:cs="Times New Roman"/>
              </w:rPr>
            </w:pPr>
            <w:r w:rsidRPr="001E57AD">
              <w:rPr>
                <w:rFonts w:cs="Times New Roman"/>
              </w:rPr>
              <w:t>Quản trị viên tiếp nhận và phản hồi đánh giá của những Actor khác</w:t>
            </w:r>
          </w:p>
        </w:tc>
      </w:tr>
      <w:tr w:rsidR="00013F0D" w:rsidRPr="001E57AD" w14:paraId="4FFD9737" w14:textId="77777777" w:rsidTr="000C299A">
        <w:trPr>
          <w:trHeight w:val="500"/>
        </w:trPr>
        <w:tc>
          <w:tcPr>
            <w:tcW w:w="3109" w:type="dxa"/>
            <w:tcMar>
              <w:top w:w="100" w:type="dxa"/>
              <w:left w:w="100" w:type="dxa"/>
              <w:bottom w:w="100" w:type="dxa"/>
              <w:right w:w="100" w:type="dxa"/>
            </w:tcMar>
            <w:vAlign w:val="center"/>
          </w:tcPr>
          <w:p w14:paraId="6B525AA7" w14:textId="77777777" w:rsidR="00013F0D" w:rsidRPr="000C299A" w:rsidRDefault="00E952C3" w:rsidP="000C299A">
            <w:pPr>
              <w:spacing w:before="240"/>
              <w:rPr>
                <w:rFonts w:cs="Times New Roman"/>
                <w:b/>
              </w:rPr>
            </w:pPr>
            <w:r w:rsidRPr="000C299A">
              <w:rPr>
                <w:rFonts w:cs="Times New Roman"/>
                <w:b/>
              </w:rPr>
              <w:t>Actor</w:t>
            </w:r>
          </w:p>
        </w:tc>
        <w:tc>
          <w:tcPr>
            <w:tcW w:w="6671" w:type="dxa"/>
            <w:tcMar>
              <w:top w:w="100" w:type="dxa"/>
              <w:left w:w="100" w:type="dxa"/>
              <w:bottom w:w="100" w:type="dxa"/>
              <w:right w:w="100" w:type="dxa"/>
            </w:tcMar>
            <w:vAlign w:val="center"/>
          </w:tcPr>
          <w:p w14:paraId="516CA4DD" w14:textId="77777777" w:rsidR="00013F0D" w:rsidRPr="001E57AD" w:rsidRDefault="00E952C3" w:rsidP="000C299A">
            <w:pPr>
              <w:spacing w:before="240"/>
              <w:rPr>
                <w:rFonts w:cs="Times New Roman"/>
              </w:rPr>
            </w:pPr>
            <w:r w:rsidRPr="001E57AD">
              <w:rPr>
                <w:rFonts w:cs="Times New Roman"/>
              </w:rPr>
              <w:t>Quản trị viên</w:t>
            </w:r>
          </w:p>
        </w:tc>
      </w:tr>
      <w:tr w:rsidR="00013F0D" w:rsidRPr="001E57AD" w14:paraId="6218563C" w14:textId="77777777" w:rsidTr="000C299A">
        <w:trPr>
          <w:trHeight w:val="500"/>
        </w:trPr>
        <w:tc>
          <w:tcPr>
            <w:tcW w:w="3109" w:type="dxa"/>
            <w:tcMar>
              <w:top w:w="100" w:type="dxa"/>
              <w:left w:w="100" w:type="dxa"/>
              <w:bottom w:w="100" w:type="dxa"/>
              <w:right w:w="100" w:type="dxa"/>
            </w:tcMar>
            <w:vAlign w:val="center"/>
          </w:tcPr>
          <w:p w14:paraId="4E9EE628" w14:textId="77777777" w:rsidR="00013F0D" w:rsidRPr="000C299A" w:rsidRDefault="00E952C3" w:rsidP="000C299A">
            <w:pPr>
              <w:spacing w:before="240"/>
              <w:rPr>
                <w:rFonts w:cs="Times New Roman"/>
                <w:b/>
              </w:rPr>
            </w:pPr>
            <w:r w:rsidRPr="000C299A">
              <w:rPr>
                <w:rFonts w:cs="Times New Roman"/>
                <w:b/>
              </w:rPr>
              <w:t>Ngày tạo</w:t>
            </w:r>
          </w:p>
        </w:tc>
        <w:tc>
          <w:tcPr>
            <w:tcW w:w="6671" w:type="dxa"/>
            <w:tcMar>
              <w:top w:w="100" w:type="dxa"/>
              <w:left w:w="100" w:type="dxa"/>
              <w:bottom w:w="100" w:type="dxa"/>
              <w:right w:w="100" w:type="dxa"/>
            </w:tcMar>
            <w:vAlign w:val="center"/>
          </w:tcPr>
          <w:p w14:paraId="40F069D1" w14:textId="77777777" w:rsidR="00013F0D" w:rsidRPr="001E57AD" w:rsidRDefault="00E952C3" w:rsidP="000C299A">
            <w:pPr>
              <w:spacing w:before="240"/>
              <w:rPr>
                <w:rFonts w:cs="Times New Roman"/>
              </w:rPr>
            </w:pPr>
            <w:r w:rsidRPr="001E57AD">
              <w:rPr>
                <w:rFonts w:cs="Times New Roman"/>
              </w:rPr>
              <w:t xml:space="preserve"> 10/09/2022</w:t>
            </w:r>
          </w:p>
        </w:tc>
      </w:tr>
      <w:tr w:rsidR="00013F0D" w:rsidRPr="001E57AD" w14:paraId="720ECE3A" w14:textId="77777777" w:rsidTr="000C299A">
        <w:trPr>
          <w:trHeight w:val="500"/>
        </w:trPr>
        <w:tc>
          <w:tcPr>
            <w:tcW w:w="3109" w:type="dxa"/>
            <w:tcMar>
              <w:top w:w="100" w:type="dxa"/>
              <w:left w:w="100" w:type="dxa"/>
              <w:bottom w:w="100" w:type="dxa"/>
              <w:right w:w="100" w:type="dxa"/>
            </w:tcMar>
            <w:vAlign w:val="center"/>
          </w:tcPr>
          <w:p w14:paraId="5AB1176F" w14:textId="77777777" w:rsidR="00013F0D" w:rsidRPr="000C299A" w:rsidRDefault="00E952C3" w:rsidP="000C299A">
            <w:pPr>
              <w:spacing w:before="240"/>
              <w:rPr>
                <w:rFonts w:cs="Times New Roman"/>
                <w:b/>
              </w:rPr>
            </w:pPr>
            <w:r w:rsidRPr="000C299A">
              <w:rPr>
                <w:rFonts w:cs="Times New Roman"/>
                <w:b/>
              </w:rPr>
              <w:t>Ngày cập nhật</w:t>
            </w:r>
          </w:p>
        </w:tc>
        <w:tc>
          <w:tcPr>
            <w:tcW w:w="6671" w:type="dxa"/>
            <w:tcMar>
              <w:top w:w="100" w:type="dxa"/>
              <w:left w:w="100" w:type="dxa"/>
              <w:bottom w:w="100" w:type="dxa"/>
              <w:right w:w="100" w:type="dxa"/>
            </w:tcMar>
            <w:vAlign w:val="center"/>
          </w:tcPr>
          <w:p w14:paraId="56DCDCC8" w14:textId="77777777" w:rsidR="00013F0D" w:rsidRPr="001E57AD" w:rsidRDefault="00E952C3" w:rsidP="000C299A">
            <w:pPr>
              <w:spacing w:before="240"/>
              <w:rPr>
                <w:rFonts w:cs="Times New Roman"/>
              </w:rPr>
            </w:pPr>
            <w:r w:rsidRPr="001E57AD">
              <w:rPr>
                <w:rFonts w:cs="Times New Roman"/>
              </w:rPr>
              <w:t xml:space="preserve"> 20/09/2022</w:t>
            </w:r>
          </w:p>
        </w:tc>
      </w:tr>
      <w:tr w:rsidR="00013F0D" w:rsidRPr="001E57AD" w14:paraId="4090F6A9" w14:textId="77777777" w:rsidTr="000C299A">
        <w:trPr>
          <w:trHeight w:val="500"/>
        </w:trPr>
        <w:tc>
          <w:tcPr>
            <w:tcW w:w="3109" w:type="dxa"/>
            <w:tcMar>
              <w:top w:w="100" w:type="dxa"/>
              <w:left w:w="100" w:type="dxa"/>
              <w:bottom w:w="100" w:type="dxa"/>
              <w:right w:w="100" w:type="dxa"/>
            </w:tcMar>
            <w:vAlign w:val="center"/>
          </w:tcPr>
          <w:p w14:paraId="3D0A84A7" w14:textId="77777777" w:rsidR="00013F0D" w:rsidRPr="000C299A" w:rsidRDefault="00E952C3" w:rsidP="000C299A">
            <w:pPr>
              <w:spacing w:before="240"/>
              <w:rPr>
                <w:rFonts w:cs="Times New Roman"/>
                <w:b/>
              </w:rPr>
            </w:pPr>
            <w:r w:rsidRPr="000C299A">
              <w:rPr>
                <w:rFonts w:cs="Times New Roman"/>
                <w:b/>
              </w:rPr>
              <w:t>Version</w:t>
            </w:r>
          </w:p>
        </w:tc>
        <w:tc>
          <w:tcPr>
            <w:tcW w:w="6671" w:type="dxa"/>
            <w:tcMar>
              <w:top w:w="100" w:type="dxa"/>
              <w:left w:w="100" w:type="dxa"/>
              <w:bottom w:w="100" w:type="dxa"/>
              <w:right w:w="100" w:type="dxa"/>
            </w:tcMar>
            <w:vAlign w:val="center"/>
          </w:tcPr>
          <w:p w14:paraId="578FBEA0" w14:textId="77777777" w:rsidR="00013F0D" w:rsidRPr="001E57AD" w:rsidRDefault="00E952C3" w:rsidP="000C299A">
            <w:pPr>
              <w:spacing w:before="240"/>
              <w:rPr>
                <w:rFonts w:cs="Times New Roman"/>
              </w:rPr>
            </w:pPr>
            <w:r w:rsidRPr="001E57AD">
              <w:rPr>
                <w:rFonts w:cs="Times New Roman"/>
              </w:rPr>
              <w:t xml:space="preserve"> 1.5</w:t>
            </w:r>
          </w:p>
        </w:tc>
      </w:tr>
      <w:tr w:rsidR="00013F0D" w:rsidRPr="001E57AD" w14:paraId="6D0B7315" w14:textId="77777777" w:rsidTr="000C299A">
        <w:trPr>
          <w:trHeight w:val="500"/>
        </w:trPr>
        <w:tc>
          <w:tcPr>
            <w:tcW w:w="3109" w:type="dxa"/>
            <w:tcMar>
              <w:top w:w="100" w:type="dxa"/>
              <w:left w:w="100" w:type="dxa"/>
              <w:bottom w:w="100" w:type="dxa"/>
              <w:right w:w="100" w:type="dxa"/>
            </w:tcMar>
            <w:vAlign w:val="center"/>
          </w:tcPr>
          <w:p w14:paraId="145398E0" w14:textId="77777777" w:rsidR="00013F0D" w:rsidRPr="000C299A" w:rsidRDefault="00E952C3" w:rsidP="000C299A">
            <w:pPr>
              <w:spacing w:before="240"/>
              <w:rPr>
                <w:rFonts w:cs="Times New Roman"/>
                <w:b/>
              </w:rPr>
            </w:pPr>
            <w:r w:rsidRPr="000C299A">
              <w:rPr>
                <w:rFonts w:cs="Times New Roman"/>
                <w:b/>
              </w:rPr>
              <w:t>Chịu trách nhiệm</w:t>
            </w:r>
          </w:p>
        </w:tc>
        <w:tc>
          <w:tcPr>
            <w:tcW w:w="6671" w:type="dxa"/>
            <w:tcMar>
              <w:top w:w="100" w:type="dxa"/>
              <w:left w:w="100" w:type="dxa"/>
              <w:bottom w:w="100" w:type="dxa"/>
              <w:right w:w="100" w:type="dxa"/>
            </w:tcMar>
            <w:vAlign w:val="center"/>
          </w:tcPr>
          <w:p w14:paraId="661C76EE" w14:textId="77777777" w:rsidR="00013F0D" w:rsidRPr="001E57AD" w:rsidRDefault="00E952C3" w:rsidP="000C299A">
            <w:pPr>
              <w:spacing w:before="240"/>
              <w:rPr>
                <w:rFonts w:cs="Times New Roman"/>
              </w:rPr>
            </w:pPr>
            <w:r w:rsidRPr="001E57AD">
              <w:rPr>
                <w:rFonts w:cs="Times New Roman"/>
              </w:rPr>
              <w:t>Phạm Quốc Sử</w:t>
            </w:r>
          </w:p>
        </w:tc>
      </w:tr>
      <w:tr w:rsidR="00013F0D" w:rsidRPr="001E57AD" w14:paraId="60753C57" w14:textId="77777777" w:rsidTr="000C299A">
        <w:trPr>
          <w:trHeight w:val="770"/>
        </w:trPr>
        <w:tc>
          <w:tcPr>
            <w:tcW w:w="3109" w:type="dxa"/>
            <w:tcMar>
              <w:top w:w="100" w:type="dxa"/>
              <w:left w:w="100" w:type="dxa"/>
              <w:bottom w:w="100" w:type="dxa"/>
              <w:right w:w="100" w:type="dxa"/>
            </w:tcMar>
            <w:vAlign w:val="center"/>
          </w:tcPr>
          <w:p w14:paraId="6B4AD8AC" w14:textId="77777777" w:rsidR="00013F0D" w:rsidRPr="000C299A" w:rsidRDefault="00E952C3" w:rsidP="000C299A">
            <w:pPr>
              <w:spacing w:before="240"/>
              <w:rPr>
                <w:rFonts w:cs="Times New Roman"/>
                <w:b/>
              </w:rPr>
            </w:pPr>
            <w:r w:rsidRPr="000C299A">
              <w:rPr>
                <w:rFonts w:cs="Times New Roman"/>
                <w:b/>
              </w:rPr>
              <w:t>Điều kiện tiên quyết</w:t>
            </w:r>
          </w:p>
        </w:tc>
        <w:tc>
          <w:tcPr>
            <w:tcW w:w="6671" w:type="dxa"/>
            <w:tcMar>
              <w:top w:w="100" w:type="dxa"/>
              <w:left w:w="100" w:type="dxa"/>
              <w:bottom w:w="100" w:type="dxa"/>
              <w:right w:w="100" w:type="dxa"/>
            </w:tcMar>
            <w:vAlign w:val="center"/>
          </w:tcPr>
          <w:p w14:paraId="31673BFE" w14:textId="77777777" w:rsidR="00013F0D" w:rsidRPr="001E57AD" w:rsidRDefault="00E952C3" w:rsidP="000C299A">
            <w:pPr>
              <w:spacing w:before="240"/>
              <w:rPr>
                <w:rFonts w:cs="Times New Roman"/>
              </w:rPr>
            </w:pPr>
            <w:r w:rsidRPr="001E57AD">
              <w:rPr>
                <w:rFonts w:cs="Times New Roman"/>
              </w:rPr>
              <w:t>Người dùng phải có tài khoản với quyền của “Quản trị viên”</w:t>
            </w:r>
          </w:p>
        </w:tc>
      </w:tr>
      <w:tr w:rsidR="00013F0D" w:rsidRPr="001E57AD" w14:paraId="160D0D51" w14:textId="77777777" w:rsidTr="000C299A">
        <w:trPr>
          <w:trHeight w:val="4415"/>
        </w:trPr>
        <w:tc>
          <w:tcPr>
            <w:tcW w:w="3109" w:type="dxa"/>
            <w:tcMar>
              <w:top w:w="100" w:type="dxa"/>
              <w:left w:w="100" w:type="dxa"/>
              <w:bottom w:w="100" w:type="dxa"/>
              <w:right w:w="100" w:type="dxa"/>
            </w:tcMar>
            <w:vAlign w:val="center"/>
          </w:tcPr>
          <w:p w14:paraId="0C98B0DF" w14:textId="77777777" w:rsidR="00013F0D" w:rsidRPr="000C299A" w:rsidRDefault="00E952C3" w:rsidP="000C299A">
            <w:pPr>
              <w:spacing w:before="240"/>
              <w:rPr>
                <w:rFonts w:cs="Times New Roman"/>
                <w:b/>
              </w:rPr>
            </w:pPr>
            <w:r w:rsidRPr="000C299A">
              <w:rPr>
                <w:rFonts w:cs="Times New Roman"/>
                <w:b/>
              </w:rPr>
              <w:lastRenderedPageBreak/>
              <w:t>Kịch bản thường</w:t>
            </w:r>
          </w:p>
        </w:tc>
        <w:tc>
          <w:tcPr>
            <w:tcW w:w="6671" w:type="dxa"/>
            <w:tcMar>
              <w:top w:w="100" w:type="dxa"/>
              <w:left w:w="100" w:type="dxa"/>
              <w:bottom w:w="100" w:type="dxa"/>
              <w:right w:w="100" w:type="dxa"/>
            </w:tcMar>
            <w:vAlign w:val="center"/>
          </w:tcPr>
          <w:p w14:paraId="58C617A1" w14:textId="77777777" w:rsidR="00013F0D" w:rsidRPr="001E57AD" w:rsidRDefault="00E952C3">
            <w:pPr>
              <w:numPr>
                <w:ilvl w:val="0"/>
                <w:numId w:val="28"/>
              </w:numPr>
              <w:spacing w:before="240" w:line="256" w:lineRule="auto"/>
              <w:rPr>
                <w:rFonts w:cs="Times New Roman"/>
              </w:rPr>
            </w:pPr>
            <w:r w:rsidRPr="001E57AD">
              <w:rPr>
                <w:rFonts w:cs="Times New Roman"/>
              </w:rPr>
              <w:t>Người dùng đăng nhập vào hệ thống thành công.</w:t>
            </w:r>
          </w:p>
          <w:p w14:paraId="4285534E" w14:textId="77777777" w:rsidR="00013F0D" w:rsidRPr="001E57AD" w:rsidRDefault="00E952C3">
            <w:pPr>
              <w:numPr>
                <w:ilvl w:val="0"/>
                <w:numId w:val="28"/>
              </w:numPr>
              <w:spacing w:line="256" w:lineRule="auto"/>
              <w:rPr>
                <w:rFonts w:cs="Times New Roman"/>
              </w:rPr>
            </w:pPr>
            <w:r w:rsidRPr="001E57AD">
              <w:rPr>
                <w:rFonts w:cs="Times New Roman"/>
              </w:rPr>
              <w:t>Hệ thống hiển thị giao diện với đầy đủ tính năng của quản trị viên.</w:t>
            </w:r>
          </w:p>
          <w:p w14:paraId="0FD9ACAF" w14:textId="77777777" w:rsidR="00013F0D" w:rsidRPr="001E57AD" w:rsidRDefault="00E952C3">
            <w:pPr>
              <w:numPr>
                <w:ilvl w:val="0"/>
                <w:numId w:val="28"/>
              </w:numPr>
              <w:spacing w:line="256" w:lineRule="auto"/>
              <w:rPr>
                <w:rFonts w:cs="Times New Roman"/>
              </w:rPr>
            </w:pPr>
            <w:r w:rsidRPr="001E57AD">
              <w:rPr>
                <w:rFonts w:cs="Times New Roman"/>
              </w:rPr>
              <w:t>Người dùng chọn vào chức năng quản lý thư góp ý.</w:t>
            </w:r>
          </w:p>
          <w:p w14:paraId="2CC264C8" w14:textId="77777777" w:rsidR="00013F0D" w:rsidRPr="001E57AD" w:rsidRDefault="00E952C3">
            <w:pPr>
              <w:numPr>
                <w:ilvl w:val="0"/>
                <w:numId w:val="28"/>
              </w:numPr>
              <w:spacing w:line="256" w:lineRule="auto"/>
              <w:rPr>
                <w:rFonts w:cs="Times New Roman"/>
              </w:rPr>
            </w:pPr>
            <w:r w:rsidRPr="001E57AD">
              <w:rPr>
                <w:rFonts w:cs="Times New Roman"/>
                <w:sz w:val="14"/>
                <w:szCs w:val="14"/>
              </w:rPr>
              <w:t xml:space="preserve"> </w:t>
            </w:r>
            <w:r w:rsidRPr="001E57AD">
              <w:rPr>
                <w:rFonts w:cs="Times New Roman"/>
              </w:rPr>
              <w:t>Hệ thống hiển thị giao diện quản lý thư góp ý.</w:t>
            </w:r>
          </w:p>
          <w:p w14:paraId="67EEC949" w14:textId="77777777" w:rsidR="00013F0D" w:rsidRDefault="00E952C3">
            <w:pPr>
              <w:numPr>
                <w:ilvl w:val="0"/>
                <w:numId w:val="28"/>
              </w:numPr>
              <w:spacing w:after="160" w:line="256" w:lineRule="auto"/>
              <w:rPr>
                <w:rFonts w:cs="Times New Roman"/>
              </w:rPr>
            </w:pPr>
            <w:r w:rsidRPr="001E57AD">
              <w:rPr>
                <w:rFonts w:cs="Times New Roman"/>
              </w:rPr>
              <w:t>Quản trị viên 1 trong những tính năng được hiển thị và cho phép</w:t>
            </w:r>
          </w:p>
          <w:p w14:paraId="38A110C4" w14:textId="23EB90B0" w:rsidR="002D2A91" w:rsidRPr="00CE4526" w:rsidRDefault="00CE4526" w:rsidP="00CE4526">
            <w:pPr>
              <w:pStyle w:val="ListParagraph"/>
              <w:spacing w:before="240" w:line="360" w:lineRule="auto"/>
              <w:rPr>
                <w:bCs/>
                <w:i/>
                <w:iCs/>
                <w:szCs w:val="28"/>
                <w:lang w:val="en-US"/>
              </w:rPr>
            </w:pPr>
            <w:proofErr w:type="spellStart"/>
            <w:r>
              <w:rPr>
                <w:bCs/>
                <w:i/>
                <w:iCs/>
                <w:szCs w:val="28"/>
                <w:lang w:val="en-US"/>
              </w:rPr>
              <w:t>Nếu</w:t>
            </w:r>
            <w:proofErr w:type="spellEnd"/>
            <w:r>
              <w:rPr>
                <w:bCs/>
                <w:i/>
                <w:iCs/>
                <w:szCs w:val="28"/>
                <w:lang w:val="en-US"/>
              </w:rPr>
              <w:t xml:space="preserve"> </w:t>
            </w:r>
            <w:proofErr w:type="spellStart"/>
            <w:r>
              <w:rPr>
                <w:bCs/>
                <w:i/>
                <w:iCs/>
                <w:szCs w:val="28"/>
                <w:lang w:val="en-US"/>
              </w:rPr>
              <w:t>người</w:t>
            </w:r>
            <w:proofErr w:type="spellEnd"/>
            <w:r>
              <w:rPr>
                <w:bCs/>
                <w:i/>
                <w:iCs/>
                <w:szCs w:val="28"/>
                <w:lang w:val="en-US"/>
              </w:rPr>
              <w:t xml:space="preserve"> </w:t>
            </w:r>
            <w:proofErr w:type="spellStart"/>
            <w:r>
              <w:rPr>
                <w:bCs/>
                <w:i/>
                <w:iCs/>
                <w:szCs w:val="28"/>
                <w:lang w:val="en-US"/>
              </w:rPr>
              <w:t>dùng</w:t>
            </w:r>
            <w:proofErr w:type="spellEnd"/>
            <w:r>
              <w:rPr>
                <w:bCs/>
                <w:i/>
                <w:iCs/>
                <w:szCs w:val="28"/>
                <w:lang w:val="en-US"/>
              </w:rPr>
              <w:t xml:space="preserve"> </w:t>
            </w:r>
            <w:proofErr w:type="spellStart"/>
            <w:r>
              <w:rPr>
                <w:bCs/>
                <w:i/>
                <w:iCs/>
                <w:szCs w:val="28"/>
                <w:lang w:val="en-US"/>
              </w:rPr>
              <w:t>chọn</w:t>
            </w:r>
            <w:proofErr w:type="spellEnd"/>
            <w:r>
              <w:rPr>
                <w:bCs/>
                <w:i/>
                <w:iCs/>
                <w:szCs w:val="28"/>
                <w:lang w:val="en-US"/>
              </w:rPr>
              <w:t xml:space="preserve"> </w:t>
            </w:r>
            <w:proofErr w:type="spellStart"/>
            <w:r>
              <w:rPr>
                <w:bCs/>
                <w:i/>
                <w:iCs/>
                <w:szCs w:val="28"/>
                <w:lang w:val="en-US"/>
              </w:rPr>
              <w:t>thư</w:t>
            </w:r>
            <w:proofErr w:type="spellEnd"/>
            <w:r>
              <w:rPr>
                <w:bCs/>
                <w:i/>
                <w:iCs/>
                <w:szCs w:val="28"/>
                <w:lang w:val="en-US"/>
              </w:rPr>
              <w:t xml:space="preserve"> </w:t>
            </w:r>
            <w:proofErr w:type="spellStart"/>
            <w:r>
              <w:rPr>
                <w:bCs/>
                <w:i/>
                <w:iCs/>
                <w:szCs w:val="28"/>
                <w:lang w:val="en-US"/>
              </w:rPr>
              <w:t>góp</w:t>
            </w:r>
            <w:proofErr w:type="spellEnd"/>
            <w:r>
              <w:rPr>
                <w:bCs/>
                <w:i/>
                <w:iCs/>
                <w:szCs w:val="28"/>
                <w:lang w:val="en-US"/>
              </w:rPr>
              <w:t xml:space="preserve"> ý </w:t>
            </w:r>
            <w:proofErr w:type="spellStart"/>
            <w:r>
              <w:rPr>
                <w:bCs/>
                <w:i/>
                <w:iCs/>
                <w:szCs w:val="28"/>
                <w:lang w:val="en-US"/>
              </w:rPr>
              <w:t>về</w:t>
            </w:r>
            <w:proofErr w:type="spellEnd"/>
            <w:r>
              <w:rPr>
                <w:bCs/>
                <w:i/>
                <w:iCs/>
                <w:szCs w:val="28"/>
                <w:lang w:val="en-US"/>
              </w:rPr>
              <w:t xml:space="preserve"> </w:t>
            </w:r>
            <w:proofErr w:type="spellStart"/>
            <w:r>
              <w:rPr>
                <w:bCs/>
                <w:i/>
                <w:iCs/>
                <w:szCs w:val="28"/>
                <w:lang w:val="en-US"/>
              </w:rPr>
              <w:t>hệ</w:t>
            </w:r>
            <w:proofErr w:type="spellEnd"/>
            <w:r>
              <w:rPr>
                <w:bCs/>
                <w:i/>
                <w:iCs/>
                <w:szCs w:val="28"/>
                <w:lang w:val="en-US"/>
              </w:rPr>
              <w:t xml:space="preserve"> </w:t>
            </w:r>
            <w:proofErr w:type="spellStart"/>
            <w:r>
              <w:rPr>
                <w:bCs/>
                <w:i/>
                <w:iCs/>
                <w:szCs w:val="28"/>
                <w:lang w:val="en-US"/>
              </w:rPr>
              <w:t>thống</w:t>
            </w:r>
            <w:proofErr w:type="spellEnd"/>
            <w:r>
              <w:rPr>
                <w:bCs/>
                <w:i/>
                <w:iCs/>
                <w:szCs w:val="28"/>
                <w:lang w:val="en-US"/>
              </w:rPr>
              <w:t xml:space="preserve"> </w:t>
            </w:r>
            <w:proofErr w:type="spellStart"/>
            <w:r>
              <w:rPr>
                <w:bCs/>
                <w:i/>
                <w:iCs/>
                <w:szCs w:val="28"/>
                <w:lang w:val="en-US"/>
              </w:rPr>
              <w:t>thì</w:t>
            </w:r>
            <w:proofErr w:type="spellEnd"/>
            <w:r>
              <w:rPr>
                <w:bCs/>
                <w:i/>
                <w:iCs/>
                <w:szCs w:val="28"/>
                <w:lang w:val="en-US"/>
              </w:rPr>
              <w:t xml:space="preserve"> </w:t>
            </w:r>
            <w:proofErr w:type="spellStart"/>
            <w:r>
              <w:rPr>
                <w:bCs/>
                <w:i/>
                <w:iCs/>
                <w:szCs w:val="28"/>
                <w:lang w:val="en-US"/>
              </w:rPr>
              <w:t>hệ</w:t>
            </w:r>
            <w:proofErr w:type="spellEnd"/>
            <w:r>
              <w:rPr>
                <w:bCs/>
                <w:i/>
                <w:iCs/>
                <w:szCs w:val="28"/>
                <w:lang w:val="en-US"/>
              </w:rPr>
              <w:t xml:space="preserve"> </w:t>
            </w:r>
            <w:proofErr w:type="spellStart"/>
            <w:r>
              <w:rPr>
                <w:bCs/>
                <w:i/>
                <w:iCs/>
                <w:szCs w:val="28"/>
                <w:lang w:val="en-US"/>
              </w:rPr>
              <w:t>thống</w:t>
            </w:r>
            <w:proofErr w:type="spellEnd"/>
            <w:r>
              <w:rPr>
                <w:bCs/>
                <w:i/>
                <w:iCs/>
                <w:szCs w:val="28"/>
                <w:lang w:val="en-US"/>
              </w:rPr>
              <w:t xml:space="preserve"> </w:t>
            </w:r>
            <w:proofErr w:type="spellStart"/>
            <w:r>
              <w:rPr>
                <w:bCs/>
                <w:i/>
                <w:iCs/>
                <w:szCs w:val="28"/>
                <w:lang w:val="en-US"/>
              </w:rPr>
              <w:t>sẽ</w:t>
            </w:r>
            <w:proofErr w:type="spellEnd"/>
            <w:r>
              <w:rPr>
                <w:bCs/>
                <w:i/>
                <w:iCs/>
                <w:szCs w:val="28"/>
                <w:lang w:val="en-US"/>
              </w:rPr>
              <w:t xml:space="preserve"> </w:t>
            </w:r>
            <w:proofErr w:type="spellStart"/>
            <w:r>
              <w:rPr>
                <w:bCs/>
                <w:i/>
                <w:iCs/>
                <w:szCs w:val="28"/>
                <w:lang w:val="en-US"/>
              </w:rPr>
              <w:t>rẽ</w:t>
            </w:r>
            <w:proofErr w:type="spellEnd"/>
            <w:r>
              <w:rPr>
                <w:bCs/>
                <w:i/>
                <w:iCs/>
                <w:szCs w:val="28"/>
                <w:lang w:val="en-US"/>
              </w:rPr>
              <w:t xml:space="preserve"> </w:t>
            </w:r>
            <w:proofErr w:type="spellStart"/>
            <w:r>
              <w:rPr>
                <w:bCs/>
                <w:i/>
                <w:iCs/>
                <w:szCs w:val="28"/>
                <w:lang w:val="en-US"/>
              </w:rPr>
              <w:t>nhánh</w:t>
            </w:r>
            <w:proofErr w:type="spellEnd"/>
            <w:r>
              <w:rPr>
                <w:bCs/>
                <w:i/>
                <w:iCs/>
                <w:szCs w:val="28"/>
                <w:lang w:val="en-US"/>
              </w:rPr>
              <w:t xml:space="preserve"> sang </w:t>
            </w:r>
            <w:proofErr w:type="spellStart"/>
            <w:r>
              <w:rPr>
                <w:bCs/>
                <w:i/>
                <w:iCs/>
                <w:szCs w:val="28"/>
                <w:lang w:val="en-US"/>
              </w:rPr>
              <w:t>chuỗi</w:t>
            </w:r>
            <w:proofErr w:type="spellEnd"/>
            <w:r>
              <w:rPr>
                <w:bCs/>
                <w:i/>
                <w:iCs/>
                <w:szCs w:val="28"/>
                <w:lang w:val="en-US"/>
              </w:rPr>
              <w:t xml:space="preserve"> A1 </w:t>
            </w:r>
            <w:proofErr w:type="spellStart"/>
            <w:r>
              <w:rPr>
                <w:bCs/>
                <w:i/>
                <w:iCs/>
                <w:szCs w:val="28"/>
                <w:lang w:val="en-US"/>
              </w:rPr>
              <w:t>của</w:t>
            </w:r>
            <w:proofErr w:type="spellEnd"/>
            <w:r>
              <w:rPr>
                <w:bCs/>
                <w:i/>
                <w:iCs/>
                <w:szCs w:val="28"/>
                <w:lang w:val="en-US"/>
              </w:rPr>
              <w:t xml:space="preserve"> </w:t>
            </w:r>
            <w:proofErr w:type="spellStart"/>
            <w:r>
              <w:rPr>
                <w:bCs/>
                <w:i/>
                <w:iCs/>
                <w:szCs w:val="28"/>
                <w:lang w:val="en-US"/>
              </w:rPr>
              <w:t>kịch</w:t>
            </w:r>
            <w:proofErr w:type="spellEnd"/>
            <w:r>
              <w:rPr>
                <w:bCs/>
                <w:i/>
                <w:iCs/>
                <w:szCs w:val="28"/>
                <w:lang w:val="en-US"/>
              </w:rPr>
              <w:t xml:space="preserve"> </w:t>
            </w:r>
            <w:proofErr w:type="spellStart"/>
            <w:r>
              <w:rPr>
                <w:bCs/>
                <w:i/>
                <w:iCs/>
                <w:szCs w:val="28"/>
                <w:lang w:val="en-US"/>
              </w:rPr>
              <w:t>bản</w:t>
            </w:r>
            <w:proofErr w:type="spellEnd"/>
            <w:r>
              <w:rPr>
                <w:bCs/>
                <w:i/>
                <w:iCs/>
                <w:szCs w:val="28"/>
                <w:lang w:val="en-US"/>
              </w:rPr>
              <w:t xml:space="preserve"> </w:t>
            </w:r>
            <w:proofErr w:type="spellStart"/>
            <w:r>
              <w:rPr>
                <w:bCs/>
                <w:i/>
                <w:iCs/>
                <w:szCs w:val="28"/>
                <w:lang w:val="en-US"/>
              </w:rPr>
              <w:t>thay</w:t>
            </w:r>
            <w:proofErr w:type="spellEnd"/>
            <w:r>
              <w:rPr>
                <w:bCs/>
                <w:i/>
                <w:iCs/>
                <w:szCs w:val="28"/>
                <w:lang w:val="en-US"/>
              </w:rPr>
              <w:t xml:space="preserve"> </w:t>
            </w:r>
            <w:proofErr w:type="spellStart"/>
            <w:r>
              <w:rPr>
                <w:bCs/>
                <w:i/>
                <w:iCs/>
                <w:szCs w:val="28"/>
                <w:lang w:val="en-US"/>
              </w:rPr>
              <w:t>thế</w:t>
            </w:r>
            <w:proofErr w:type="spellEnd"/>
            <w:r>
              <w:rPr>
                <w:bCs/>
                <w:i/>
                <w:iCs/>
                <w:szCs w:val="28"/>
                <w:lang w:val="en-US"/>
              </w:rPr>
              <w:t xml:space="preserve">. </w:t>
            </w:r>
            <w:proofErr w:type="spellStart"/>
            <w:r>
              <w:rPr>
                <w:bCs/>
                <w:i/>
                <w:iCs/>
                <w:szCs w:val="28"/>
                <w:lang w:val="en-US"/>
              </w:rPr>
              <w:t>Nếu</w:t>
            </w:r>
            <w:proofErr w:type="spellEnd"/>
            <w:r>
              <w:rPr>
                <w:bCs/>
                <w:i/>
                <w:iCs/>
                <w:szCs w:val="28"/>
                <w:lang w:val="en-US"/>
              </w:rPr>
              <w:t xml:space="preserve"> </w:t>
            </w:r>
            <w:proofErr w:type="spellStart"/>
            <w:r>
              <w:rPr>
                <w:bCs/>
                <w:i/>
                <w:iCs/>
                <w:szCs w:val="28"/>
                <w:lang w:val="en-US"/>
              </w:rPr>
              <w:t>người</w:t>
            </w:r>
            <w:proofErr w:type="spellEnd"/>
            <w:r>
              <w:rPr>
                <w:bCs/>
                <w:i/>
                <w:iCs/>
                <w:szCs w:val="28"/>
                <w:lang w:val="en-US"/>
              </w:rPr>
              <w:t xml:space="preserve"> </w:t>
            </w:r>
            <w:proofErr w:type="spellStart"/>
            <w:r>
              <w:rPr>
                <w:bCs/>
                <w:i/>
                <w:iCs/>
                <w:szCs w:val="28"/>
                <w:lang w:val="en-US"/>
              </w:rPr>
              <w:t>dùng</w:t>
            </w:r>
            <w:proofErr w:type="spellEnd"/>
            <w:r>
              <w:rPr>
                <w:bCs/>
                <w:i/>
                <w:iCs/>
                <w:szCs w:val="28"/>
                <w:lang w:val="en-US"/>
              </w:rPr>
              <w:t xml:space="preserve"> </w:t>
            </w:r>
            <w:proofErr w:type="spellStart"/>
            <w:r>
              <w:rPr>
                <w:bCs/>
                <w:i/>
                <w:iCs/>
                <w:szCs w:val="28"/>
                <w:lang w:val="en-US"/>
              </w:rPr>
              <w:t>chọn</w:t>
            </w:r>
            <w:proofErr w:type="spellEnd"/>
            <w:r>
              <w:rPr>
                <w:bCs/>
                <w:i/>
                <w:iCs/>
                <w:szCs w:val="28"/>
                <w:lang w:val="en-US"/>
              </w:rPr>
              <w:t xml:space="preserve"> </w:t>
            </w:r>
            <w:proofErr w:type="spellStart"/>
            <w:r>
              <w:rPr>
                <w:bCs/>
                <w:i/>
                <w:iCs/>
                <w:szCs w:val="28"/>
                <w:lang w:val="en-US"/>
              </w:rPr>
              <w:t>thư</w:t>
            </w:r>
            <w:proofErr w:type="spellEnd"/>
            <w:r>
              <w:rPr>
                <w:bCs/>
                <w:i/>
                <w:iCs/>
                <w:szCs w:val="28"/>
                <w:lang w:val="en-US"/>
              </w:rPr>
              <w:t xml:space="preserve"> </w:t>
            </w:r>
            <w:proofErr w:type="spellStart"/>
            <w:r>
              <w:rPr>
                <w:bCs/>
                <w:i/>
                <w:iCs/>
                <w:szCs w:val="28"/>
                <w:lang w:val="en-US"/>
              </w:rPr>
              <w:t>góp</w:t>
            </w:r>
            <w:proofErr w:type="spellEnd"/>
            <w:r>
              <w:rPr>
                <w:bCs/>
                <w:i/>
                <w:iCs/>
                <w:szCs w:val="28"/>
                <w:lang w:val="en-US"/>
              </w:rPr>
              <w:t xml:space="preserve"> ý </w:t>
            </w:r>
            <w:proofErr w:type="spellStart"/>
            <w:r>
              <w:rPr>
                <w:bCs/>
                <w:i/>
                <w:iCs/>
                <w:szCs w:val="28"/>
                <w:lang w:val="en-US"/>
              </w:rPr>
              <w:t>về</w:t>
            </w:r>
            <w:proofErr w:type="spellEnd"/>
            <w:r>
              <w:rPr>
                <w:bCs/>
                <w:i/>
                <w:iCs/>
                <w:szCs w:val="28"/>
                <w:lang w:val="en-US"/>
              </w:rPr>
              <w:t xml:space="preserve"> </w:t>
            </w:r>
            <w:proofErr w:type="spellStart"/>
            <w:r>
              <w:rPr>
                <w:bCs/>
                <w:i/>
                <w:iCs/>
                <w:szCs w:val="28"/>
                <w:lang w:val="en-US"/>
              </w:rPr>
              <w:t>nhà</w:t>
            </w:r>
            <w:proofErr w:type="spellEnd"/>
            <w:r>
              <w:rPr>
                <w:bCs/>
                <w:i/>
                <w:iCs/>
                <w:szCs w:val="28"/>
                <w:lang w:val="en-US"/>
              </w:rPr>
              <w:t xml:space="preserve"> </w:t>
            </w:r>
            <w:proofErr w:type="spellStart"/>
            <w:r>
              <w:rPr>
                <w:bCs/>
                <w:i/>
                <w:iCs/>
                <w:szCs w:val="28"/>
                <w:lang w:val="en-US"/>
              </w:rPr>
              <w:t>trường</w:t>
            </w:r>
            <w:proofErr w:type="spellEnd"/>
            <w:r>
              <w:rPr>
                <w:bCs/>
                <w:i/>
                <w:iCs/>
                <w:szCs w:val="28"/>
                <w:lang w:val="en-US"/>
              </w:rPr>
              <w:t xml:space="preserve"> </w:t>
            </w:r>
            <w:proofErr w:type="spellStart"/>
            <w:r>
              <w:rPr>
                <w:bCs/>
                <w:i/>
                <w:iCs/>
                <w:szCs w:val="28"/>
                <w:lang w:val="en-US"/>
              </w:rPr>
              <w:t>thì</w:t>
            </w:r>
            <w:proofErr w:type="spellEnd"/>
            <w:r>
              <w:rPr>
                <w:bCs/>
                <w:i/>
                <w:iCs/>
                <w:szCs w:val="28"/>
                <w:lang w:val="en-US"/>
              </w:rPr>
              <w:t xml:space="preserve"> </w:t>
            </w:r>
            <w:proofErr w:type="spellStart"/>
            <w:r>
              <w:rPr>
                <w:bCs/>
                <w:i/>
                <w:iCs/>
                <w:szCs w:val="28"/>
                <w:lang w:val="en-US"/>
              </w:rPr>
              <w:t>hệ</w:t>
            </w:r>
            <w:proofErr w:type="spellEnd"/>
            <w:r>
              <w:rPr>
                <w:bCs/>
                <w:i/>
                <w:iCs/>
                <w:szCs w:val="28"/>
                <w:lang w:val="en-US"/>
              </w:rPr>
              <w:t xml:space="preserve"> </w:t>
            </w:r>
            <w:proofErr w:type="spellStart"/>
            <w:r>
              <w:rPr>
                <w:bCs/>
                <w:i/>
                <w:iCs/>
                <w:szCs w:val="28"/>
                <w:lang w:val="en-US"/>
              </w:rPr>
              <w:t>thống</w:t>
            </w:r>
            <w:proofErr w:type="spellEnd"/>
            <w:r>
              <w:rPr>
                <w:bCs/>
                <w:i/>
                <w:iCs/>
                <w:szCs w:val="28"/>
                <w:lang w:val="en-US"/>
              </w:rPr>
              <w:t xml:space="preserve"> </w:t>
            </w:r>
            <w:proofErr w:type="spellStart"/>
            <w:r>
              <w:rPr>
                <w:bCs/>
                <w:i/>
                <w:iCs/>
                <w:szCs w:val="28"/>
                <w:lang w:val="en-US"/>
              </w:rPr>
              <w:t>sẽ</w:t>
            </w:r>
            <w:proofErr w:type="spellEnd"/>
            <w:r>
              <w:rPr>
                <w:bCs/>
                <w:i/>
                <w:iCs/>
                <w:szCs w:val="28"/>
                <w:lang w:val="en-US"/>
              </w:rPr>
              <w:t xml:space="preserve"> </w:t>
            </w:r>
            <w:proofErr w:type="spellStart"/>
            <w:r>
              <w:rPr>
                <w:bCs/>
                <w:i/>
                <w:iCs/>
                <w:szCs w:val="28"/>
                <w:lang w:val="en-US"/>
              </w:rPr>
              <w:t>rẽ</w:t>
            </w:r>
            <w:proofErr w:type="spellEnd"/>
            <w:r>
              <w:rPr>
                <w:bCs/>
                <w:i/>
                <w:iCs/>
                <w:szCs w:val="28"/>
                <w:lang w:val="en-US"/>
              </w:rPr>
              <w:t xml:space="preserve"> </w:t>
            </w:r>
            <w:proofErr w:type="spellStart"/>
            <w:r>
              <w:rPr>
                <w:bCs/>
                <w:i/>
                <w:iCs/>
                <w:szCs w:val="28"/>
                <w:lang w:val="en-US"/>
              </w:rPr>
              <w:t>nhánh</w:t>
            </w:r>
            <w:proofErr w:type="spellEnd"/>
            <w:r>
              <w:rPr>
                <w:bCs/>
                <w:i/>
                <w:iCs/>
                <w:szCs w:val="28"/>
                <w:lang w:val="en-US"/>
              </w:rPr>
              <w:t xml:space="preserve"> sang </w:t>
            </w:r>
            <w:proofErr w:type="spellStart"/>
            <w:r>
              <w:rPr>
                <w:bCs/>
                <w:i/>
                <w:iCs/>
                <w:szCs w:val="28"/>
                <w:lang w:val="en-US"/>
              </w:rPr>
              <w:t>chuỗi</w:t>
            </w:r>
            <w:proofErr w:type="spellEnd"/>
            <w:r>
              <w:rPr>
                <w:bCs/>
                <w:i/>
                <w:iCs/>
                <w:szCs w:val="28"/>
                <w:lang w:val="en-US"/>
              </w:rPr>
              <w:t xml:space="preserve"> A2 </w:t>
            </w:r>
            <w:proofErr w:type="spellStart"/>
            <w:r>
              <w:rPr>
                <w:bCs/>
                <w:i/>
                <w:iCs/>
                <w:szCs w:val="28"/>
                <w:lang w:val="en-US"/>
              </w:rPr>
              <w:t>của</w:t>
            </w:r>
            <w:proofErr w:type="spellEnd"/>
            <w:r>
              <w:rPr>
                <w:bCs/>
                <w:i/>
                <w:iCs/>
                <w:szCs w:val="28"/>
                <w:lang w:val="en-US"/>
              </w:rPr>
              <w:t xml:space="preserve"> </w:t>
            </w:r>
            <w:proofErr w:type="spellStart"/>
            <w:r>
              <w:rPr>
                <w:bCs/>
                <w:i/>
                <w:iCs/>
                <w:szCs w:val="28"/>
                <w:lang w:val="en-US"/>
              </w:rPr>
              <w:t>kịch</w:t>
            </w:r>
            <w:proofErr w:type="spellEnd"/>
            <w:r>
              <w:rPr>
                <w:bCs/>
                <w:i/>
                <w:iCs/>
                <w:szCs w:val="28"/>
                <w:lang w:val="en-US"/>
              </w:rPr>
              <w:t xml:space="preserve"> </w:t>
            </w:r>
            <w:proofErr w:type="spellStart"/>
            <w:r>
              <w:rPr>
                <w:bCs/>
                <w:i/>
                <w:iCs/>
                <w:szCs w:val="28"/>
                <w:lang w:val="en-US"/>
              </w:rPr>
              <w:t>bản</w:t>
            </w:r>
            <w:proofErr w:type="spellEnd"/>
            <w:r>
              <w:rPr>
                <w:bCs/>
                <w:i/>
                <w:iCs/>
                <w:szCs w:val="28"/>
                <w:lang w:val="en-US"/>
              </w:rPr>
              <w:t xml:space="preserve"> </w:t>
            </w:r>
            <w:proofErr w:type="spellStart"/>
            <w:r>
              <w:rPr>
                <w:bCs/>
                <w:i/>
                <w:iCs/>
                <w:szCs w:val="28"/>
                <w:lang w:val="en-US"/>
              </w:rPr>
              <w:t>thay</w:t>
            </w:r>
            <w:proofErr w:type="spellEnd"/>
            <w:r>
              <w:rPr>
                <w:bCs/>
                <w:i/>
                <w:iCs/>
                <w:szCs w:val="28"/>
                <w:lang w:val="en-US"/>
              </w:rPr>
              <w:t xml:space="preserve"> </w:t>
            </w:r>
            <w:proofErr w:type="spellStart"/>
            <w:r>
              <w:rPr>
                <w:bCs/>
                <w:i/>
                <w:iCs/>
                <w:szCs w:val="28"/>
                <w:lang w:val="en-US"/>
              </w:rPr>
              <w:t>thế</w:t>
            </w:r>
            <w:proofErr w:type="spellEnd"/>
            <w:r>
              <w:rPr>
                <w:bCs/>
                <w:i/>
                <w:iCs/>
                <w:szCs w:val="28"/>
                <w:lang w:val="en-US"/>
              </w:rPr>
              <w:t xml:space="preserve"> ).</w:t>
            </w:r>
          </w:p>
        </w:tc>
      </w:tr>
      <w:tr w:rsidR="00013F0D" w:rsidRPr="001E57AD" w14:paraId="4A83CE25" w14:textId="77777777" w:rsidTr="000C299A">
        <w:trPr>
          <w:trHeight w:val="500"/>
        </w:trPr>
        <w:tc>
          <w:tcPr>
            <w:tcW w:w="3109" w:type="dxa"/>
            <w:tcMar>
              <w:top w:w="100" w:type="dxa"/>
              <w:left w:w="100" w:type="dxa"/>
              <w:bottom w:w="100" w:type="dxa"/>
              <w:right w:w="100" w:type="dxa"/>
            </w:tcMar>
            <w:vAlign w:val="center"/>
          </w:tcPr>
          <w:p w14:paraId="0DC4954D" w14:textId="77777777" w:rsidR="00013F0D" w:rsidRPr="000C299A" w:rsidRDefault="00E952C3" w:rsidP="000C299A">
            <w:pPr>
              <w:spacing w:before="240"/>
              <w:rPr>
                <w:rFonts w:cs="Times New Roman"/>
                <w:b/>
              </w:rPr>
            </w:pPr>
            <w:r w:rsidRPr="000C299A">
              <w:rPr>
                <w:rFonts w:cs="Times New Roman"/>
                <w:b/>
              </w:rPr>
              <w:t>Kịch bản thay thế</w:t>
            </w:r>
          </w:p>
        </w:tc>
        <w:tc>
          <w:tcPr>
            <w:tcW w:w="6671" w:type="dxa"/>
            <w:tcMar>
              <w:top w:w="100" w:type="dxa"/>
              <w:left w:w="100" w:type="dxa"/>
              <w:bottom w:w="100" w:type="dxa"/>
              <w:right w:w="100" w:type="dxa"/>
            </w:tcMar>
            <w:vAlign w:val="center"/>
          </w:tcPr>
          <w:p w14:paraId="49A05947" w14:textId="77777777" w:rsidR="00013F0D" w:rsidRPr="001E57AD" w:rsidRDefault="00E952C3" w:rsidP="000C299A">
            <w:pPr>
              <w:spacing w:before="240"/>
              <w:rPr>
                <w:rFonts w:cs="Times New Roman"/>
              </w:rPr>
            </w:pPr>
            <w:r w:rsidRPr="001E57AD">
              <w:rPr>
                <w:rFonts w:cs="Times New Roman"/>
              </w:rPr>
              <w:t xml:space="preserve"> A1. Quản trị viên chọn thư góp ý về hệ thống.</w:t>
            </w:r>
          </w:p>
          <w:p w14:paraId="278DDC60" w14:textId="77777777" w:rsidR="00013F0D" w:rsidRPr="001E57AD" w:rsidRDefault="00E952C3" w:rsidP="000C299A">
            <w:pPr>
              <w:spacing w:before="240"/>
              <w:rPr>
                <w:rFonts w:cs="Times New Roman"/>
              </w:rPr>
            </w:pPr>
            <w:r w:rsidRPr="001E57AD">
              <w:rPr>
                <w:rFonts w:cs="Times New Roman"/>
              </w:rPr>
              <w:t>Chuỗi A1 bắt đầu từ bước 5 của kịch bản thường:</w:t>
            </w:r>
          </w:p>
          <w:p w14:paraId="084C11B7" w14:textId="77777777" w:rsidR="00013F0D" w:rsidRPr="001E57AD" w:rsidRDefault="00E952C3" w:rsidP="001F1BE4">
            <w:pPr>
              <w:spacing w:before="240"/>
              <w:ind w:left="360"/>
              <w:rPr>
                <w:rFonts w:cs="Times New Roman"/>
              </w:rPr>
            </w:pPr>
            <w:r w:rsidRPr="001E57AD">
              <w:rPr>
                <w:rFonts w:cs="Times New Roman"/>
              </w:rPr>
              <w:t>Hệ thống hiển thị thư góp ý về hệ thống của người dùng khác .</w:t>
            </w:r>
          </w:p>
          <w:p w14:paraId="69504DDA" w14:textId="77777777" w:rsidR="00013F0D" w:rsidRPr="001E57AD" w:rsidRDefault="00E952C3" w:rsidP="000C299A">
            <w:pPr>
              <w:spacing w:before="240"/>
              <w:rPr>
                <w:rFonts w:cs="Times New Roman"/>
              </w:rPr>
            </w:pPr>
            <w:r w:rsidRPr="001E57AD">
              <w:rPr>
                <w:rFonts w:cs="Times New Roman"/>
              </w:rPr>
              <w:t>A2. Quản trị viên chọn thư góp ý về nhà trường.</w:t>
            </w:r>
          </w:p>
          <w:p w14:paraId="48C7A320" w14:textId="77777777" w:rsidR="00013F0D" w:rsidRPr="001E57AD" w:rsidRDefault="00E952C3" w:rsidP="000C299A">
            <w:pPr>
              <w:spacing w:before="240"/>
              <w:rPr>
                <w:rFonts w:cs="Times New Roman"/>
              </w:rPr>
            </w:pPr>
            <w:r w:rsidRPr="001E57AD">
              <w:rPr>
                <w:rFonts w:cs="Times New Roman"/>
              </w:rPr>
              <w:t>Chuỗi A2 bắt đầu từ bước 5 của kịch bản thường:</w:t>
            </w:r>
          </w:p>
          <w:p w14:paraId="2DC9D0ED" w14:textId="77777777" w:rsidR="00013F0D" w:rsidRPr="001E57AD" w:rsidRDefault="00E952C3">
            <w:pPr>
              <w:numPr>
                <w:ilvl w:val="0"/>
                <w:numId w:val="29"/>
              </w:numPr>
              <w:spacing w:before="240"/>
              <w:rPr>
                <w:rFonts w:cs="Times New Roman"/>
              </w:rPr>
            </w:pPr>
            <w:r w:rsidRPr="001E57AD">
              <w:rPr>
                <w:rFonts w:cs="Times New Roman"/>
              </w:rPr>
              <w:t>Hệ thống hiển thị thư góp ý về nhà trường của người dùng khác .</w:t>
            </w:r>
          </w:p>
          <w:p w14:paraId="3260E6D2" w14:textId="77777777" w:rsidR="00013F0D" w:rsidRPr="001E57AD" w:rsidRDefault="00E952C3">
            <w:pPr>
              <w:numPr>
                <w:ilvl w:val="0"/>
                <w:numId w:val="29"/>
              </w:numPr>
              <w:rPr>
                <w:rFonts w:cs="Times New Roman"/>
              </w:rPr>
            </w:pPr>
            <w:r w:rsidRPr="001E57AD">
              <w:rPr>
                <w:rFonts w:cs="Times New Roman"/>
              </w:rPr>
              <w:t>Quản trị viên gửi các thư góp ý đến Ban giám hiệu.</w:t>
            </w:r>
          </w:p>
        </w:tc>
      </w:tr>
      <w:tr w:rsidR="00013F0D" w:rsidRPr="001E57AD" w14:paraId="01823396" w14:textId="77777777" w:rsidTr="000C299A">
        <w:trPr>
          <w:trHeight w:val="770"/>
        </w:trPr>
        <w:tc>
          <w:tcPr>
            <w:tcW w:w="3109" w:type="dxa"/>
            <w:tcMar>
              <w:top w:w="100" w:type="dxa"/>
              <w:left w:w="100" w:type="dxa"/>
              <w:bottom w:w="100" w:type="dxa"/>
              <w:right w:w="100" w:type="dxa"/>
            </w:tcMar>
            <w:vAlign w:val="center"/>
          </w:tcPr>
          <w:p w14:paraId="3D8842B3" w14:textId="77777777" w:rsidR="00013F0D" w:rsidRPr="000C299A" w:rsidRDefault="00E952C3" w:rsidP="000C299A">
            <w:pPr>
              <w:spacing w:before="240"/>
              <w:rPr>
                <w:rFonts w:cs="Times New Roman"/>
                <w:b/>
              </w:rPr>
            </w:pPr>
            <w:r w:rsidRPr="000C299A">
              <w:rPr>
                <w:rFonts w:cs="Times New Roman"/>
                <w:b/>
              </w:rPr>
              <w:t>Kết quả</w:t>
            </w:r>
          </w:p>
        </w:tc>
        <w:tc>
          <w:tcPr>
            <w:tcW w:w="6671" w:type="dxa"/>
            <w:tcMar>
              <w:top w:w="100" w:type="dxa"/>
              <w:left w:w="100" w:type="dxa"/>
              <w:bottom w:w="100" w:type="dxa"/>
              <w:right w:w="100" w:type="dxa"/>
            </w:tcMar>
            <w:vAlign w:val="center"/>
          </w:tcPr>
          <w:p w14:paraId="2F739E07" w14:textId="77777777" w:rsidR="00013F0D" w:rsidRPr="001E57AD" w:rsidRDefault="00E952C3" w:rsidP="000C299A">
            <w:pPr>
              <w:spacing w:before="240"/>
              <w:rPr>
                <w:rFonts w:cs="Times New Roman"/>
              </w:rPr>
            </w:pPr>
            <w:r w:rsidRPr="001E57AD">
              <w:rPr>
                <w:rFonts w:cs="Times New Roman"/>
              </w:rPr>
              <w:t>Đánh giá của các Actor khác được tiếp nhận và phản hồi.</w:t>
            </w:r>
          </w:p>
        </w:tc>
      </w:tr>
    </w:tbl>
    <w:p w14:paraId="39602ACA" w14:textId="05841C2F" w:rsidR="000C299A" w:rsidRPr="001E57AD" w:rsidRDefault="000C299A">
      <w:pPr>
        <w:spacing w:before="240" w:after="240"/>
        <w:jc w:val="both"/>
        <w:rPr>
          <w:rFonts w:cs="Times New Roman"/>
        </w:rPr>
      </w:pPr>
    </w:p>
    <w:p w14:paraId="0999F604" w14:textId="78671F37" w:rsidR="00013F0D" w:rsidRDefault="000C299A">
      <w:pPr>
        <w:pStyle w:val="Heading3"/>
        <w:rPr>
          <w:lang w:val="en-US"/>
        </w:rPr>
      </w:pPr>
      <w:bookmarkStart w:id="269" w:name="_ukiqq0jnz6q3" w:colFirst="0" w:colLast="0"/>
      <w:bookmarkEnd w:id="269"/>
      <w:r>
        <w:rPr>
          <w:lang w:val="en-US"/>
        </w:rPr>
        <w:t xml:space="preserve"> </w:t>
      </w:r>
      <w:bookmarkStart w:id="270" w:name="_Toc119444970"/>
      <w:r w:rsidR="00E952C3" w:rsidRPr="001E57AD">
        <w:t>Use case “Quản lý hệ thống”</w:t>
      </w:r>
      <w:r>
        <w:rPr>
          <w:lang w:val="en-US"/>
        </w:rPr>
        <w:t>.</w:t>
      </w:r>
      <w:bookmarkEnd w:id="270"/>
    </w:p>
    <w:p w14:paraId="287762EA" w14:textId="317B0E8E" w:rsidR="000C299A" w:rsidRPr="000C299A" w:rsidRDefault="000C299A" w:rsidP="000C299A">
      <w:pPr>
        <w:spacing w:before="240" w:after="240"/>
        <w:ind w:firstLine="720"/>
        <w:jc w:val="both"/>
        <w:rPr>
          <w:rFonts w:eastAsia="Times New Roman" w:cs="Times New Roman"/>
          <w:sz w:val="26"/>
          <w:szCs w:val="26"/>
        </w:rPr>
      </w:pPr>
      <w:r>
        <w:rPr>
          <w:rFonts w:eastAsia="Times New Roman" w:cs="Times New Roman"/>
          <w:sz w:val="26"/>
          <w:szCs w:val="26"/>
        </w:rPr>
        <w:lastRenderedPageBreak/>
        <w:t>Chức năng “Quản lý hệ thống</w:t>
      </w:r>
      <w:r w:rsidRPr="001E57AD">
        <w:rPr>
          <w:rFonts w:eastAsia="Times New Roman" w:cs="Times New Roman"/>
          <w:sz w:val="26"/>
          <w:szCs w:val="26"/>
        </w:rPr>
        <w:t xml:space="preserve">” là một trong những chức năng của actor </w:t>
      </w:r>
      <w:proofErr w:type="spellStart"/>
      <w:r>
        <w:rPr>
          <w:rFonts w:eastAsia="Times New Roman" w:cs="Times New Roman"/>
          <w:sz w:val="26"/>
          <w:szCs w:val="26"/>
          <w:lang w:val="en-US"/>
        </w:rPr>
        <w:t>Quản</w:t>
      </w:r>
      <w:proofErr w:type="spellEnd"/>
      <w:r>
        <w:rPr>
          <w:rFonts w:eastAsia="Times New Roman" w:cs="Times New Roman"/>
          <w:sz w:val="26"/>
          <w:szCs w:val="26"/>
          <w:lang w:val="en-US"/>
        </w:rPr>
        <w:t xml:space="preserve"> </w:t>
      </w:r>
      <w:proofErr w:type="spellStart"/>
      <w:r>
        <w:rPr>
          <w:rFonts w:eastAsia="Times New Roman" w:cs="Times New Roman"/>
          <w:sz w:val="26"/>
          <w:szCs w:val="26"/>
          <w:lang w:val="en-US"/>
        </w:rPr>
        <w:t>trị</w:t>
      </w:r>
      <w:proofErr w:type="spellEnd"/>
      <w:r>
        <w:rPr>
          <w:rFonts w:eastAsia="Times New Roman" w:cs="Times New Roman"/>
          <w:sz w:val="26"/>
          <w:szCs w:val="26"/>
          <w:lang w:val="en-US"/>
        </w:rPr>
        <w:t xml:space="preserve"> </w:t>
      </w:r>
      <w:proofErr w:type="spellStart"/>
      <w:r>
        <w:rPr>
          <w:rFonts w:eastAsia="Times New Roman" w:cs="Times New Roman"/>
          <w:sz w:val="26"/>
          <w:szCs w:val="26"/>
          <w:lang w:val="en-US"/>
        </w:rPr>
        <w:t>viên</w:t>
      </w:r>
      <w:proofErr w:type="spellEnd"/>
      <w:r>
        <w:rPr>
          <w:rFonts w:eastAsia="Times New Roman" w:cs="Times New Roman"/>
          <w:sz w:val="26"/>
          <w:szCs w:val="26"/>
          <w:lang w:val="en-US"/>
        </w:rPr>
        <w:t xml:space="preserve"> </w:t>
      </w:r>
      <w:r>
        <w:rPr>
          <w:rFonts w:eastAsia="Times New Roman" w:cs="Times New Roman"/>
          <w:sz w:val="26"/>
          <w:szCs w:val="26"/>
        </w:rPr>
        <w:t>được thể hiện trong</w:t>
      </w:r>
      <w:r w:rsidR="00F250AC">
        <w:rPr>
          <w:rFonts w:eastAsia="Times New Roman" w:cs="Times New Roman"/>
          <w:sz w:val="26"/>
          <w:szCs w:val="26"/>
          <w:lang w:val="en-US"/>
        </w:rPr>
        <w:t xml:space="preserve"> </w:t>
      </w:r>
      <w:r w:rsidR="00F250AC">
        <w:rPr>
          <w:rFonts w:eastAsia="Times New Roman" w:cs="Times New Roman"/>
          <w:sz w:val="26"/>
          <w:szCs w:val="26"/>
          <w:lang w:val="en-US"/>
        </w:rPr>
        <w:fldChar w:fldCharType="begin"/>
      </w:r>
      <w:r w:rsidR="00F250AC">
        <w:rPr>
          <w:rFonts w:eastAsia="Times New Roman" w:cs="Times New Roman"/>
          <w:sz w:val="26"/>
          <w:szCs w:val="26"/>
          <w:lang w:val="en-US"/>
        </w:rPr>
        <w:instrText xml:space="preserve"> REF _Ref118850419 \h </w:instrText>
      </w:r>
      <w:r w:rsidR="00F250AC">
        <w:rPr>
          <w:rFonts w:eastAsia="Times New Roman" w:cs="Times New Roman"/>
          <w:sz w:val="26"/>
          <w:szCs w:val="26"/>
          <w:lang w:val="en-US"/>
        </w:rPr>
      </w:r>
      <w:r w:rsidR="00F250AC">
        <w:rPr>
          <w:rFonts w:eastAsia="Times New Roman" w:cs="Times New Roman"/>
          <w:sz w:val="26"/>
          <w:szCs w:val="26"/>
          <w:lang w:val="en-US"/>
        </w:rPr>
        <w:fldChar w:fldCharType="separate"/>
      </w:r>
      <w:r w:rsidR="00A97CFA">
        <w:t xml:space="preserve">Hình </w:t>
      </w:r>
      <w:r w:rsidR="00A97CFA">
        <w:rPr>
          <w:noProof/>
        </w:rPr>
        <w:t>2</w:t>
      </w:r>
      <w:r w:rsidR="00A97CFA">
        <w:t>.</w:t>
      </w:r>
      <w:r w:rsidR="00A97CFA">
        <w:rPr>
          <w:noProof/>
        </w:rPr>
        <w:t>4</w:t>
      </w:r>
      <w:r w:rsidR="00F250AC">
        <w:rPr>
          <w:rFonts w:eastAsia="Times New Roman" w:cs="Times New Roman"/>
          <w:sz w:val="26"/>
          <w:szCs w:val="26"/>
          <w:lang w:val="en-US"/>
        </w:rPr>
        <w:fldChar w:fldCharType="end"/>
      </w:r>
      <w:r>
        <w:rPr>
          <w:rFonts w:eastAsia="Times New Roman" w:cs="Times New Roman"/>
          <w:sz w:val="26"/>
          <w:szCs w:val="26"/>
        </w:rPr>
        <w:t>. Cho phép Quản</w:t>
      </w:r>
      <w:r w:rsidRPr="001E57AD">
        <w:rPr>
          <w:rFonts w:eastAsia="Times New Roman" w:cs="Times New Roman"/>
          <w:sz w:val="26"/>
          <w:szCs w:val="26"/>
        </w:rPr>
        <w:t xml:space="preserve"> dùng truy cập vào hệ thống</w:t>
      </w:r>
      <w:r>
        <w:rPr>
          <w:rFonts w:eastAsia="Times New Roman" w:cs="Times New Roman"/>
          <w:sz w:val="26"/>
          <w:szCs w:val="26"/>
          <w:lang w:val="en-US"/>
        </w:rPr>
        <w:t xml:space="preserve"> </w:t>
      </w:r>
      <w:proofErr w:type="spellStart"/>
      <w:r>
        <w:rPr>
          <w:rFonts w:eastAsia="Times New Roman" w:cs="Times New Roman"/>
          <w:sz w:val="26"/>
          <w:szCs w:val="26"/>
          <w:lang w:val="en-US"/>
        </w:rPr>
        <w:t>để</w:t>
      </w:r>
      <w:proofErr w:type="spellEnd"/>
      <w:r>
        <w:rPr>
          <w:rFonts w:eastAsia="Times New Roman" w:cs="Times New Roman"/>
          <w:sz w:val="26"/>
          <w:szCs w:val="26"/>
          <w:lang w:val="en-US"/>
        </w:rPr>
        <w:t xml:space="preserve"> </w:t>
      </w:r>
      <w:proofErr w:type="spellStart"/>
      <w:r>
        <w:rPr>
          <w:rFonts w:eastAsia="Times New Roman" w:cs="Times New Roman"/>
          <w:sz w:val="26"/>
          <w:szCs w:val="26"/>
          <w:lang w:val="en-US"/>
        </w:rPr>
        <w:t>tiếp</w:t>
      </w:r>
      <w:proofErr w:type="spellEnd"/>
      <w:r>
        <w:rPr>
          <w:rFonts w:eastAsia="Times New Roman" w:cs="Times New Roman"/>
          <w:sz w:val="26"/>
          <w:szCs w:val="26"/>
          <w:lang w:val="en-US"/>
        </w:rPr>
        <w:t xml:space="preserve"> </w:t>
      </w:r>
      <w:proofErr w:type="spellStart"/>
      <w:r>
        <w:rPr>
          <w:rFonts w:eastAsia="Times New Roman" w:cs="Times New Roman"/>
          <w:sz w:val="26"/>
          <w:szCs w:val="26"/>
          <w:lang w:val="en-US"/>
        </w:rPr>
        <w:t>nhận</w:t>
      </w:r>
      <w:proofErr w:type="spellEnd"/>
      <w:r>
        <w:rPr>
          <w:rFonts w:eastAsia="Times New Roman" w:cs="Times New Roman"/>
          <w:sz w:val="26"/>
          <w:szCs w:val="26"/>
          <w:lang w:val="en-US"/>
        </w:rPr>
        <w:t xml:space="preserve"> </w:t>
      </w:r>
      <w:proofErr w:type="spellStart"/>
      <w:r>
        <w:rPr>
          <w:rFonts w:eastAsia="Times New Roman" w:cs="Times New Roman"/>
          <w:sz w:val="26"/>
          <w:szCs w:val="26"/>
          <w:lang w:val="en-US"/>
        </w:rPr>
        <w:t>và</w:t>
      </w:r>
      <w:proofErr w:type="spellEnd"/>
      <w:r>
        <w:rPr>
          <w:rFonts w:eastAsia="Times New Roman" w:cs="Times New Roman"/>
          <w:sz w:val="26"/>
          <w:szCs w:val="26"/>
          <w:lang w:val="en-US"/>
        </w:rPr>
        <w:t xml:space="preserve"> </w:t>
      </w:r>
      <w:proofErr w:type="spellStart"/>
      <w:r>
        <w:rPr>
          <w:rFonts w:eastAsia="Times New Roman" w:cs="Times New Roman"/>
          <w:sz w:val="26"/>
          <w:szCs w:val="26"/>
          <w:lang w:val="en-US"/>
        </w:rPr>
        <w:t>phản</w:t>
      </w:r>
      <w:proofErr w:type="spellEnd"/>
      <w:r>
        <w:rPr>
          <w:rFonts w:eastAsia="Times New Roman" w:cs="Times New Roman"/>
          <w:sz w:val="26"/>
          <w:szCs w:val="26"/>
          <w:lang w:val="en-US"/>
        </w:rPr>
        <w:t xml:space="preserve"> </w:t>
      </w:r>
      <w:proofErr w:type="spellStart"/>
      <w:r>
        <w:rPr>
          <w:rFonts w:eastAsia="Times New Roman" w:cs="Times New Roman"/>
          <w:sz w:val="26"/>
          <w:szCs w:val="26"/>
          <w:lang w:val="en-US"/>
        </w:rPr>
        <w:t>hồi</w:t>
      </w:r>
      <w:proofErr w:type="spellEnd"/>
      <w:r>
        <w:rPr>
          <w:rFonts w:eastAsia="Times New Roman" w:cs="Times New Roman"/>
          <w:sz w:val="26"/>
          <w:szCs w:val="26"/>
          <w:lang w:val="en-US"/>
        </w:rPr>
        <w:t xml:space="preserve"> </w:t>
      </w:r>
      <w:proofErr w:type="spellStart"/>
      <w:r>
        <w:rPr>
          <w:rFonts w:eastAsia="Times New Roman" w:cs="Times New Roman"/>
          <w:sz w:val="26"/>
          <w:szCs w:val="26"/>
          <w:lang w:val="en-US"/>
        </w:rPr>
        <w:t>các</w:t>
      </w:r>
      <w:proofErr w:type="spellEnd"/>
      <w:r>
        <w:rPr>
          <w:rFonts w:eastAsia="Times New Roman" w:cs="Times New Roman"/>
          <w:sz w:val="26"/>
          <w:szCs w:val="26"/>
          <w:lang w:val="en-US"/>
        </w:rPr>
        <w:t xml:space="preserve"> </w:t>
      </w:r>
      <w:proofErr w:type="spellStart"/>
      <w:r>
        <w:rPr>
          <w:rFonts w:eastAsia="Times New Roman" w:cs="Times New Roman"/>
          <w:sz w:val="26"/>
          <w:szCs w:val="26"/>
          <w:lang w:val="en-US"/>
        </w:rPr>
        <w:t>góp</w:t>
      </w:r>
      <w:proofErr w:type="spellEnd"/>
      <w:r>
        <w:rPr>
          <w:rFonts w:eastAsia="Times New Roman" w:cs="Times New Roman"/>
          <w:sz w:val="26"/>
          <w:szCs w:val="26"/>
          <w:lang w:val="en-US"/>
        </w:rPr>
        <w:t xml:space="preserve"> ý </w:t>
      </w:r>
      <w:proofErr w:type="spellStart"/>
      <w:r>
        <w:rPr>
          <w:rFonts w:eastAsia="Times New Roman" w:cs="Times New Roman"/>
          <w:sz w:val="26"/>
          <w:szCs w:val="26"/>
          <w:lang w:val="en-US"/>
        </w:rPr>
        <w:t>từ</w:t>
      </w:r>
      <w:proofErr w:type="spellEnd"/>
      <w:r>
        <w:rPr>
          <w:rFonts w:eastAsia="Times New Roman" w:cs="Times New Roman"/>
          <w:sz w:val="26"/>
          <w:szCs w:val="26"/>
          <w:lang w:val="en-US"/>
        </w:rPr>
        <w:t xml:space="preserve"> </w:t>
      </w:r>
      <w:proofErr w:type="spellStart"/>
      <w:r>
        <w:rPr>
          <w:rFonts w:eastAsia="Times New Roman" w:cs="Times New Roman"/>
          <w:sz w:val="26"/>
          <w:szCs w:val="26"/>
          <w:lang w:val="en-US"/>
        </w:rPr>
        <w:t>các</w:t>
      </w:r>
      <w:proofErr w:type="spellEnd"/>
      <w:r>
        <w:rPr>
          <w:rFonts w:eastAsia="Times New Roman" w:cs="Times New Roman"/>
          <w:sz w:val="26"/>
          <w:szCs w:val="26"/>
          <w:lang w:val="en-US"/>
        </w:rPr>
        <w:t xml:space="preserve"> actor </w:t>
      </w:r>
      <w:proofErr w:type="spellStart"/>
      <w:r>
        <w:rPr>
          <w:rFonts w:eastAsia="Times New Roman" w:cs="Times New Roman"/>
          <w:sz w:val="26"/>
          <w:szCs w:val="26"/>
          <w:lang w:val="en-US"/>
        </w:rPr>
        <w:t>khác</w:t>
      </w:r>
      <w:proofErr w:type="spellEnd"/>
      <w:r w:rsidRPr="001E57AD">
        <w:rPr>
          <w:rFonts w:eastAsia="Times New Roman" w:cs="Times New Roman"/>
          <w:sz w:val="26"/>
          <w:szCs w:val="26"/>
        </w:rPr>
        <w:t>. Các thông tin cụ thể về chức năng này gồm các kịch bản được sử dụng mô tả cụ thể trong</w:t>
      </w:r>
      <w:r w:rsidR="00F250AC">
        <w:rPr>
          <w:rFonts w:eastAsia="Times New Roman" w:cs="Times New Roman"/>
          <w:sz w:val="26"/>
          <w:szCs w:val="26"/>
          <w:lang w:val="en-US"/>
        </w:rPr>
        <w:t xml:space="preserve"> </w:t>
      </w:r>
      <w:r w:rsidR="00F250AC">
        <w:rPr>
          <w:rFonts w:eastAsia="Times New Roman" w:cs="Times New Roman"/>
          <w:sz w:val="26"/>
          <w:szCs w:val="26"/>
          <w:lang w:val="en-US"/>
        </w:rPr>
        <w:fldChar w:fldCharType="begin"/>
      </w:r>
      <w:r w:rsidR="00F250AC">
        <w:rPr>
          <w:rFonts w:eastAsia="Times New Roman" w:cs="Times New Roman"/>
          <w:sz w:val="26"/>
          <w:szCs w:val="26"/>
          <w:lang w:val="en-US"/>
        </w:rPr>
        <w:instrText xml:space="preserve"> REF _Ref118855708 \h </w:instrText>
      </w:r>
      <w:r w:rsidR="00F250AC">
        <w:rPr>
          <w:rFonts w:eastAsia="Times New Roman" w:cs="Times New Roman"/>
          <w:sz w:val="26"/>
          <w:szCs w:val="26"/>
          <w:lang w:val="en-US"/>
        </w:rPr>
      </w:r>
      <w:r w:rsidR="00F250AC">
        <w:rPr>
          <w:rFonts w:eastAsia="Times New Roman" w:cs="Times New Roman"/>
          <w:sz w:val="26"/>
          <w:szCs w:val="26"/>
          <w:lang w:val="en-US"/>
        </w:rPr>
        <w:fldChar w:fldCharType="separate"/>
      </w:r>
      <w:r w:rsidR="00A97CFA">
        <w:t xml:space="preserve">Bảng </w:t>
      </w:r>
      <w:r w:rsidR="00A97CFA">
        <w:rPr>
          <w:noProof/>
        </w:rPr>
        <w:t>2</w:t>
      </w:r>
      <w:r w:rsidR="00A97CFA">
        <w:t>.</w:t>
      </w:r>
      <w:r w:rsidR="00A97CFA">
        <w:rPr>
          <w:noProof/>
        </w:rPr>
        <w:t>14</w:t>
      </w:r>
      <w:r w:rsidR="00F250AC">
        <w:rPr>
          <w:rFonts w:eastAsia="Times New Roman" w:cs="Times New Roman"/>
          <w:sz w:val="26"/>
          <w:szCs w:val="26"/>
          <w:lang w:val="en-US"/>
        </w:rPr>
        <w:fldChar w:fldCharType="end"/>
      </w:r>
      <w:r>
        <w:rPr>
          <w:rFonts w:eastAsia="Times New Roman" w:cs="Times New Roman"/>
          <w:b/>
          <w:sz w:val="26"/>
          <w:szCs w:val="26"/>
        </w:rPr>
        <w:t xml:space="preserve"> </w:t>
      </w:r>
      <w:r w:rsidRPr="001E57AD">
        <w:rPr>
          <w:rFonts w:eastAsia="Times New Roman" w:cs="Times New Roman"/>
          <w:sz w:val="26"/>
          <w:szCs w:val="26"/>
        </w:rPr>
        <w:t>bên dưới.</w:t>
      </w:r>
    </w:p>
    <w:p w14:paraId="7B698B9D" w14:textId="5815CBD0" w:rsidR="0004198C" w:rsidRDefault="0004198C" w:rsidP="00BE4F8B">
      <w:pPr>
        <w:pStyle w:val="Caption"/>
      </w:pPr>
      <w:bookmarkStart w:id="271" w:name="_Ref118855708"/>
      <w:bookmarkStart w:id="272" w:name="_Toc119445053"/>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2</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14</w:t>
      </w:r>
      <w:r w:rsidR="005018C1">
        <w:rPr>
          <w:noProof/>
        </w:rPr>
        <w:fldChar w:fldCharType="end"/>
      </w:r>
      <w:bookmarkEnd w:id="271"/>
      <w:r w:rsidR="00AE7E99">
        <w:t xml:space="preserve">: </w:t>
      </w:r>
      <w:proofErr w:type="spellStart"/>
      <w:r w:rsidR="00AE7E99">
        <w:t>Mô</w:t>
      </w:r>
      <w:proofErr w:type="spellEnd"/>
      <w:r w:rsidR="00AE7E99">
        <w:t xml:space="preserve"> </w:t>
      </w:r>
      <w:proofErr w:type="spellStart"/>
      <w:r w:rsidR="00AE7E99">
        <w:t>tả</w:t>
      </w:r>
      <w:proofErr w:type="spellEnd"/>
      <w:r w:rsidR="00AE7E99">
        <w:t xml:space="preserve"> use case “</w:t>
      </w:r>
      <w:proofErr w:type="spellStart"/>
      <w:r w:rsidR="00AE7E99">
        <w:t>Quản</w:t>
      </w:r>
      <w:proofErr w:type="spellEnd"/>
      <w:r w:rsidR="00AE7E99">
        <w:t xml:space="preserve"> </w:t>
      </w:r>
      <w:proofErr w:type="spellStart"/>
      <w:r w:rsidR="00AE7E99">
        <w:t>lý</w:t>
      </w:r>
      <w:proofErr w:type="spellEnd"/>
      <w:r w:rsidR="00AE7E99">
        <w:t xml:space="preserve"> </w:t>
      </w:r>
      <w:proofErr w:type="spellStart"/>
      <w:r w:rsidR="00AE7E99">
        <w:t>hệ</w:t>
      </w:r>
      <w:proofErr w:type="spellEnd"/>
      <w:r w:rsidR="00AE7E99">
        <w:t xml:space="preserve"> </w:t>
      </w:r>
      <w:proofErr w:type="spellStart"/>
      <w:r w:rsidR="00AE7E99">
        <w:t>thống</w:t>
      </w:r>
      <w:proofErr w:type="spellEnd"/>
      <w:r w:rsidR="00AE7E99">
        <w:t>”</w:t>
      </w:r>
      <w:bookmarkEnd w:id="272"/>
    </w:p>
    <w:tbl>
      <w:tblPr>
        <w:tblStyle w:val="TableGrid"/>
        <w:tblW w:w="0" w:type="auto"/>
        <w:tblLook w:val="04A0" w:firstRow="1" w:lastRow="0" w:firstColumn="1" w:lastColumn="0" w:noHBand="0" w:noVBand="1"/>
      </w:tblPr>
      <w:tblGrid>
        <w:gridCol w:w="4869"/>
        <w:gridCol w:w="4870"/>
      </w:tblGrid>
      <w:tr w:rsidR="00C24FE8" w:rsidRPr="001F1BE4" w14:paraId="101DB75E" w14:textId="77777777" w:rsidTr="001F1BE4">
        <w:tc>
          <w:tcPr>
            <w:tcW w:w="4869" w:type="dxa"/>
            <w:vAlign w:val="center"/>
          </w:tcPr>
          <w:p w14:paraId="4AD5D0DB" w14:textId="77777777" w:rsidR="00C24FE8" w:rsidRPr="001F1BE4" w:rsidRDefault="00C24FE8" w:rsidP="001F1BE4">
            <w:pPr>
              <w:rPr>
                <w:rFonts w:cs="Times New Roman"/>
                <w:b/>
                <w:szCs w:val="28"/>
                <w:lang w:val="en-US"/>
              </w:rPr>
            </w:pPr>
            <w:proofErr w:type="spellStart"/>
            <w:r w:rsidRPr="001F1BE4">
              <w:rPr>
                <w:rFonts w:cs="Times New Roman"/>
                <w:b/>
                <w:szCs w:val="28"/>
                <w:lang w:val="en-US"/>
              </w:rPr>
              <w:t>Tên</w:t>
            </w:r>
            <w:proofErr w:type="spellEnd"/>
            <w:r w:rsidRPr="001F1BE4">
              <w:rPr>
                <w:rFonts w:cs="Times New Roman"/>
                <w:b/>
                <w:szCs w:val="28"/>
                <w:lang w:val="en-US"/>
              </w:rPr>
              <w:t xml:space="preserve"> use case</w:t>
            </w:r>
          </w:p>
        </w:tc>
        <w:tc>
          <w:tcPr>
            <w:tcW w:w="4870" w:type="dxa"/>
            <w:vAlign w:val="center"/>
          </w:tcPr>
          <w:p w14:paraId="07BA460B" w14:textId="301C6DD4" w:rsidR="00C24FE8" w:rsidRPr="001F1BE4" w:rsidRDefault="00C24FE8" w:rsidP="001F1BE4">
            <w:pPr>
              <w:rPr>
                <w:rFonts w:cs="Times New Roman"/>
                <w:b/>
                <w:szCs w:val="28"/>
                <w:lang w:val="en-US"/>
              </w:rPr>
            </w:pPr>
            <w:r w:rsidRPr="001F1BE4">
              <w:rPr>
                <w:rFonts w:cs="Times New Roman"/>
                <w:b/>
                <w:szCs w:val="28"/>
                <w:lang w:val="en-US"/>
              </w:rPr>
              <w:t>Use case “</w:t>
            </w:r>
            <w:proofErr w:type="spellStart"/>
            <w:r w:rsidRPr="001F1BE4">
              <w:rPr>
                <w:rFonts w:cs="Times New Roman"/>
                <w:b/>
                <w:szCs w:val="28"/>
                <w:lang w:val="en-US"/>
              </w:rPr>
              <w:t>Quản</w:t>
            </w:r>
            <w:proofErr w:type="spellEnd"/>
            <w:r w:rsidRPr="001F1BE4">
              <w:rPr>
                <w:rFonts w:cs="Times New Roman"/>
                <w:b/>
                <w:szCs w:val="28"/>
                <w:lang w:val="en-US"/>
              </w:rPr>
              <w:t xml:space="preserve"> </w:t>
            </w:r>
            <w:proofErr w:type="spellStart"/>
            <w:r w:rsidRPr="001F1BE4">
              <w:rPr>
                <w:rFonts w:cs="Times New Roman"/>
                <w:b/>
                <w:szCs w:val="28"/>
                <w:lang w:val="en-US"/>
              </w:rPr>
              <w:t>lý</w:t>
            </w:r>
            <w:proofErr w:type="spellEnd"/>
            <w:r w:rsidRPr="001F1BE4">
              <w:rPr>
                <w:rFonts w:cs="Times New Roman"/>
                <w:b/>
                <w:szCs w:val="28"/>
                <w:lang w:val="en-US"/>
              </w:rPr>
              <w:t xml:space="preserve"> </w:t>
            </w:r>
            <w:proofErr w:type="spellStart"/>
            <w:r w:rsidRPr="001F1BE4">
              <w:rPr>
                <w:rFonts w:cs="Times New Roman"/>
                <w:b/>
                <w:szCs w:val="28"/>
                <w:lang w:val="en-US"/>
              </w:rPr>
              <w:t>hệ</w:t>
            </w:r>
            <w:proofErr w:type="spellEnd"/>
            <w:r w:rsidRPr="001F1BE4">
              <w:rPr>
                <w:rFonts w:cs="Times New Roman"/>
                <w:b/>
                <w:szCs w:val="28"/>
                <w:lang w:val="en-US"/>
              </w:rPr>
              <w:t xml:space="preserve"> </w:t>
            </w:r>
            <w:proofErr w:type="spellStart"/>
            <w:r w:rsidRPr="001F1BE4">
              <w:rPr>
                <w:rFonts w:cs="Times New Roman"/>
                <w:b/>
                <w:szCs w:val="28"/>
                <w:lang w:val="en-US"/>
              </w:rPr>
              <w:t>thống</w:t>
            </w:r>
            <w:proofErr w:type="spellEnd"/>
            <w:r w:rsidRPr="001F1BE4">
              <w:rPr>
                <w:rFonts w:cs="Times New Roman"/>
                <w:b/>
                <w:szCs w:val="28"/>
                <w:lang w:val="en-US"/>
              </w:rPr>
              <w:t>”</w:t>
            </w:r>
          </w:p>
        </w:tc>
      </w:tr>
      <w:tr w:rsidR="00C24FE8" w:rsidRPr="001F1BE4" w14:paraId="3A3C4D5F" w14:textId="77777777" w:rsidTr="001F1BE4">
        <w:tc>
          <w:tcPr>
            <w:tcW w:w="4869" w:type="dxa"/>
            <w:vAlign w:val="center"/>
          </w:tcPr>
          <w:p w14:paraId="5F103A6F" w14:textId="77777777" w:rsidR="00C24FE8" w:rsidRPr="001F1BE4" w:rsidRDefault="00C24FE8" w:rsidP="001F1BE4">
            <w:pPr>
              <w:rPr>
                <w:rFonts w:cs="Times New Roman"/>
                <w:b/>
                <w:szCs w:val="28"/>
                <w:lang w:val="en-US"/>
              </w:rPr>
            </w:pPr>
            <w:proofErr w:type="spellStart"/>
            <w:r w:rsidRPr="001F1BE4">
              <w:rPr>
                <w:rFonts w:cs="Times New Roman"/>
                <w:b/>
                <w:szCs w:val="28"/>
                <w:lang w:val="en-US"/>
              </w:rPr>
              <w:t>Tóm</w:t>
            </w:r>
            <w:proofErr w:type="spellEnd"/>
            <w:r w:rsidRPr="001F1BE4">
              <w:rPr>
                <w:rFonts w:cs="Times New Roman"/>
                <w:b/>
                <w:szCs w:val="28"/>
                <w:lang w:val="en-US"/>
              </w:rPr>
              <w:t xml:space="preserve"> </w:t>
            </w:r>
            <w:proofErr w:type="spellStart"/>
            <w:r w:rsidRPr="001F1BE4">
              <w:rPr>
                <w:rFonts w:cs="Times New Roman"/>
                <w:b/>
                <w:szCs w:val="28"/>
                <w:lang w:val="en-US"/>
              </w:rPr>
              <w:t>tắt</w:t>
            </w:r>
            <w:proofErr w:type="spellEnd"/>
            <w:r w:rsidRPr="001F1BE4">
              <w:rPr>
                <w:rFonts w:cs="Times New Roman"/>
                <w:b/>
                <w:szCs w:val="28"/>
                <w:lang w:val="en-US"/>
              </w:rPr>
              <w:t xml:space="preserve"> use case</w:t>
            </w:r>
          </w:p>
        </w:tc>
        <w:tc>
          <w:tcPr>
            <w:tcW w:w="4870" w:type="dxa"/>
            <w:vAlign w:val="center"/>
          </w:tcPr>
          <w:p w14:paraId="0C9E9163" w14:textId="2C83A847" w:rsidR="00C24FE8" w:rsidRPr="001F1BE4" w:rsidRDefault="001F1BE4" w:rsidP="001F1BE4">
            <w:pPr>
              <w:rPr>
                <w:rFonts w:cs="Times New Roman"/>
                <w:b/>
                <w:szCs w:val="28"/>
              </w:rPr>
            </w:pPr>
            <w:r w:rsidRPr="001F1BE4">
              <w:rPr>
                <w:rFonts w:cs="Times New Roman"/>
                <w:szCs w:val="28"/>
              </w:rPr>
              <w:t>Quản trị viên thực hiện việc cập nhật hệ thống</w:t>
            </w:r>
          </w:p>
        </w:tc>
      </w:tr>
      <w:tr w:rsidR="00C24FE8" w:rsidRPr="001F1BE4" w14:paraId="203D71DB" w14:textId="77777777" w:rsidTr="001F1BE4">
        <w:tc>
          <w:tcPr>
            <w:tcW w:w="4869" w:type="dxa"/>
            <w:vAlign w:val="center"/>
          </w:tcPr>
          <w:p w14:paraId="3670F726" w14:textId="77777777" w:rsidR="00C24FE8" w:rsidRPr="001F1BE4" w:rsidRDefault="00C24FE8" w:rsidP="001F1BE4">
            <w:pPr>
              <w:rPr>
                <w:rFonts w:cs="Times New Roman"/>
                <w:b/>
                <w:szCs w:val="28"/>
                <w:lang w:val="en-US"/>
              </w:rPr>
            </w:pPr>
            <w:r w:rsidRPr="001F1BE4">
              <w:rPr>
                <w:rFonts w:cs="Times New Roman"/>
                <w:b/>
                <w:szCs w:val="28"/>
                <w:lang w:val="en-US"/>
              </w:rPr>
              <w:t>Actor</w:t>
            </w:r>
          </w:p>
        </w:tc>
        <w:tc>
          <w:tcPr>
            <w:tcW w:w="4870" w:type="dxa"/>
            <w:vAlign w:val="center"/>
          </w:tcPr>
          <w:p w14:paraId="26C64B24" w14:textId="51DBA5B8" w:rsidR="00C24FE8" w:rsidRPr="001F1BE4" w:rsidRDefault="001F1BE4" w:rsidP="001F1BE4">
            <w:pPr>
              <w:rPr>
                <w:rFonts w:cs="Times New Roman"/>
                <w:b/>
                <w:szCs w:val="28"/>
              </w:rPr>
            </w:pPr>
            <w:r w:rsidRPr="001F1BE4">
              <w:rPr>
                <w:rFonts w:cs="Times New Roman"/>
                <w:szCs w:val="28"/>
              </w:rPr>
              <w:t>Quản trị viên</w:t>
            </w:r>
          </w:p>
        </w:tc>
      </w:tr>
      <w:tr w:rsidR="00C24FE8" w:rsidRPr="001F1BE4" w14:paraId="3B72D88C" w14:textId="77777777" w:rsidTr="001F1BE4">
        <w:tc>
          <w:tcPr>
            <w:tcW w:w="4869" w:type="dxa"/>
            <w:vAlign w:val="center"/>
          </w:tcPr>
          <w:p w14:paraId="7045A6DD" w14:textId="77777777" w:rsidR="00C24FE8" w:rsidRPr="001F1BE4" w:rsidRDefault="00C24FE8" w:rsidP="001F1BE4">
            <w:pPr>
              <w:rPr>
                <w:rFonts w:cs="Times New Roman"/>
                <w:b/>
                <w:szCs w:val="28"/>
                <w:lang w:val="en-US"/>
              </w:rPr>
            </w:pPr>
            <w:proofErr w:type="spellStart"/>
            <w:r w:rsidRPr="001F1BE4">
              <w:rPr>
                <w:rFonts w:cs="Times New Roman"/>
                <w:b/>
                <w:szCs w:val="28"/>
                <w:lang w:val="en-US"/>
              </w:rPr>
              <w:t>Ngày</w:t>
            </w:r>
            <w:proofErr w:type="spellEnd"/>
            <w:r w:rsidRPr="001F1BE4">
              <w:rPr>
                <w:rFonts w:cs="Times New Roman"/>
                <w:b/>
                <w:szCs w:val="28"/>
                <w:lang w:val="en-US"/>
              </w:rPr>
              <w:t xml:space="preserve"> </w:t>
            </w:r>
            <w:proofErr w:type="spellStart"/>
            <w:r w:rsidRPr="001F1BE4">
              <w:rPr>
                <w:rFonts w:cs="Times New Roman"/>
                <w:b/>
                <w:szCs w:val="28"/>
                <w:lang w:val="en-US"/>
              </w:rPr>
              <w:t>tạo</w:t>
            </w:r>
            <w:proofErr w:type="spellEnd"/>
          </w:p>
        </w:tc>
        <w:tc>
          <w:tcPr>
            <w:tcW w:w="4870" w:type="dxa"/>
            <w:vAlign w:val="center"/>
          </w:tcPr>
          <w:p w14:paraId="3B1F50FD" w14:textId="5A95088F" w:rsidR="00C24FE8" w:rsidRPr="001F1BE4" w:rsidRDefault="001F1BE4" w:rsidP="001F1BE4">
            <w:pPr>
              <w:rPr>
                <w:rFonts w:cs="Times New Roman"/>
                <w:b/>
                <w:szCs w:val="28"/>
              </w:rPr>
            </w:pPr>
            <w:r w:rsidRPr="001F1BE4">
              <w:rPr>
                <w:rFonts w:cs="Times New Roman"/>
                <w:szCs w:val="28"/>
              </w:rPr>
              <w:t>10/09/2022</w:t>
            </w:r>
          </w:p>
        </w:tc>
      </w:tr>
      <w:tr w:rsidR="00C24FE8" w:rsidRPr="001F1BE4" w14:paraId="0F2D6B55" w14:textId="77777777" w:rsidTr="001F1BE4">
        <w:tc>
          <w:tcPr>
            <w:tcW w:w="4869" w:type="dxa"/>
            <w:vAlign w:val="center"/>
          </w:tcPr>
          <w:p w14:paraId="3FEA3625" w14:textId="77777777" w:rsidR="00C24FE8" w:rsidRPr="001F1BE4" w:rsidRDefault="00C24FE8" w:rsidP="001F1BE4">
            <w:pPr>
              <w:rPr>
                <w:rFonts w:cs="Times New Roman"/>
                <w:b/>
                <w:szCs w:val="28"/>
                <w:lang w:val="en-US"/>
              </w:rPr>
            </w:pPr>
            <w:proofErr w:type="spellStart"/>
            <w:r w:rsidRPr="001F1BE4">
              <w:rPr>
                <w:rFonts w:cs="Times New Roman"/>
                <w:b/>
                <w:szCs w:val="28"/>
                <w:lang w:val="en-US"/>
              </w:rPr>
              <w:t>Ngày</w:t>
            </w:r>
            <w:proofErr w:type="spellEnd"/>
            <w:r w:rsidRPr="001F1BE4">
              <w:rPr>
                <w:rFonts w:cs="Times New Roman"/>
                <w:b/>
                <w:szCs w:val="28"/>
                <w:lang w:val="en-US"/>
              </w:rPr>
              <w:t xml:space="preserve"> </w:t>
            </w:r>
            <w:proofErr w:type="spellStart"/>
            <w:r w:rsidRPr="001F1BE4">
              <w:rPr>
                <w:rFonts w:cs="Times New Roman"/>
                <w:b/>
                <w:szCs w:val="28"/>
                <w:lang w:val="en-US"/>
              </w:rPr>
              <w:t>cập</w:t>
            </w:r>
            <w:proofErr w:type="spellEnd"/>
            <w:r w:rsidRPr="001F1BE4">
              <w:rPr>
                <w:rFonts w:cs="Times New Roman"/>
                <w:b/>
                <w:szCs w:val="28"/>
                <w:lang w:val="en-US"/>
              </w:rPr>
              <w:t xml:space="preserve"> </w:t>
            </w:r>
            <w:proofErr w:type="spellStart"/>
            <w:r w:rsidRPr="001F1BE4">
              <w:rPr>
                <w:rFonts w:cs="Times New Roman"/>
                <w:b/>
                <w:szCs w:val="28"/>
                <w:lang w:val="en-US"/>
              </w:rPr>
              <w:t>nhật</w:t>
            </w:r>
            <w:proofErr w:type="spellEnd"/>
          </w:p>
        </w:tc>
        <w:tc>
          <w:tcPr>
            <w:tcW w:w="4870" w:type="dxa"/>
            <w:vAlign w:val="center"/>
          </w:tcPr>
          <w:p w14:paraId="172C07A1" w14:textId="438B19B6" w:rsidR="00C24FE8" w:rsidRPr="001F1BE4" w:rsidRDefault="001F1BE4" w:rsidP="001F1BE4">
            <w:pPr>
              <w:rPr>
                <w:rFonts w:cs="Times New Roman"/>
                <w:b/>
                <w:szCs w:val="28"/>
              </w:rPr>
            </w:pPr>
            <w:r w:rsidRPr="001F1BE4">
              <w:rPr>
                <w:rFonts w:cs="Times New Roman"/>
                <w:szCs w:val="28"/>
              </w:rPr>
              <w:t>03/11/2022</w:t>
            </w:r>
          </w:p>
        </w:tc>
      </w:tr>
      <w:tr w:rsidR="00C24FE8" w:rsidRPr="001F1BE4" w14:paraId="0E05BFE2" w14:textId="77777777" w:rsidTr="001F1BE4">
        <w:tc>
          <w:tcPr>
            <w:tcW w:w="4869" w:type="dxa"/>
            <w:vAlign w:val="center"/>
          </w:tcPr>
          <w:p w14:paraId="5C7B4610" w14:textId="77777777" w:rsidR="00C24FE8" w:rsidRPr="001F1BE4" w:rsidRDefault="00C24FE8" w:rsidP="001F1BE4">
            <w:pPr>
              <w:rPr>
                <w:rFonts w:cs="Times New Roman"/>
                <w:b/>
                <w:szCs w:val="28"/>
                <w:lang w:val="en-US"/>
              </w:rPr>
            </w:pPr>
            <w:r w:rsidRPr="001F1BE4">
              <w:rPr>
                <w:rFonts w:cs="Times New Roman"/>
                <w:b/>
                <w:szCs w:val="28"/>
                <w:lang w:val="en-US"/>
              </w:rPr>
              <w:t>Version</w:t>
            </w:r>
          </w:p>
        </w:tc>
        <w:tc>
          <w:tcPr>
            <w:tcW w:w="4870" w:type="dxa"/>
            <w:vAlign w:val="center"/>
          </w:tcPr>
          <w:p w14:paraId="003BB7C5" w14:textId="02F7A19A" w:rsidR="00C24FE8" w:rsidRPr="001F1BE4" w:rsidRDefault="001F1BE4" w:rsidP="001F1BE4">
            <w:pPr>
              <w:rPr>
                <w:rFonts w:cs="Times New Roman"/>
                <w:szCs w:val="28"/>
                <w:lang w:val="en-US"/>
              </w:rPr>
            </w:pPr>
            <w:r w:rsidRPr="001F1BE4">
              <w:rPr>
                <w:rFonts w:cs="Times New Roman"/>
                <w:szCs w:val="28"/>
                <w:lang w:val="en-US"/>
              </w:rPr>
              <w:t>1.5</w:t>
            </w:r>
          </w:p>
        </w:tc>
      </w:tr>
      <w:tr w:rsidR="00C24FE8" w:rsidRPr="001F1BE4" w14:paraId="0544070F" w14:textId="77777777" w:rsidTr="001F1BE4">
        <w:tc>
          <w:tcPr>
            <w:tcW w:w="4869" w:type="dxa"/>
            <w:vAlign w:val="center"/>
          </w:tcPr>
          <w:p w14:paraId="0D9F073D" w14:textId="77777777" w:rsidR="00C24FE8" w:rsidRPr="001F1BE4" w:rsidRDefault="00C24FE8" w:rsidP="001F1BE4">
            <w:pPr>
              <w:rPr>
                <w:rFonts w:cs="Times New Roman"/>
                <w:b/>
                <w:szCs w:val="28"/>
                <w:lang w:val="en-US"/>
              </w:rPr>
            </w:pPr>
            <w:proofErr w:type="spellStart"/>
            <w:r w:rsidRPr="001F1BE4">
              <w:rPr>
                <w:rFonts w:cs="Times New Roman"/>
                <w:b/>
                <w:szCs w:val="28"/>
                <w:lang w:val="en-US"/>
              </w:rPr>
              <w:t>Chịu</w:t>
            </w:r>
            <w:proofErr w:type="spellEnd"/>
            <w:r w:rsidRPr="001F1BE4">
              <w:rPr>
                <w:rFonts w:cs="Times New Roman"/>
                <w:b/>
                <w:szCs w:val="28"/>
                <w:lang w:val="en-US"/>
              </w:rPr>
              <w:t xml:space="preserve"> </w:t>
            </w:r>
            <w:proofErr w:type="spellStart"/>
            <w:r w:rsidRPr="001F1BE4">
              <w:rPr>
                <w:rFonts w:cs="Times New Roman"/>
                <w:b/>
                <w:szCs w:val="28"/>
                <w:lang w:val="en-US"/>
              </w:rPr>
              <w:t>trách</w:t>
            </w:r>
            <w:proofErr w:type="spellEnd"/>
            <w:r w:rsidRPr="001F1BE4">
              <w:rPr>
                <w:rFonts w:cs="Times New Roman"/>
                <w:b/>
                <w:szCs w:val="28"/>
                <w:lang w:val="en-US"/>
              </w:rPr>
              <w:t xml:space="preserve"> </w:t>
            </w:r>
            <w:proofErr w:type="spellStart"/>
            <w:r w:rsidRPr="001F1BE4">
              <w:rPr>
                <w:rFonts w:cs="Times New Roman"/>
                <w:b/>
                <w:szCs w:val="28"/>
                <w:lang w:val="en-US"/>
              </w:rPr>
              <w:t>nhiệm</w:t>
            </w:r>
            <w:proofErr w:type="spellEnd"/>
          </w:p>
        </w:tc>
        <w:tc>
          <w:tcPr>
            <w:tcW w:w="4870" w:type="dxa"/>
            <w:vAlign w:val="center"/>
          </w:tcPr>
          <w:p w14:paraId="28E5719B" w14:textId="70FF4218" w:rsidR="00C24FE8" w:rsidRPr="001F1BE4" w:rsidRDefault="001F1BE4" w:rsidP="001F1BE4">
            <w:pPr>
              <w:rPr>
                <w:rFonts w:cs="Times New Roman"/>
                <w:b/>
                <w:szCs w:val="28"/>
              </w:rPr>
            </w:pPr>
            <w:r w:rsidRPr="001F1BE4">
              <w:rPr>
                <w:rFonts w:cs="Times New Roman"/>
                <w:szCs w:val="28"/>
              </w:rPr>
              <w:t>Phạm Quốc Sử</w:t>
            </w:r>
          </w:p>
        </w:tc>
      </w:tr>
      <w:tr w:rsidR="00C24FE8" w:rsidRPr="001F1BE4" w14:paraId="43BB1134" w14:textId="77777777" w:rsidTr="001F1BE4">
        <w:tc>
          <w:tcPr>
            <w:tcW w:w="4869" w:type="dxa"/>
            <w:vAlign w:val="center"/>
          </w:tcPr>
          <w:p w14:paraId="1DCF7589" w14:textId="77777777" w:rsidR="00C24FE8" w:rsidRPr="001F1BE4" w:rsidRDefault="00C24FE8" w:rsidP="001F1BE4">
            <w:pPr>
              <w:rPr>
                <w:rFonts w:cs="Times New Roman"/>
                <w:b/>
                <w:szCs w:val="28"/>
                <w:lang w:val="en-US"/>
              </w:rPr>
            </w:pPr>
            <w:proofErr w:type="spellStart"/>
            <w:r w:rsidRPr="001F1BE4">
              <w:rPr>
                <w:rFonts w:cs="Times New Roman"/>
                <w:b/>
                <w:szCs w:val="28"/>
                <w:lang w:val="en-US"/>
              </w:rPr>
              <w:t>Điều</w:t>
            </w:r>
            <w:proofErr w:type="spellEnd"/>
            <w:r w:rsidRPr="001F1BE4">
              <w:rPr>
                <w:rFonts w:cs="Times New Roman"/>
                <w:b/>
                <w:szCs w:val="28"/>
                <w:lang w:val="en-US"/>
              </w:rPr>
              <w:t xml:space="preserve"> </w:t>
            </w:r>
            <w:proofErr w:type="spellStart"/>
            <w:r w:rsidRPr="001F1BE4">
              <w:rPr>
                <w:rFonts w:cs="Times New Roman"/>
                <w:b/>
                <w:szCs w:val="28"/>
                <w:lang w:val="en-US"/>
              </w:rPr>
              <w:t>kiện</w:t>
            </w:r>
            <w:proofErr w:type="spellEnd"/>
            <w:r w:rsidRPr="001F1BE4">
              <w:rPr>
                <w:rFonts w:cs="Times New Roman"/>
                <w:b/>
                <w:szCs w:val="28"/>
                <w:lang w:val="en-US"/>
              </w:rPr>
              <w:t xml:space="preserve"> </w:t>
            </w:r>
            <w:proofErr w:type="spellStart"/>
            <w:r w:rsidRPr="001F1BE4">
              <w:rPr>
                <w:rFonts w:cs="Times New Roman"/>
                <w:b/>
                <w:szCs w:val="28"/>
                <w:lang w:val="en-US"/>
              </w:rPr>
              <w:t>tiên</w:t>
            </w:r>
            <w:proofErr w:type="spellEnd"/>
            <w:r w:rsidRPr="001F1BE4">
              <w:rPr>
                <w:rFonts w:cs="Times New Roman"/>
                <w:b/>
                <w:szCs w:val="28"/>
                <w:lang w:val="en-US"/>
              </w:rPr>
              <w:t xml:space="preserve"> </w:t>
            </w:r>
            <w:proofErr w:type="spellStart"/>
            <w:r w:rsidRPr="001F1BE4">
              <w:rPr>
                <w:rFonts w:cs="Times New Roman"/>
                <w:b/>
                <w:szCs w:val="28"/>
                <w:lang w:val="en-US"/>
              </w:rPr>
              <w:t>quyết</w:t>
            </w:r>
            <w:proofErr w:type="spellEnd"/>
          </w:p>
        </w:tc>
        <w:tc>
          <w:tcPr>
            <w:tcW w:w="4870" w:type="dxa"/>
            <w:vAlign w:val="center"/>
          </w:tcPr>
          <w:p w14:paraId="3ADCCD41" w14:textId="0AD6B3B9" w:rsidR="00C24FE8" w:rsidRPr="001F1BE4" w:rsidRDefault="001F1BE4" w:rsidP="001F1BE4">
            <w:pPr>
              <w:rPr>
                <w:rFonts w:cs="Times New Roman"/>
                <w:b/>
                <w:szCs w:val="28"/>
              </w:rPr>
            </w:pPr>
            <w:r w:rsidRPr="001F1BE4">
              <w:rPr>
                <w:rFonts w:cs="Times New Roman"/>
                <w:szCs w:val="28"/>
              </w:rPr>
              <w:t>Người dùng phải có tài khoản với quyền của “Quản trị viên”</w:t>
            </w:r>
          </w:p>
        </w:tc>
      </w:tr>
      <w:tr w:rsidR="00C24FE8" w:rsidRPr="001F1BE4" w14:paraId="6E464FF7" w14:textId="77777777" w:rsidTr="001F1BE4">
        <w:tc>
          <w:tcPr>
            <w:tcW w:w="4869" w:type="dxa"/>
            <w:vAlign w:val="center"/>
          </w:tcPr>
          <w:p w14:paraId="7A8FC284" w14:textId="77777777" w:rsidR="00C24FE8" w:rsidRPr="001F1BE4" w:rsidRDefault="00C24FE8" w:rsidP="001F1BE4">
            <w:pPr>
              <w:rPr>
                <w:rFonts w:cs="Times New Roman"/>
                <w:b/>
                <w:szCs w:val="28"/>
                <w:lang w:val="en-US"/>
              </w:rPr>
            </w:pPr>
            <w:proofErr w:type="spellStart"/>
            <w:r w:rsidRPr="001F1BE4">
              <w:rPr>
                <w:rFonts w:cs="Times New Roman"/>
                <w:b/>
                <w:szCs w:val="28"/>
                <w:lang w:val="en-US"/>
              </w:rPr>
              <w:t>Kịch</w:t>
            </w:r>
            <w:proofErr w:type="spellEnd"/>
            <w:r w:rsidRPr="001F1BE4">
              <w:rPr>
                <w:rFonts w:cs="Times New Roman"/>
                <w:b/>
                <w:szCs w:val="28"/>
                <w:lang w:val="en-US"/>
              </w:rPr>
              <w:t xml:space="preserve"> </w:t>
            </w:r>
            <w:proofErr w:type="spellStart"/>
            <w:r w:rsidRPr="001F1BE4">
              <w:rPr>
                <w:rFonts w:cs="Times New Roman"/>
                <w:b/>
                <w:szCs w:val="28"/>
                <w:lang w:val="en-US"/>
              </w:rPr>
              <w:t>bản</w:t>
            </w:r>
            <w:proofErr w:type="spellEnd"/>
            <w:r w:rsidRPr="001F1BE4">
              <w:rPr>
                <w:rFonts w:cs="Times New Roman"/>
                <w:b/>
                <w:szCs w:val="28"/>
                <w:lang w:val="en-US"/>
              </w:rPr>
              <w:t xml:space="preserve"> </w:t>
            </w:r>
            <w:proofErr w:type="spellStart"/>
            <w:r w:rsidRPr="001F1BE4">
              <w:rPr>
                <w:rFonts w:cs="Times New Roman"/>
                <w:b/>
                <w:szCs w:val="28"/>
                <w:lang w:val="en-US"/>
              </w:rPr>
              <w:t>thường</w:t>
            </w:r>
            <w:proofErr w:type="spellEnd"/>
          </w:p>
        </w:tc>
        <w:tc>
          <w:tcPr>
            <w:tcW w:w="4870" w:type="dxa"/>
            <w:vAlign w:val="center"/>
          </w:tcPr>
          <w:p w14:paraId="4F98ABE0" w14:textId="77777777" w:rsidR="001F1BE4" w:rsidRPr="002D2A91" w:rsidRDefault="001F1BE4">
            <w:pPr>
              <w:pStyle w:val="ListParagraph"/>
              <w:numPr>
                <w:ilvl w:val="0"/>
                <w:numId w:val="92"/>
              </w:numPr>
              <w:spacing w:before="240" w:line="256" w:lineRule="auto"/>
              <w:rPr>
                <w:rFonts w:cs="Times New Roman"/>
                <w:szCs w:val="28"/>
              </w:rPr>
            </w:pPr>
            <w:r w:rsidRPr="002D2A91">
              <w:rPr>
                <w:rFonts w:cs="Times New Roman"/>
                <w:szCs w:val="28"/>
              </w:rPr>
              <w:t>Người dùng đăng nhập vào hệ thống thành công.</w:t>
            </w:r>
          </w:p>
          <w:p w14:paraId="2F069814" w14:textId="77777777" w:rsidR="001F1BE4" w:rsidRPr="002D2A91" w:rsidRDefault="001F1BE4">
            <w:pPr>
              <w:pStyle w:val="ListParagraph"/>
              <w:numPr>
                <w:ilvl w:val="0"/>
                <w:numId w:val="92"/>
              </w:numPr>
              <w:spacing w:line="256" w:lineRule="auto"/>
              <w:rPr>
                <w:rFonts w:cs="Times New Roman"/>
                <w:szCs w:val="28"/>
              </w:rPr>
            </w:pPr>
            <w:r w:rsidRPr="002D2A91">
              <w:rPr>
                <w:rFonts w:cs="Times New Roman"/>
                <w:szCs w:val="28"/>
              </w:rPr>
              <w:t>Hệ thống hiển thị giao diện với đầy đủ tính năng của quản trị viên.</w:t>
            </w:r>
          </w:p>
          <w:p w14:paraId="2B04F9BB" w14:textId="77777777" w:rsidR="001F1BE4" w:rsidRPr="002D2A91" w:rsidRDefault="001F1BE4">
            <w:pPr>
              <w:pStyle w:val="ListParagraph"/>
              <w:numPr>
                <w:ilvl w:val="0"/>
                <w:numId w:val="92"/>
              </w:numPr>
              <w:spacing w:line="256" w:lineRule="auto"/>
              <w:rPr>
                <w:rFonts w:cs="Times New Roman"/>
                <w:szCs w:val="28"/>
              </w:rPr>
            </w:pPr>
            <w:r w:rsidRPr="002D2A91">
              <w:rPr>
                <w:rFonts w:cs="Times New Roman"/>
                <w:szCs w:val="28"/>
              </w:rPr>
              <w:t>Người dùng chọn vào chức năng Quản lý hệ thống.</w:t>
            </w:r>
          </w:p>
          <w:p w14:paraId="78ED32D4" w14:textId="77777777" w:rsidR="001F1BE4" w:rsidRPr="002D2A91" w:rsidRDefault="001F1BE4">
            <w:pPr>
              <w:pStyle w:val="ListParagraph"/>
              <w:numPr>
                <w:ilvl w:val="0"/>
                <w:numId w:val="92"/>
              </w:numPr>
              <w:spacing w:line="256" w:lineRule="auto"/>
              <w:rPr>
                <w:rFonts w:cs="Times New Roman"/>
                <w:szCs w:val="28"/>
              </w:rPr>
            </w:pPr>
            <w:r w:rsidRPr="002D2A91">
              <w:rPr>
                <w:rFonts w:cs="Times New Roman"/>
                <w:szCs w:val="28"/>
              </w:rPr>
              <w:t>Hệ thống hiển thị giao diện với các tính năng: Cập nhật hệ thống, Bảo trì hệ thống, sao lưu hệ thống, phục hồi hệ thống.</w:t>
            </w:r>
          </w:p>
          <w:p w14:paraId="0418189A" w14:textId="77777777" w:rsidR="00C24FE8" w:rsidRPr="002D2A91" w:rsidRDefault="001F1BE4">
            <w:pPr>
              <w:pStyle w:val="ListParagraph"/>
              <w:numPr>
                <w:ilvl w:val="0"/>
                <w:numId w:val="92"/>
              </w:numPr>
              <w:rPr>
                <w:rFonts w:cs="Times New Roman"/>
                <w:b/>
                <w:szCs w:val="28"/>
              </w:rPr>
            </w:pPr>
            <w:r w:rsidRPr="002D2A91">
              <w:rPr>
                <w:rFonts w:cs="Times New Roman"/>
                <w:szCs w:val="28"/>
              </w:rPr>
              <w:t>Quản trị viên chọn 1 trong những tính năng được hiển thị.</w:t>
            </w:r>
          </w:p>
          <w:p w14:paraId="2B748BDC" w14:textId="05B78EF6" w:rsidR="002D2A91" w:rsidRPr="0031035A" w:rsidRDefault="002D2A91" w:rsidP="002D2A91">
            <w:pPr>
              <w:pStyle w:val="ListParagraph"/>
              <w:spacing w:before="240" w:line="360" w:lineRule="auto"/>
              <w:rPr>
                <w:bCs/>
                <w:i/>
                <w:iCs/>
                <w:szCs w:val="28"/>
                <w:lang w:val="en-US"/>
              </w:rPr>
            </w:pPr>
            <w:r w:rsidRPr="0031035A">
              <w:rPr>
                <w:bCs/>
                <w:i/>
                <w:iCs/>
                <w:szCs w:val="28"/>
                <w:lang w:val="en-US"/>
              </w:rPr>
              <w:t>(</w:t>
            </w:r>
            <w:proofErr w:type="spellStart"/>
            <w:r>
              <w:rPr>
                <w:bCs/>
                <w:i/>
                <w:iCs/>
                <w:szCs w:val="28"/>
                <w:lang w:val="en-US"/>
              </w:rPr>
              <w:t>Rẽ</w:t>
            </w:r>
            <w:proofErr w:type="spellEnd"/>
            <w:r>
              <w:rPr>
                <w:bCs/>
                <w:i/>
                <w:iCs/>
                <w:szCs w:val="28"/>
                <w:lang w:val="en-US"/>
              </w:rPr>
              <w:t xml:space="preserve"> </w:t>
            </w:r>
            <w:proofErr w:type="spellStart"/>
            <w:r>
              <w:rPr>
                <w:bCs/>
                <w:i/>
                <w:iCs/>
                <w:szCs w:val="28"/>
                <w:lang w:val="en-US"/>
              </w:rPr>
              <w:t>nhánh</w:t>
            </w:r>
            <w:proofErr w:type="spellEnd"/>
            <w:r>
              <w:rPr>
                <w:bCs/>
                <w:i/>
                <w:iCs/>
                <w:szCs w:val="28"/>
                <w:lang w:val="en-US"/>
              </w:rPr>
              <w:t xml:space="preserve"> </w:t>
            </w:r>
            <w:proofErr w:type="spellStart"/>
            <w:r>
              <w:rPr>
                <w:bCs/>
                <w:i/>
                <w:iCs/>
                <w:szCs w:val="28"/>
                <w:lang w:val="en-US"/>
              </w:rPr>
              <w:t>chuỗi</w:t>
            </w:r>
            <w:proofErr w:type="spellEnd"/>
            <w:r>
              <w:rPr>
                <w:bCs/>
                <w:i/>
                <w:iCs/>
                <w:szCs w:val="28"/>
                <w:lang w:val="en-US"/>
              </w:rPr>
              <w:t xml:space="preserve"> A1, A2, A</w:t>
            </w:r>
            <w:proofErr w:type="gramStart"/>
            <w:r>
              <w:rPr>
                <w:bCs/>
                <w:i/>
                <w:iCs/>
                <w:szCs w:val="28"/>
                <w:lang w:val="en-US"/>
              </w:rPr>
              <w:t>3,A</w:t>
            </w:r>
            <w:proofErr w:type="gramEnd"/>
            <w:r>
              <w:rPr>
                <w:bCs/>
                <w:i/>
                <w:iCs/>
                <w:szCs w:val="28"/>
                <w:lang w:val="en-US"/>
              </w:rPr>
              <w:t xml:space="preserve">4 </w:t>
            </w:r>
            <w:proofErr w:type="spellStart"/>
            <w:r>
              <w:rPr>
                <w:bCs/>
                <w:i/>
                <w:iCs/>
                <w:szCs w:val="28"/>
                <w:lang w:val="en-US"/>
              </w:rPr>
              <w:t>bắt</w:t>
            </w:r>
            <w:proofErr w:type="spellEnd"/>
            <w:r>
              <w:rPr>
                <w:bCs/>
                <w:i/>
                <w:iCs/>
                <w:szCs w:val="28"/>
                <w:lang w:val="en-US"/>
              </w:rPr>
              <w:t xml:space="preserve"> </w:t>
            </w:r>
            <w:proofErr w:type="spellStart"/>
            <w:r>
              <w:rPr>
                <w:bCs/>
                <w:i/>
                <w:iCs/>
                <w:szCs w:val="28"/>
                <w:lang w:val="en-US"/>
              </w:rPr>
              <w:t>đầu</w:t>
            </w:r>
            <w:proofErr w:type="spellEnd"/>
            <w:r>
              <w:rPr>
                <w:bCs/>
                <w:i/>
                <w:iCs/>
                <w:szCs w:val="28"/>
                <w:lang w:val="en-US"/>
              </w:rPr>
              <w:t>)</w:t>
            </w:r>
            <w:r w:rsidRPr="0031035A">
              <w:rPr>
                <w:bCs/>
                <w:i/>
                <w:iCs/>
                <w:szCs w:val="28"/>
                <w:lang w:val="en-US"/>
              </w:rPr>
              <w:t>.</w:t>
            </w:r>
          </w:p>
          <w:p w14:paraId="78263EDB" w14:textId="11805A62" w:rsidR="002D2A91" w:rsidRPr="001F1BE4" w:rsidRDefault="002D2A91" w:rsidP="002D2A91">
            <w:pPr>
              <w:pStyle w:val="ListParagraph"/>
              <w:ind w:left="1494"/>
              <w:rPr>
                <w:rFonts w:cs="Times New Roman"/>
                <w:b/>
                <w:szCs w:val="28"/>
              </w:rPr>
            </w:pPr>
          </w:p>
        </w:tc>
      </w:tr>
      <w:tr w:rsidR="001F1BE4" w:rsidRPr="001F1BE4" w14:paraId="031EFF16" w14:textId="77777777" w:rsidTr="001F1BE4">
        <w:tc>
          <w:tcPr>
            <w:tcW w:w="4869" w:type="dxa"/>
            <w:vAlign w:val="center"/>
          </w:tcPr>
          <w:p w14:paraId="1A76B30A" w14:textId="77777777" w:rsidR="001F1BE4" w:rsidRPr="001F1BE4" w:rsidRDefault="001F1BE4" w:rsidP="001F1BE4">
            <w:pPr>
              <w:rPr>
                <w:rFonts w:cs="Times New Roman"/>
                <w:b/>
                <w:szCs w:val="28"/>
                <w:lang w:val="en-US"/>
              </w:rPr>
            </w:pPr>
            <w:proofErr w:type="spellStart"/>
            <w:r w:rsidRPr="001F1BE4">
              <w:rPr>
                <w:rFonts w:cs="Times New Roman"/>
                <w:b/>
                <w:szCs w:val="28"/>
                <w:lang w:val="en-US"/>
              </w:rPr>
              <w:t>Kịch</w:t>
            </w:r>
            <w:proofErr w:type="spellEnd"/>
            <w:r w:rsidRPr="001F1BE4">
              <w:rPr>
                <w:rFonts w:cs="Times New Roman"/>
                <w:b/>
                <w:szCs w:val="28"/>
                <w:lang w:val="en-US"/>
              </w:rPr>
              <w:t xml:space="preserve"> </w:t>
            </w:r>
            <w:proofErr w:type="spellStart"/>
            <w:r w:rsidRPr="001F1BE4">
              <w:rPr>
                <w:rFonts w:cs="Times New Roman"/>
                <w:b/>
                <w:szCs w:val="28"/>
                <w:lang w:val="en-US"/>
              </w:rPr>
              <w:t>bản</w:t>
            </w:r>
            <w:proofErr w:type="spellEnd"/>
            <w:r w:rsidRPr="001F1BE4">
              <w:rPr>
                <w:rFonts w:cs="Times New Roman"/>
                <w:b/>
                <w:szCs w:val="28"/>
                <w:lang w:val="en-US"/>
              </w:rPr>
              <w:t xml:space="preserve"> </w:t>
            </w:r>
            <w:proofErr w:type="spellStart"/>
            <w:r w:rsidRPr="001F1BE4">
              <w:rPr>
                <w:rFonts w:cs="Times New Roman"/>
                <w:b/>
                <w:szCs w:val="28"/>
                <w:lang w:val="en-US"/>
              </w:rPr>
              <w:t>thay</w:t>
            </w:r>
            <w:proofErr w:type="spellEnd"/>
            <w:r w:rsidRPr="001F1BE4">
              <w:rPr>
                <w:rFonts w:cs="Times New Roman"/>
                <w:b/>
                <w:szCs w:val="28"/>
                <w:lang w:val="en-US"/>
              </w:rPr>
              <w:t xml:space="preserve"> </w:t>
            </w:r>
            <w:proofErr w:type="spellStart"/>
            <w:r w:rsidRPr="001F1BE4">
              <w:rPr>
                <w:rFonts w:cs="Times New Roman"/>
                <w:b/>
                <w:szCs w:val="28"/>
                <w:lang w:val="en-US"/>
              </w:rPr>
              <w:t>thế</w:t>
            </w:r>
            <w:proofErr w:type="spellEnd"/>
          </w:p>
        </w:tc>
        <w:tc>
          <w:tcPr>
            <w:tcW w:w="4870" w:type="dxa"/>
            <w:vAlign w:val="center"/>
          </w:tcPr>
          <w:p w14:paraId="29E97DC4" w14:textId="77777777" w:rsidR="001F1BE4" w:rsidRPr="001F1BE4" w:rsidRDefault="001F1BE4" w:rsidP="001F1BE4">
            <w:pPr>
              <w:spacing w:before="240"/>
              <w:rPr>
                <w:rFonts w:cs="Times New Roman"/>
                <w:szCs w:val="28"/>
              </w:rPr>
            </w:pPr>
            <w:r w:rsidRPr="001F1BE4">
              <w:rPr>
                <w:rFonts w:cs="Times New Roman"/>
                <w:szCs w:val="28"/>
              </w:rPr>
              <w:t>A1. Quản trị viên chọn chức năng khắc phục lỗi hệ thống</w:t>
            </w:r>
          </w:p>
          <w:p w14:paraId="7D8AA483" w14:textId="77777777" w:rsidR="001F1BE4" w:rsidRPr="001F1BE4" w:rsidRDefault="001F1BE4" w:rsidP="001F1BE4">
            <w:pPr>
              <w:spacing w:before="240"/>
              <w:rPr>
                <w:rFonts w:cs="Times New Roman"/>
                <w:szCs w:val="28"/>
              </w:rPr>
            </w:pPr>
            <w:r w:rsidRPr="001F1BE4">
              <w:rPr>
                <w:rFonts w:cs="Times New Roman"/>
                <w:szCs w:val="28"/>
              </w:rPr>
              <w:t>Chuỗi A1 bắt đầu từ bước 5 của kịch bản thường:</w:t>
            </w:r>
          </w:p>
          <w:p w14:paraId="4AD62D66" w14:textId="77777777" w:rsidR="001F1BE4" w:rsidRPr="001F1BE4" w:rsidRDefault="001F1BE4">
            <w:pPr>
              <w:numPr>
                <w:ilvl w:val="0"/>
                <w:numId w:val="30"/>
              </w:numPr>
              <w:spacing w:before="240" w:line="256" w:lineRule="auto"/>
              <w:rPr>
                <w:rFonts w:cs="Times New Roman"/>
                <w:szCs w:val="28"/>
              </w:rPr>
            </w:pPr>
            <w:r w:rsidRPr="001F1BE4">
              <w:rPr>
                <w:rFonts w:cs="Times New Roman"/>
                <w:szCs w:val="28"/>
              </w:rPr>
              <w:lastRenderedPageBreak/>
              <w:t>Quản trị viên tiến hành tìm kiếm lỗi phát sinh khi hệ thống được sử dụng.</w:t>
            </w:r>
          </w:p>
          <w:p w14:paraId="15988CFB" w14:textId="77777777" w:rsidR="001F1BE4" w:rsidRPr="001F1BE4" w:rsidRDefault="001F1BE4">
            <w:pPr>
              <w:numPr>
                <w:ilvl w:val="0"/>
                <w:numId w:val="30"/>
              </w:numPr>
              <w:spacing w:line="256" w:lineRule="auto"/>
              <w:rPr>
                <w:rFonts w:cs="Times New Roman"/>
                <w:szCs w:val="28"/>
              </w:rPr>
            </w:pPr>
            <w:r w:rsidRPr="001F1BE4">
              <w:rPr>
                <w:rFonts w:cs="Times New Roman"/>
                <w:szCs w:val="28"/>
              </w:rPr>
              <w:t>Quản trị viên thực hiện việc khắc phục các lỗi vừa phát hiện được. Trong thời gian khắc phục lỗi hệ thống các Actor khác không thể truy cập vào hệ thống.</w:t>
            </w:r>
          </w:p>
          <w:p w14:paraId="18653461" w14:textId="77777777" w:rsidR="001F1BE4" w:rsidRPr="001F1BE4" w:rsidRDefault="001F1BE4">
            <w:pPr>
              <w:numPr>
                <w:ilvl w:val="0"/>
                <w:numId w:val="30"/>
              </w:numPr>
              <w:spacing w:after="160" w:line="256" w:lineRule="auto"/>
              <w:rPr>
                <w:rFonts w:cs="Times New Roman"/>
                <w:szCs w:val="28"/>
              </w:rPr>
            </w:pPr>
            <w:r w:rsidRPr="001F1BE4">
              <w:rPr>
                <w:rFonts w:cs="Times New Roman"/>
                <w:szCs w:val="28"/>
              </w:rPr>
              <w:t>Hoàn tất việc khắc phục lỗi hệ thống.</w:t>
            </w:r>
          </w:p>
          <w:p w14:paraId="7D9733BE" w14:textId="77777777" w:rsidR="001F1BE4" w:rsidRPr="001F1BE4" w:rsidRDefault="001F1BE4" w:rsidP="001F1BE4">
            <w:pPr>
              <w:spacing w:before="240" w:after="160" w:line="256" w:lineRule="auto"/>
              <w:rPr>
                <w:rFonts w:cs="Times New Roman"/>
                <w:szCs w:val="28"/>
              </w:rPr>
            </w:pPr>
            <w:r w:rsidRPr="001F1BE4">
              <w:rPr>
                <w:rFonts w:cs="Times New Roman"/>
                <w:szCs w:val="28"/>
              </w:rPr>
              <w:t>A2. Quản trị viên chọn chức năng sao lưu hệ thống:</w:t>
            </w:r>
          </w:p>
          <w:p w14:paraId="2CA8FD4E" w14:textId="77777777" w:rsidR="001F1BE4" w:rsidRPr="001F1BE4" w:rsidRDefault="001F1BE4" w:rsidP="001F1BE4">
            <w:pPr>
              <w:spacing w:before="240"/>
              <w:rPr>
                <w:rFonts w:cs="Times New Roman"/>
                <w:szCs w:val="28"/>
              </w:rPr>
            </w:pPr>
            <w:r w:rsidRPr="001F1BE4">
              <w:rPr>
                <w:rFonts w:cs="Times New Roman"/>
                <w:szCs w:val="28"/>
              </w:rPr>
              <w:t>Chuỗi A2 bắt đầu từ bước 5 của kịch bản thường:</w:t>
            </w:r>
          </w:p>
          <w:p w14:paraId="6A0A67C9" w14:textId="77777777" w:rsidR="001F1BE4" w:rsidRPr="001F1BE4" w:rsidRDefault="001F1BE4">
            <w:pPr>
              <w:numPr>
                <w:ilvl w:val="0"/>
                <w:numId w:val="31"/>
              </w:numPr>
              <w:spacing w:before="240"/>
              <w:rPr>
                <w:rFonts w:cs="Times New Roman"/>
                <w:szCs w:val="28"/>
              </w:rPr>
            </w:pPr>
            <w:r w:rsidRPr="001F1BE4">
              <w:rPr>
                <w:rFonts w:cs="Times New Roman"/>
                <w:szCs w:val="28"/>
              </w:rPr>
              <w:t>Quản trị tiến hành sao lưu dữ liệu hệ thống.</w:t>
            </w:r>
          </w:p>
          <w:p w14:paraId="2C3C6AAE" w14:textId="77777777" w:rsidR="001F1BE4" w:rsidRPr="001F1BE4" w:rsidRDefault="001F1BE4">
            <w:pPr>
              <w:numPr>
                <w:ilvl w:val="0"/>
                <w:numId w:val="31"/>
              </w:numPr>
              <w:rPr>
                <w:rFonts w:cs="Times New Roman"/>
                <w:szCs w:val="28"/>
              </w:rPr>
            </w:pPr>
            <w:r w:rsidRPr="001F1BE4">
              <w:rPr>
                <w:rFonts w:cs="Times New Roman"/>
                <w:szCs w:val="28"/>
              </w:rPr>
              <w:t>Hoàn tất việc sao lưu hệ thống.</w:t>
            </w:r>
          </w:p>
          <w:p w14:paraId="24D554D4" w14:textId="77777777" w:rsidR="001F1BE4" w:rsidRPr="001F1BE4" w:rsidRDefault="001F1BE4" w:rsidP="001F1BE4">
            <w:pPr>
              <w:spacing w:before="240"/>
              <w:rPr>
                <w:rFonts w:cs="Times New Roman"/>
                <w:szCs w:val="28"/>
              </w:rPr>
            </w:pPr>
            <w:r w:rsidRPr="001F1BE4">
              <w:rPr>
                <w:rFonts w:cs="Times New Roman"/>
                <w:szCs w:val="28"/>
              </w:rPr>
              <w:t>A3. Quản trị viên chọn chức năng cập nhật hệ thống.</w:t>
            </w:r>
          </w:p>
          <w:p w14:paraId="272404A9" w14:textId="77777777" w:rsidR="001F1BE4" w:rsidRPr="001F1BE4" w:rsidRDefault="001F1BE4" w:rsidP="001F1BE4">
            <w:pPr>
              <w:spacing w:before="240"/>
              <w:rPr>
                <w:rFonts w:cs="Times New Roman"/>
                <w:szCs w:val="28"/>
              </w:rPr>
            </w:pPr>
            <w:r w:rsidRPr="001F1BE4">
              <w:rPr>
                <w:rFonts w:cs="Times New Roman"/>
                <w:szCs w:val="28"/>
              </w:rPr>
              <w:t>Chuỗi A3 bắt đầu từ bước 5 của kịch bản thường:</w:t>
            </w:r>
          </w:p>
          <w:p w14:paraId="2BD3915A" w14:textId="77777777" w:rsidR="001F1BE4" w:rsidRPr="001F1BE4" w:rsidRDefault="001F1BE4">
            <w:pPr>
              <w:numPr>
                <w:ilvl w:val="0"/>
                <w:numId w:val="32"/>
              </w:numPr>
              <w:spacing w:before="240" w:line="256" w:lineRule="auto"/>
              <w:rPr>
                <w:rFonts w:cs="Times New Roman"/>
                <w:szCs w:val="28"/>
              </w:rPr>
            </w:pPr>
            <w:r w:rsidRPr="001F1BE4">
              <w:rPr>
                <w:rFonts w:cs="Times New Roman"/>
                <w:szCs w:val="28"/>
              </w:rPr>
              <w:t>Quản trị viên tiến hành cập nhật hệ thống.</w:t>
            </w:r>
          </w:p>
          <w:p w14:paraId="6E7BE7E2" w14:textId="77777777" w:rsidR="001F1BE4" w:rsidRPr="001F1BE4" w:rsidRDefault="001F1BE4">
            <w:pPr>
              <w:numPr>
                <w:ilvl w:val="0"/>
                <w:numId w:val="32"/>
              </w:numPr>
              <w:spacing w:after="160" w:line="256" w:lineRule="auto"/>
              <w:rPr>
                <w:rFonts w:cs="Times New Roman"/>
                <w:szCs w:val="28"/>
              </w:rPr>
            </w:pPr>
            <w:r w:rsidRPr="001F1BE4">
              <w:rPr>
                <w:rFonts w:cs="Times New Roman"/>
                <w:szCs w:val="28"/>
              </w:rPr>
              <w:t>Hoàn tất việc khắc phục lỗi hệ thống.</w:t>
            </w:r>
          </w:p>
          <w:p w14:paraId="227BC02A" w14:textId="77777777" w:rsidR="001F1BE4" w:rsidRPr="001F1BE4" w:rsidRDefault="001F1BE4" w:rsidP="001F1BE4">
            <w:pPr>
              <w:spacing w:before="240"/>
              <w:rPr>
                <w:rFonts w:cs="Times New Roman"/>
                <w:szCs w:val="28"/>
              </w:rPr>
            </w:pPr>
            <w:r w:rsidRPr="001F1BE4">
              <w:rPr>
                <w:rFonts w:cs="Times New Roman"/>
                <w:szCs w:val="28"/>
              </w:rPr>
              <w:t>A4. Quản trị viên chọn chức năng phục hồi hệ thống.</w:t>
            </w:r>
          </w:p>
          <w:p w14:paraId="0087D6DD" w14:textId="77777777" w:rsidR="001F1BE4" w:rsidRPr="001F1BE4" w:rsidRDefault="001F1BE4" w:rsidP="001F1BE4">
            <w:pPr>
              <w:spacing w:before="240"/>
              <w:rPr>
                <w:rFonts w:cs="Times New Roman"/>
                <w:szCs w:val="28"/>
              </w:rPr>
            </w:pPr>
            <w:r w:rsidRPr="001F1BE4">
              <w:rPr>
                <w:rFonts w:cs="Times New Roman"/>
                <w:szCs w:val="28"/>
              </w:rPr>
              <w:t>Chuỗi A4 bắt đầu từ bước 5 của kịch bản thường:</w:t>
            </w:r>
          </w:p>
          <w:p w14:paraId="764A9A53" w14:textId="77777777" w:rsidR="001F1BE4" w:rsidRPr="001F1BE4" w:rsidRDefault="001F1BE4">
            <w:pPr>
              <w:numPr>
                <w:ilvl w:val="0"/>
                <w:numId w:val="33"/>
              </w:numPr>
              <w:spacing w:before="240" w:line="256" w:lineRule="auto"/>
              <w:rPr>
                <w:rFonts w:cs="Times New Roman"/>
                <w:szCs w:val="28"/>
              </w:rPr>
            </w:pPr>
            <w:r w:rsidRPr="001F1BE4">
              <w:rPr>
                <w:rFonts w:cs="Times New Roman"/>
                <w:szCs w:val="28"/>
              </w:rPr>
              <w:t>Quản trị viên chọn thời điểm sao lưu cần phục hồi.</w:t>
            </w:r>
          </w:p>
          <w:p w14:paraId="56BF474B" w14:textId="79A529BC" w:rsidR="001F1BE4" w:rsidRPr="001F1BE4" w:rsidRDefault="001F1BE4">
            <w:pPr>
              <w:numPr>
                <w:ilvl w:val="0"/>
                <w:numId w:val="33"/>
              </w:numPr>
              <w:spacing w:line="256" w:lineRule="auto"/>
              <w:rPr>
                <w:rFonts w:cs="Times New Roman"/>
                <w:szCs w:val="28"/>
              </w:rPr>
            </w:pPr>
            <w:r w:rsidRPr="001F1BE4">
              <w:rPr>
                <w:rFonts w:cs="Times New Roman"/>
                <w:szCs w:val="28"/>
              </w:rPr>
              <w:lastRenderedPageBreak/>
              <w:t>Quản trị viên tiến hành phục hồi hệ thống.</w:t>
            </w:r>
          </w:p>
        </w:tc>
      </w:tr>
      <w:tr w:rsidR="001F1BE4" w:rsidRPr="001F1BE4" w14:paraId="62E82B80" w14:textId="77777777" w:rsidTr="001F1BE4">
        <w:tc>
          <w:tcPr>
            <w:tcW w:w="4869" w:type="dxa"/>
            <w:vAlign w:val="center"/>
          </w:tcPr>
          <w:p w14:paraId="572CA59D" w14:textId="77777777" w:rsidR="001F1BE4" w:rsidRPr="001F1BE4" w:rsidRDefault="001F1BE4" w:rsidP="001F1BE4">
            <w:pPr>
              <w:rPr>
                <w:rFonts w:cs="Times New Roman"/>
                <w:b/>
                <w:szCs w:val="28"/>
                <w:lang w:val="en-US"/>
              </w:rPr>
            </w:pPr>
            <w:proofErr w:type="spellStart"/>
            <w:r w:rsidRPr="001F1BE4">
              <w:rPr>
                <w:rFonts w:cs="Times New Roman"/>
                <w:b/>
                <w:szCs w:val="28"/>
                <w:lang w:val="en-US"/>
              </w:rPr>
              <w:lastRenderedPageBreak/>
              <w:t>Kết</w:t>
            </w:r>
            <w:proofErr w:type="spellEnd"/>
            <w:r w:rsidRPr="001F1BE4">
              <w:rPr>
                <w:rFonts w:cs="Times New Roman"/>
                <w:b/>
                <w:szCs w:val="28"/>
                <w:lang w:val="en-US"/>
              </w:rPr>
              <w:t xml:space="preserve"> </w:t>
            </w:r>
            <w:proofErr w:type="spellStart"/>
            <w:r w:rsidRPr="001F1BE4">
              <w:rPr>
                <w:rFonts w:cs="Times New Roman"/>
                <w:b/>
                <w:szCs w:val="28"/>
                <w:lang w:val="en-US"/>
              </w:rPr>
              <w:t>quả</w:t>
            </w:r>
            <w:proofErr w:type="spellEnd"/>
          </w:p>
        </w:tc>
        <w:tc>
          <w:tcPr>
            <w:tcW w:w="4870" w:type="dxa"/>
            <w:vAlign w:val="center"/>
          </w:tcPr>
          <w:p w14:paraId="66DA61D6" w14:textId="4023DDFB" w:rsidR="001F1BE4" w:rsidRPr="001F1BE4" w:rsidRDefault="001F1BE4" w:rsidP="001F1BE4">
            <w:pPr>
              <w:rPr>
                <w:rFonts w:cs="Times New Roman"/>
                <w:b/>
                <w:szCs w:val="28"/>
              </w:rPr>
            </w:pPr>
            <w:r w:rsidRPr="001F1BE4">
              <w:rPr>
                <w:rFonts w:cs="Times New Roman"/>
                <w:szCs w:val="28"/>
              </w:rPr>
              <w:t>Hoàn tất thao tác quản lý hệ thống</w:t>
            </w:r>
          </w:p>
        </w:tc>
      </w:tr>
    </w:tbl>
    <w:p w14:paraId="094CEB98" w14:textId="1C9345B4" w:rsidR="000C299A" w:rsidRDefault="000C299A" w:rsidP="000C299A">
      <w:pPr>
        <w:rPr>
          <w:lang w:val="en-US"/>
        </w:rPr>
      </w:pPr>
    </w:p>
    <w:p w14:paraId="58E5CE93" w14:textId="77777777" w:rsidR="00C24FE8" w:rsidRPr="000C299A" w:rsidRDefault="00C24FE8" w:rsidP="000C299A">
      <w:pPr>
        <w:rPr>
          <w:lang w:val="en-US"/>
        </w:rPr>
      </w:pPr>
    </w:p>
    <w:p w14:paraId="2220BA1F" w14:textId="4A7649BE" w:rsidR="00013F0D" w:rsidRPr="001E57AD" w:rsidRDefault="00013F0D">
      <w:pPr>
        <w:rPr>
          <w:rFonts w:cs="Times New Roman"/>
          <w:b/>
          <w:sz w:val="26"/>
          <w:szCs w:val="26"/>
        </w:rPr>
      </w:pPr>
    </w:p>
    <w:p w14:paraId="5C910363" w14:textId="14DA9FD2" w:rsidR="00013F0D" w:rsidRPr="001E57AD" w:rsidRDefault="00E952C3">
      <w:pPr>
        <w:pStyle w:val="Heading3"/>
      </w:pPr>
      <w:bookmarkStart w:id="273" w:name="_j5pyblfhafjh" w:colFirst="0" w:colLast="0"/>
      <w:bookmarkStart w:id="274" w:name="_Toc119444971"/>
      <w:bookmarkEnd w:id="273"/>
      <w:r w:rsidRPr="001E57AD">
        <w:t>Use case” Thống kê”</w:t>
      </w:r>
      <w:bookmarkEnd w:id="274"/>
    </w:p>
    <w:p w14:paraId="423BDBC9" w14:textId="45BF63B6" w:rsidR="00013F0D" w:rsidRPr="001E57AD" w:rsidRDefault="00E952C3">
      <w:pPr>
        <w:rPr>
          <w:rFonts w:cs="Times New Roman"/>
          <w:sz w:val="26"/>
          <w:szCs w:val="26"/>
        </w:rPr>
      </w:pPr>
      <w:r w:rsidRPr="001E57AD">
        <w:rPr>
          <w:rFonts w:cs="Times New Roman"/>
          <w:sz w:val="26"/>
          <w:szCs w:val="26"/>
        </w:rPr>
        <w:t>Chức năng “ Thống kê” là một trong những chức năng của actor Giáo viên</w:t>
      </w:r>
      <w:r w:rsidR="00F250AC">
        <w:rPr>
          <w:rFonts w:cs="Times New Roman"/>
          <w:sz w:val="26"/>
          <w:szCs w:val="26"/>
          <w:lang w:val="en-US"/>
        </w:rPr>
        <w:t xml:space="preserve"> </w:t>
      </w:r>
      <w:proofErr w:type="spellStart"/>
      <w:r w:rsidR="00F250AC">
        <w:rPr>
          <w:rFonts w:cs="Times New Roman"/>
          <w:sz w:val="26"/>
          <w:szCs w:val="26"/>
          <w:lang w:val="en-US"/>
        </w:rPr>
        <w:t>được</w:t>
      </w:r>
      <w:proofErr w:type="spellEnd"/>
      <w:r w:rsidR="00F250AC">
        <w:rPr>
          <w:rFonts w:cs="Times New Roman"/>
          <w:sz w:val="26"/>
          <w:szCs w:val="26"/>
          <w:lang w:val="en-US"/>
        </w:rPr>
        <w:t xml:space="preserve"> </w:t>
      </w:r>
      <w:proofErr w:type="spellStart"/>
      <w:r w:rsidR="00F250AC">
        <w:rPr>
          <w:rFonts w:cs="Times New Roman"/>
          <w:sz w:val="26"/>
          <w:szCs w:val="26"/>
          <w:lang w:val="en-US"/>
        </w:rPr>
        <w:t>thể</w:t>
      </w:r>
      <w:proofErr w:type="spellEnd"/>
      <w:r w:rsidR="00F250AC">
        <w:rPr>
          <w:rFonts w:cs="Times New Roman"/>
          <w:sz w:val="26"/>
          <w:szCs w:val="26"/>
          <w:lang w:val="en-US"/>
        </w:rPr>
        <w:t xml:space="preserve"> </w:t>
      </w:r>
      <w:proofErr w:type="spellStart"/>
      <w:r w:rsidR="00F250AC">
        <w:rPr>
          <w:rFonts w:cs="Times New Roman"/>
          <w:sz w:val="26"/>
          <w:szCs w:val="26"/>
          <w:lang w:val="en-US"/>
        </w:rPr>
        <w:t>hiện</w:t>
      </w:r>
      <w:proofErr w:type="spellEnd"/>
      <w:r w:rsidR="00F250AC">
        <w:rPr>
          <w:rFonts w:cs="Times New Roman"/>
          <w:sz w:val="26"/>
          <w:szCs w:val="26"/>
          <w:lang w:val="en-US"/>
        </w:rPr>
        <w:t xml:space="preserve"> </w:t>
      </w:r>
      <w:proofErr w:type="spellStart"/>
      <w:r w:rsidR="00F250AC">
        <w:rPr>
          <w:rFonts w:cs="Times New Roman"/>
          <w:sz w:val="26"/>
          <w:szCs w:val="26"/>
          <w:lang w:val="en-US"/>
        </w:rPr>
        <w:t>trong</w:t>
      </w:r>
      <w:proofErr w:type="spellEnd"/>
      <w:r w:rsidR="00F250AC">
        <w:rPr>
          <w:rFonts w:cs="Times New Roman"/>
          <w:sz w:val="26"/>
          <w:szCs w:val="26"/>
          <w:lang w:val="en-US"/>
        </w:rPr>
        <w:t xml:space="preserve"> </w:t>
      </w:r>
      <w:r w:rsidR="00F250AC">
        <w:rPr>
          <w:rFonts w:cs="Times New Roman"/>
          <w:sz w:val="26"/>
          <w:szCs w:val="26"/>
          <w:lang w:val="en-US"/>
        </w:rPr>
        <w:fldChar w:fldCharType="begin"/>
      </w:r>
      <w:r w:rsidR="00F250AC">
        <w:rPr>
          <w:rFonts w:cs="Times New Roman"/>
          <w:sz w:val="26"/>
          <w:szCs w:val="26"/>
          <w:lang w:val="en-US"/>
        </w:rPr>
        <w:instrText xml:space="preserve"> REF _Ref118850542 \h </w:instrText>
      </w:r>
      <w:r w:rsidR="00F250AC">
        <w:rPr>
          <w:rFonts w:cs="Times New Roman"/>
          <w:sz w:val="26"/>
          <w:szCs w:val="26"/>
          <w:lang w:val="en-US"/>
        </w:rPr>
      </w:r>
      <w:r w:rsidR="00F250AC">
        <w:rPr>
          <w:rFonts w:cs="Times New Roman"/>
          <w:sz w:val="26"/>
          <w:szCs w:val="26"/>
          <w:lang w:val="en-US"/>
        </w:rPr>
        <w:fldChar w:fldCharType="separate"/>
      </w:r>
      <w:r w:rsidR="00A97CFA">
        <w:t xml:space="preserve">Hình </w:t>
      </w:r>
      <w:r w:rsidR="00A97CFA">
        <w:rPr>
          <w:noProof/>
        </w:rPr>
        <w:t>2</w:t>
      </w:r>
      <w:r w:rsidR="00A97CFA">
        <w:t>.</w:t>
      </w:r>
      <w:r w:rsidR="00A97CFA">
        <w:rPr>
          <w:noProof/>
        </w:rPr>
        <w:t>6</w:t>
      </w:r>
      <w:r w:rsidR="00F250AC">
        <w:rPr>
          <w:rFonts w:cs="Times New Roman"/>
          <w:sz w:val="26"/>
          <w:szCs w:val="26"/>
          <w:lang w:val="en-US"/>
        </w:rPr>
        <w:fldChar w:fldCharType="end"/>
      </w:r>
      <w:r w:rsidRPr="001E57AD">
        <w:rPr>
          <w:rFonts w:cs="Times New Roman"/>
          <w:sz w:val="26"/>
          <w:szCs w:val="26"/>
        </w:rPr>
        <w:t>. Nó cho phép người dùng truy cập bảng danh sách thống kê kết quả học tập hoặc học phí của học sinh. Các thông tin cụ thể về chức năng này bào gồm các kịch bản sử dụng được mô tả cụ thể ở</w:t>
      </w:r>
      <w:r w:rsidR="001F1BE4">
        <w:rPr>
          <w:rFonts w:cs="Times New Roman"/>
          <w:sz w:val="26"/>
          <w:szCs w:val="26"/>
        </w:rPr>
        <w:t xml:space="preserve"> trong</w:t>
      </w:r>
      <w:r w:rsidR="00F250AC">
        <w:rPr>
          <w:rFonts w:cs="Times New Roman"/>
          <w:sz w:val="26"/>
          <w:szCs w:val="26"/>
          <w:lang w:val="en-US"/>
        </w:rPr>
        <w:t xml:space="preserve"> </w:t>
      </w:r>
      <w:r w:rsidR="00F250AC">
        <w:rPr>
          <w:rFonts w:cs="Times New Roman"/>
          <w:sz w:val="26"/>
          <w:szCs w:val="26"/>
          <w:lang w:val="en-US"/>
        </w:rPr>
        <w:fldChar w:fldCharType="begin"/>
      </w:r>
      <w:r w:rsidR="00F250AC">
        <w:rPr>
          <w:rFonts w:cs="Times New Roman"/>
          <w:sz w:val="26"/>
          <w:szCs w:val="26"/>
          <w:lang w:val="en-US"/>
        </w:rPr>
        <w:instrText xml:space="preserve"> REF _Ref118855971 \h </w:instrText>
      </w:r>
      <w:r w:rsidR="00F250AC">
        <w:rPr>
          <w:rFonts w:cs="Times New Roman"/>
          <w:sz w:val="26"/>
          <w:szCs w:val="26"/>
          <w:lang w:val="en-US"/>
        </w:rPr>
      </w:r>
      <w:r w:rsidR="00F250AC">
        <w:rPr>
          <w:rFonts w:cs="Times New Roman"/>
          <w:sz w:val="26"/>
          <w:szCs w:val="26"/>
          <w:lang w:val="en-US"/>
        </w:rPr>
        <w:fldChar w:fldCharType="separate"/>
      </w:r>
      <w:r w:rsidR="00A97CFA">
        <w:t xml:space="preserve">Bảng </w:t>
      </w:r>
      <w:r w:rsidR="00A97CFA">
        <w:rPr>
          <w:noProof/>
        </w:rPr>
        <w:t>2</w:t>
      </w:r>
      <w:r w:rsidR="00A97CFA">
        <w:t>.</w:t>
      </w:r>
      <w:r w:rsidR="00A97CFA">
        <w:rPr>
          <w:noProof/>
        </w:rPr>
        <w:t>15</w:t>
      </w:r>
      <w:r w:rsidR="00F250AC">
        <w:rPr>
          <w:rFonts w:cs="Times New Roman"/>
          <w:sz w:val="26"/>
          <w:szCs w:val="26"/>
          <w:lang w:val="en-US"/>
        </w:rPr>
        <w:fldChar w:fldCharType="end"/>
      </w:r>
      <w:r w:rsidRPr="001E57AD">
        <w:rPr>
          <w:rFonts w:cs="Times New Roman"/>
          <w:sz w:val="26"/>
          <w:szCs w:val="26"/>
        </w:rPr>
        <w:t xml:space="preserve"> phía bên dưới.</w:t>
      </w:r>
    </w:p>
    <w:p w14:paraId="6F3F8C00" w14:textId="15D4B36B" w:rsidR="00013F0D" w:rsidRPr="001E57AD" w:rsidRDefault="00013F0D">
      <w:pPr>
        <w:rPr>
          <w:rFonts w:cs="Times New Roman"/>
        </w:rPr>
      </w:pPr>
    </w:p>
    <w:p w14:paraId="5AB036A8" w14:textId="45E8EEBA" w:rsidR="0004198C" w:rsidRDefault="0004198C" w:rsidP="00BE4F8B">
      <w:pPr>
        <w:pStyle w:val="Caption"/>
      </w:pPr>
      <w:bookmarkStart w:id="275" w:name="_Ref118855971"/>
      <w:bookmarkStart w:id="276" w:name="_Toc119445054"/>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2</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15</w:t>
      </w:r>
      <w:r w:rsidR="005018C1">
        <w:rPr>
          <w:noProof/>
        </w:rPr>
        <w:fldChar w:fldCharType="end"/>
      </w:r>
      <w:bookmarkEnd w:id="275"/>
      <w:r w:rsidR="00AE7E99">
        <w:t xml:space="preserve">: </w:t>
      </w:r>
      <w:proofErr w:type="spellStart"/>
      <w:r w:rsidR="00AE7E99">
        <w:t>Mô</w:t>
      </w:r>
      <w:proofErr w:type="spellEnd"/>
      <w:r w:rsidR="00AE7E99">
        <w:t xml:space="preserve"> </w:t>
      </w:r>
      <w:proofErr w:type="spellStart"/>
      <w:r w:rsidR="00AE7E99">
        <w:t>tả</w:t>
      </w:r>
      <w:proofErr w:type="spellEnd"/>
      <w:r w:rsidR="00AE7E99">
        <w:t xml:space="preserve"> use case “</w:t>
      </w:r>
      <w:proofErr w:type="spellStart"/>
      <w:r w:rsidR="00AE7E99">
        <w:t>Thống</w:t>
      </w:r>
      <w:proofErr w:type="spellEnd"/>
      <w:r w:rsidR="00AE7E99">
        <w:t xml:space="preserve"> </w:t>
      </w:r>
      <w:proofErr w:type="spellStart"/>
      <w:r w:rsidR="00AE7E99">
        <w:t>kê</w:t>
      </w:r>
      <w:proofErr w:type="spellEnd"/>
      <w:r w:rsidR="00AE7E99">
        <w:t>”</w:t>
      </w:r>
      <w:bookmarkEnd w:id="276"/>
    </w:p>
    <w:tbl>
      <w:tblPr>
        <w:tblStyle w:val="Style23"/>
        <w:tblW w:w="98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285"/>
        <w:gridCol w:w="6525"/>
      </w:tblGrid>
      <w:tr w:rsidR="00013F0D" w:rsidRPr="001F1BE4" w14:paraId="328F7798" w14:textId="77777777">
        <w:tc>
          <w:tcPr>
            <w:tcW w:w="3285" w:type="dxa"/>
            <w:shd w:val="clear" w:color="auto" w:fill="auto"/>
            <w:tcMar>
              <w:top w:w="100" w:type="dxa"/>
              <w:left w:w="100" w:type="dxa"/>
              <w:bottom w:w="100" w:type="dxa"/>
              <w:right w:w="100" w:type="dxa"/>
            </w:tcMar>
          </w:tcPr>
          <w:p w14:paraId="73EAC665" w14:textId="77777777" w:rsidR="00013F0D" w:rsidRPr="001F1BE4" w:rsidRDefault="00E952C3">
            <w:pPr>
              <w:widowControl w:val="0"/>
              <w:spacing w:line="240" w:lineRule="auto"/>
              <w:rPr>
                <w:rFonts w:eastAsia="Times New Roman" w:cs="Times New Roman"/>
                <w:b/>
                <w:szCs w:val="28"/>
              </w:rPr>
            </w:pPr>
            <w:r w:rsidRPr="001F1BE4">
              <w:rPr>
                <w:rFonts w:eastAsia="Times New Roman" w:cs="Times New Roman"/>
                <w:b/>
                <w:szCs w:val="28"/>
              </w:rPr>
              <w:t>Tên use case</w:t>
            </w:r>
          </w:p>
        </w:tc>
        <w:tc>
          <w:tcPr>
            <w:tcW w:w="6525" w:type="dxa"/>
            <w:shd w:val="clear" w:color="auto" w:fill="auto"/>
            <w:tcMar>
              <w:top w:w="100" w:type="dxa"/>
              <w:left w:w="100" w:type="dxa"/>
              <w:bottom w:w="100" w:type="dxa"/>
              <w:right w:w="100" w:type="dxa"/>
            </w:tcMar>
          </w:tcPr>
          <w:p w14:paraId="10CA0E33" w14:textId="125D201E" w:rsidR="00013F0D" w:rsidRPr="001F1BE4" w:rsidRDefault="001F1BE4">
            <w:pPr>
              <w:rPr>
                <w:rFonts w:eastAsia="Times New Roman" w:cs="Times New Roman"/>
                <w:b/>
                <w:szCs w:val="28"/>
              </w:rPr>
            </w:pPr>
            <w:r w:rsidRPr="001F1BE4">
              <w:rPr>
                <w:rFonts w:eastAsia="Times New Roman" w:cs="Times New Roman"/>
                <w:b/>
                <w:szCs w:val="28"/>
                <w:lang w:val="en-US"/>
              </w:rPr>
              <w:t xml:space="preserve">Use case </w:t>
            </w:r>
            <w:r w:rsidR="00E952C3" w:rsidRPr="001F1BE4">
              <w:rPr>
                <w:rFonts w:eastAsia="Times New Roman" w:cs="Times New Roman"/>
                <w:b/>
                <w:szCs w:val="28"/>
              </w:rPr>
              <w:t>“Thống kê”</w:t>
            </w:r>
          </w:p>
        </w:tc>
      </w:tr>
      <w:tr w:rsidR="00013F0D" w:rsidRPr="001F1BE4" w14:paraId="3DE64393" w14:textId="77777777">
        <w:tc>
          <w:tcPr>
            <w:tcW w:w="3285" w:type="dxa"/>
            <w:shd w:val="clear" w:color="auto" w:fill="auto"/>
            <w:tcMar>
              <w:top w:w="100" w:type="dxa"/>
              <w:left w:w="100" w:type="dxa"/>
              <w:bottom w:w="100" w:type="dxa"/>
              <w:right w:w="100" w:type="dxa"/>
            </w:tcMar>
          </w:tcPr>
          <w:p w14:paraId="44EBDD7B" w14:textId="77777777" w:rsidR="00013F0D" w:rsidRPr="001F1BE4" w:rsidRDefault="00E952C3">
            <w:pPr>
              <w:widowControl w:val="0"/>
              <w:spacing w:line="240" w:lineRule="auto"/>
              <w:rPr>
                <w:rFonts w:eastAsia="Times New Roman" w:cs="Times New Roman"/>
                <w:b/>
                <w:szCs w:val="28"/>
              </w:rPr>
            </w:pPr>
            <w:r w:rsidRPr="001F1BE4">
              <w:rPr>
                <w:rFonts w:eastAsia="Times New Roman" w:cs="Times New Roman"/>
                <w:b/>
                <w:szCs w:val="28"/>
              </w:rPr>
              <w:t>Tóm tắt use case</w:t>
            </w:r>
          </w:p>
        </w:tc>
        <w:tc>
          <w:tcPr>
            <w:tcW w:w="6525" w:type="dxa"/>
            <w:shd w:val="clear" w:color="auto" w:fill="auto"/>
            <w:tcMar>
              <w:top w:w="100" w:type="dxa"/>
              <w:left w:w="100" w:type="dxa"/>
              <w:bottom w:w="100" w:type="dxa"/>
              <w:right w:w="100" w:type="dxa"/>
            </w:tcMar>
          </w:tcPr>
          <w:p w14:paraId="279C9AAA" w14:textId="77777777" w:rsidR="00013F0D" w:rsidRPr="001F1BE4" w:rsidRDefault="00E952C3">
            <w:pPr>
              <w:widowControl w:val="0"/>
              <w:spacing w:line="240" w:lineRule="auto"/>
              <w:rPr>
                <w:rFonts w:eastAsia="Times New Roman" w:cs="Times New Roman"/>
                <w:szCs w:val="28"/>
              </w:rPr>
            </w:pPr>
            <w:r w:rsidRPr="001F1BE4">
              <w:rPr>
                <w:rFonts w:eastAsia="Times New Roman" w:cs="Times New Roman"/>
                <w:szCs w:val="28"/>
              </w:rPr>
              <w:t>Giúp người dùng thống kê danh sách kết quả học tập và học phí của học sinh.</w:t>
            </w:r>
          </w:p>
        </w:tc>
      </w:tr>
      <w:tr w:rsidR="00013F0D" w:rsidRPr="001F1BE4" w14:paraId="221AAA1E" w14:textId="77777777">
        <w:tc>
          <w:tcPr>
            <w:tcW w:w="3285" w:type="dxa"/>
            <w:shd w:val="clear" w:color="auto" w:fill="auto"/>
            <w:tcMar>
              <w:top w:w="100" w:type="dxa"/>
              <w:left w:w="100" w:type="dxa"/>
              <w:bottom w:w="100" w:type="dxa"/>
              <w:right w:w="100" w:type="dxa"/>
            </w:tcMar>
          </w:tcPr>
          <w:p w14:paraId="45BB33BF" w14:textId="77777777" w:rsidR="00013F0D" w:rsidRPr="001F1BE4" w:rsidRDefault="00E952C3">
            <w:pPr>
              <w:widowControl w:val="0"/>
              <w:spacing w:line="240" w:lineRule="auto"/>
              <w:rPr>
                <w:rFonts w:eastAsia="Times New Roman" w:cs="Times New Roman"/>
                <w:b/>
                <w:szCs w:val="28"/>
              </w:rPr>
            </w:pPr>
            <w:r w:rsidRPr="001F1BE4">
              <w:rPr>
                <w:rFonts w:eastAsia="Times New Roman" w:cs="Times New Roman"/>
                <w:b/>
                <w:szCs w:val="28"/>
              </w:rPr>
              <w:t>Actor</w:t>
            </w:r>
          </w:p>
        </w:tc>
        <w:tc>
          <w:tcPr>
            <w:tcW w:w="6525" w:type="dxa"/>
            <w:shd w:val="clear" w:color="auto" w:fill="auto"/>
            <w:tcMar>
              <w:top w:w="100" w:type="dxa"/>
              <w:left w:w="100" w:type="dxa"/>
              <w:bottom w:w="100" w:type="dxa"/>
              <w:right w:w="100" w:type="dxa"/>
            </w:tcMar>
          </w:tcPr>
          <w:p w14:paraId="39BCFBF5" w14:textId="77777777" w:rsidR="00013F0D" w:rsidRPr="001F1BE4" w:rsidRDefault="00E952C3">
            <w:pPr>
              <w:widowControl w:val="0"/>
              <w:spacing w:line="240" w:lineRule="auto"/>
              <w:rPr>
                <w:rFonts w:eastAsia="Times New Roman" w:cs="Times New Roman"/>
                <w:szCs w:val="28"/>
              </w:rPr>
            </w:pPr>
            <w:r w:rsidRPr="001F1BE4">
              <w:rPr>
                <w:rFonts w:eastAsia="Times New Roman" w:cs="Times New Roman"/>
                <w:szCs w:val="28"/>
              </w:rPr>
              <w:t>Giáo viên</w:t>
            </w:r>
          </w:p>
        </w:tc>
      </w:tr>
      <w:tr w:rsidR="00013F0D" w:rsidRPr="001F1BE4" w14:paraId="6928E017" w14:textId="77777777">
        <w:tc>
          <w:tcPr>
            <w:tcW w:w="3285" w:type="dxa"/>
            <w:shd w:val="clear" w:color="auto" w:fill="auto"/>
            <w:tcMar>
              <w:top w:w="100" w:type="dxa"/>
              <w:left w:w="100" w:type="dxa"/>
              <w:bottom w:w="100" w:type="dxa"/>
              <w:right w:w="100" w:type="dxa"/>
            </w:tcMar>
          </w:tcPr>
          <w:p w14:paraId="73FCF8A4" w14:textId="77777777" w:rsidR="00013F0D" w:rsidRPr="001F1BE4" w:rsidRDefault="00E952C3">
            <w:pPr>
              <w:widowControl w:val="0"/>
              <w:spacing w:line="240" w:lineRule="auto"/>
              <w:rPr>
                <w:rFonts w:eastAsia="Times New Roman" w:cs="Times New Roman"/>
                <w:b/>
                <w:szCs w:val="28"/>
              </w:rPr>
            </w:pPr>
            <w:r w:rsidRPr="001F1BE4">
              <w:rPr>
                <w:rFonts w:eastAsia="Times New Roman" w:cs="Times New Roman"/>
                <w:b/>
                <w:szCs w:val="28"/>
              </w:rPr>
              <w:t>Ngày tạo</w:t>
            </w:r>
          </w:p>
        </w:tc>
        <w:tc>
          <w:tcPr>
            <w:tcW w:w="6525" w:type="dxa"/>
            <w:shd w:val="clear" w:color="auto" w:fill="auto"/>
            <w:tcMar>
              <w:top w:w="100" w:type="dxa"/>
              <w:left w:w="100" w:type="dxa"/>
              <w:bottom w:w="100" w:type="dxa"/>
              <w:right w:w="100" w:type="dxa"/>
            </w:tcMar>
          </w:tcPr>
          <w:p w14:paraId="4ADBB12D" w14:textId="77777777" w:rsidR="00013F0D" w:rsidRPr="001F1BE4" w:rsidRDefault="00E952C3">
            <w:pPr>
              <w:widowControl w:val="0"/>
              <w:spacing w:line="240" w:lineRule="auto"/>
              <w:rPr>
                <w:rFonts w:eastAsia="Times New Roman" w:cs="Times New Roman"/>
                <w:szCs w:val="28"/>
              </w:rPr>
            </w:pPr>
            <w:r w:rsidRPr="001F1BE4">
              <w:rPr>
                <w:rFonts w:eastAsia="Times New Roman" w:cs="Times New Roman"/>
                <w:szCs w:val="28"/>
              </w:rPr>
              <w:t>10/09/2022</w:t>
            </w:r>
          </w:p>
        </w:tc>
      </w:tr>
      <w:tr w:rsidR="00013F0D" w:rsidRPr="001F1BE4" w14:paraId="1D51E7C1" w14:textId="77777777">
        <w:tc>
          <w:tcPr>
            <w:tcW w:w="3285" w:type="dxa"/>
            <w:shd w:val="clear" w:color="auto" w:fill="auto"/>
            <w:tcMar>
              <w:top w:w="100" w:type="dxa"/>
              <w:left w:w="100" w:type="dxa"/>
              <w:bottom w:w="100" w:type="dxa"/>
              <w:right w:w="100" w:type="dxa"/>
            </w:tcMar>
          </w:tcPr>
          <w:p w14:paraId="6029BCE7" w14:textId="77777777" w:rsidR="00013F0D" w:rsidRPr="001F1BE4" w:rsidRDefault="00E952C3">
            <w:pPr>
              <w:widowControl w:val="0"/>
              <w:spacing w:line="240" w:lineRule="auto"/>
              <w:rPr>
                <w:rFonts w:eastAsia="Times New Roman" w:cs="Times New Roman"/>
                <w:b/>
                <w:szCs w:val="28"/>
              </w:rPr>
            </w:pPr>
            <w:r w:rsidRPr="001F1BE4">
              <w:rPr>
                <w:rFonts w:eastAsia="Times New Roman" w:cs="Times New Roman"/>
                <w:b/>
                <w:szCs w:val="28"/>
              </w:rPr>
              <w:t>Ngày cập nhật</w:t>
            </w:r>
          </w:p>
        </w:tc>
        <w:tc>
          <w:tcPr>
            <w:tcW w:w="6525" w:type="dxa"/>
            <w:shd w:val="clear" w:color="auto" w:fill="auto"/>
            <w:tcMar>
              <w:top w:w="100" w:type="dxa"/>
              <w:left w:w="100" w:type="dxa"/>
              <w:bottom w:w="100" w:type="dxa"/>
              <w:right w:w="100" w:type="dxa"/>
            </w:tcMar>
          </w:tcPr>
          <w:p w14:paraId="3C40CEFF" w14:textId="77777777" w:rsidR="00013F0D" w:rsidRPr="001F1BE4" w:rsidRDefault="00E952C3">
            <w:pPr>
              <w:widowControl w:val="0"/>
              <w:spacing w:line="240" w:lineRule="auto"/>
              <w:rPr>
                <w:rFonts w:eastAsia="Times New Roman" w:cs="Times New Roman"/>
                <w:szCs w:val="28"/>
              </w:rPr>
            </w:pPr>
            <w:r w:rsidRPr="001F1BE4">
              <w:rPr>
                <w:rFonts w:eastAsia="Times New Roman" w:cs="Times New Roman"/>
                <w:szCs w:val="28"/>
              </w:rPr>
              <w:t>03/11/2022</w:t>
            </w:r>
          </w:p>
        </w:tc>
      </w:tr>
      <w:tr w:rsidR="00013F0D" w:rsidRPr="001F1BE4" w14:paraId="4B755F6E" w14:textId="77777777">
        <w:tc>
          <w:tcPr>
            <w:tcW w:w="3285" w:type="dxa"/>
            <w:shd w:val="clear" w:color="auto" w:fill="auto"/>
            <w:tcMar>
              <w:top w:w="100" w:type="dxa"/>
              <w:left w:w="100" w:type="dxa"/>
              <w:bottom w:w="100" w:type="dxa"/>
              <w:right w:w="100" w:type="dxa"/>
            </w:tcMar>
          </w:tcPr>
          <w:p w14:paraId="6A3485CB" w14:textId="77777777" w:rsidR="00013F0D" w:rsidRPr="001F1BE4" w:rsidRDefault="00E952C3">
            <w:pPr>
              <w:widowControl w:val="0"/>
              <w:spacing w:line="240" w:lineRule="auto"/>
              <w:rPr>
                <w:rFonts w:eastAsia="Times New Roman" w:cs="Times New Roman"/>
                <w:b/>
                <w:szCs w:val="28"/>
              </w:rPr>
            </w:pPr>
            <w:r w:rsidRPr="001F1BE4">
              <w:rPr>
                <w:rFonts w:eastAsia="Times New Roman" w:cs="Times New Roman"/>
                <w:b/>
                <w:szCs w:val="28"/>
              </w:rPr>
              <w:t>Version</w:t>
            </w:r>
          </w:p>
        </w:tc>
        <w:tc>
          <w:tcPr>
            <w:tcW w:w="6525" w:type="dxa"/>
            <w:shd w:val="clear" w:color="auto" w:fill="auto"/>
            <w:tcMar>
              <w:top w:w="100" w:type="dxa"/>
              <w:left w:w="100" w:type="dxa"/>
              <w:bottom w:w="100" w:type="dxa"/>
              <w:right w:w="100" w:type="dxa"/>
            </w:tcMar>
          </w:tcPr>
          <w:p w14:paraId="7BFD9CCD" w14:textId="77777777" w:rsidR="00013F0D" w:rsidRPr="001F1BE4" w:rsidRDefault="00E952C3">
            <w:pPr>
              <w:widowControl w:val="0"/>
              <w:spacing w:line="240" w:lineRule="auto"/>
              <w:rPr>
                <w:rFonts w:eastAsia="Times New Roman" w:cs="Times New Roman"/>
                <w:szCs w:val="28"/>
              </w:rPr>
            </w:pPr>
            <w:r w:rsidRPr="001F1BE4">
              <w:rPr>
                <w:rFonts w:eastAsia="Times New Roman" w:cs="Times New Roman"/>
                <w:szCs w:val="28"/>
              </w:rPr>
              <w:t>1.5</w:t>
            </w:r>
          </w:p>
        </w:tc>
      </w:tr>
      <w:tr w:rsidR="00013F0D" w:rsidRPr="001F1BE4" w14:paraId="241ED6AE" w14:textId="77777777">
        <w:tc>
          <w:tcPr>
            <w:tcW w:w="3285" w:type="dxa"/>
            <w:shd w:val="clear" w:color="auto" w:fill="auto"/>
            <w:tcMar>
              <w:top w:w="100" w:type="dxa"/>
              <w:left w:w="100" w:type="dxa"/>
              <w:bottom w:w="100" w:type="dxa"/>
              <w:right w:w="100" w:type="dxa"/>
            </w:tcMar>
          </w:tcPr>
          <w:p w14:paraId="70DADBA5" w14:textId="77777777" w:rsidR="00013F0D" w:rsidRPr="001F1BE4" w:rsidRDefault="00E952C3">
            <w:pPr>
              <w:widowControl w:val="0"/>
              <w:spacing w:line="240" w:lineRule="auto"/>
              <w:rPr>
                <w:rFonts w:eastAsia="Times New Roman" w:cs="Times New Roman"/>
                <w:b/>
                <w:szCs w:val="28"/>
              </w:rPr>
            </w:pPr>
            <w:r w:rsidRPr="001F1BE4">
              <w:rPr>
                <w:rFonts w:cs="Times New Roman"/>
                <w:b/>
                <w:szCs w:val="28"/>
              </w:rPr>
              <w:t>Chịu trách nhiệm</w:t>
            </w:r>
          </w:p>
        </w:tc>
        <w:tc>
          <w:tcPr>
            <w:tcW w:w="6525" w:type="dxa"/>
            <w:shd w:val="clear" w:color="auto" w:fill="auto"/>
            <w:tcMar>
              <w:top w:w="100" w:type="dxa"/>
              <w:left w:w="100" w:type="dxa"/>
              <w:bottom w:w="100" w:type="dxa"/>
              <w:right w:w="100" w:type="dxa"/>
            </w:tcMar>
          </w:tcPr>
          <w:p w14:paraId="17293D3C" w14:textId="77777777" w:rsidR="00013F0D" w:rsidRPr="001F1BE4" w:rsidRDefault="00E952C3">
            <w:pPr>
              <w:widowControl w:val="0"/>
              <w:spacing w:line="240" w:lineRule="auto"/>
              <w:rPr>
                <w:rFonts w:eastAsia="Times New Roman" w:cs="Times New Roman"/>
                <w:szCs w:val="28"/>
              </w:rPr>
            </w:pPr>
            <w:r w:rsidRPr="001F1BE4">
              <w:rPr>
                <w:rFonts w:eastAsia="Times New Roman" w:cs="Times New Roman"/>
                <w:szCs w:val="28"/>
              </w:rPr>
              <w:t>Nguyễn Trọng Tính</w:t>
            </w:r>
          </w:p>
        </w:tc>
      </w:tr>
      <w:tr w:rsidR="00013F0D" w:rsidRPr="001F1BE4" w14:paraId="36B1253C" w14:textId="77777777">
        <w:tc>
          <w:tcPr>
            <w:tcW w:w="3285" w:type="dxa"/>
            <w:shd w:val="clear" w:color="auto" w:fill="auto"/>
            <w:tcMar>
              <w:top w:w="100" w:type="dxa"/>
              <w:left w:w="100" w:type="dxa"/>
              <w:bottom w:w="100" w:type="dxa"/>
              <w:right w:w="100" w:type="dxa"/>
            </w:tcMar>
          </w:tcPr>
          <w:p w14:paraId="4E1E874F" w14:textId="77777777" w:rsidR="00013F0D" w:rsidRPr="001F1BE4" w:rsidRDefault="00E952C3">
            <w:pPr>
              <w:widowControl w:val="0"/>
              <w:spacing w:line="240" w:lineRule="auto"/>
              <w:rPr>
                <w:rFonts w:eastAsia="Times New Roman" w:cs="Times New Roman"/>
                <w:b/>
                <w:szCs w:val="28"/>
              </w:rPr>
            </w:pPr>
            <w:r w:rsidRPr="001F1BE4">
              <w:rPr>
                <w:rFonts w:cs="Times New Roman"/>
                <w:b/>
                <w:szCs w:val="28"/>
              </w:rPr>
              <w:t>Điều kiện tiên quyết</w:t>
            </w:r>
          </w:p>
        </w:tc>
        <w:tc>
          <w:tcPr>
            <w:tcW w:w="6525" w:type="dxa"/>
            <w:shd w:val="clear" w:color="auto" w:fill="auto"/>
            <w:tcMar>
              <w:top w:w="100" w:type="dxa"/>
              <w:left w:w="100" w:type="dxa"/>
              <w:bottom w:w="100" w:type="dxa"/>
              <w:right w:w="100" w:type="dxa"/>
            </w:tcMar>
          </w:tcPr>
          <w:p w14:paraId="0439C116" w14:textId="77777777" w:rsidR="00013F0D" w:rsidRPr="001F1BE4" w:rsidRDefault="00E952C3">
            <w:pPr>
              <w:widowControl w:val="0"/>
              <w:spacing w:line="240" w:lineRule="auto"/>
              <w:rPr>
                <w:rFonts w:eastAsia="Times New Roman" w:cs="Times New Roman"/>
                <w:szCs w:val="28"/>
              </w:rPr>
            </w:pPr>
            <w:r w:rsidRPr="001F1BE4">
              <w:rPr>
                <w:rFonts w:eastAsia="Times New Roman" w:cs="Times New Roman"/>
                <w:szCs w:val="28"/>
              </w:rPr>
              <w:t>Người dùng phải đăng nhập vào hệ thống với vai trò là giáo viên để thực hiện tính năng này.</w:t>
            </w:r>
          </w:p>
        </w:tc>
      </w:tr>
      <w:tr w:rsidR="00013F0D" w:rsidRPr="001F1BE4" w14:paraId="099E2E2F" w14:textId="77777777">
        <w:tc>
          <w:tcPr>
            <w:tcW w:w="3285" w:type="dxa"/>
            <w:shd w:val="clear" w:color="auto" w:fill="auto"/>
            <w:tcMar>
              <w:top w:w="100" w:type="dxa"/>
              <w:left w:w="100" w:type="dxa"/>
              <w:bottom w:w="100" w:type="dxa"/>
              <w:right w:w="100" w:type="dxa"/>
            </w:tcMar>
          </w:tcPr>
          <w:p w14:paraId="44EE4A22" w14:textId="77777777" w:rsidR="00013F0D" w:rsidRPr="001F1BE4" w:rsidRDefault="00E952C3">
            <w:pPr>
              <w:widowControl w:val="0"/>
              <w:spacing w:line="240" w:lineRule="auto"/>
              <w:rPr>
                <w:rFonts w:eastAsia="Times New Roman" w:cs="Times New Roman"/>
                <w:b/>
                <w:szCs w:val="28"/>
              </w:rPr>
            </w:pPr>
            <w:r w:rsidRPr="001F1BE4">
              <w:rPr>
                <w:rFonts w:cs="Times New Roman"/>
                <w:b/>
                <w:szCs w:val="28"/>
              </w:rPr>
              <w:t>Kịch bản thường</w:t>
            </w:r>
          </w:p>
        </w:tc>
        <w:tc>
          <w:tcPr>
            <w:tcW w:w="6525" w:type="dxa"/>
            <w:shd w:val="clear" w:color="auto" w:fill="auto"/>
            <w:tcMar>
              <w:top w:w="100" w:type="dxa"/>
              <w:left w:w="100" w:type="dxa"/>
              <w:bottom w:w="100" w:type="dxa"/>
              <w:right w:w="100" w:type="dxa"/>
            </w:tcMar>
          </w:tcPr>
          <w:p w14:paraId="049EE44E" w14:textId="77777777" w:rsidR="00013F0D" w:rsidRPr="001F1BE4" w:rsidRDefault="00E952C3">
            <w:pPr>
              <w:pStyle w:val="ListParagraph"/>
              <w:widowControl w:val="0"/>
              <w:numPr>
                <w:ilvl w:val="0"/>
                <w:numId w:val="70"/>
              </w:numPr>
              <w:spacing w:line="240" w:lineRule="auto"/>
              <w:rPr>
                <w:rFonts w:eastAsia="Times New Roman" w:cs="Times New Roman"/>
                <w:szCs w:val="28"/>
              </w:rPr>
            </w:pPr>
            <w:r w:rsidRPr="001F1BE4">
              <w:rPr>
                <w:rFonts w:eastAsia="Times New Roman" w:cs="Times New Roman"/>
                <w:szCs w:val="28"/>
              </w:rPr>
              <w:t xml:space="preserve">Giáo viên đăng nhập thành công vào hệ thống </w:t>
            </w:r>
          </w:p>
          <w:p w14:paraId="5EA931AA" w14:textId="77777777" w:rsidR="00013F0D" w:rsidRPr="001F1BE4" w:rsidRDefault="00E952C3">
            <w:pPr>
              <w:pStyle w:val="ListParagraph"/>
              <w:widowControl w:val="0"/>
              <w:numPr>
                <w:ilvl w:val="0"/>
                <w:numId w:val="70"/>
              </w:numPr>
              <w:spacing w:line="240" w:lineRule="auto"/>
              <w:rPr>
                <w:rFonts w:eastAsia="Times New Roman" w:cs="Times New Roman"/>
                <w:szCs w:val="28"/>
              </w:rPr>
            </w:pPr>
            <w:r w:rsidRPr="001F1BE4">
              <w:rPr>
                <w:rFonts w:eastAsia="Times New Roman" w:cs="Times New Roman"/>
                <w:szCs w:val="28"/>
              </w:rPr>
              <w:t>Hệ thống hiển thị giao diện với đầy đủ các tính năng của giáo viên.</w:t>
            </w:r>
          </w:p>
          <w:p w14:paraId="1BE342D7" w14:textId="62A14DFD" w:rsidR="00013F0D" w:rsidRDefault="00E952C3">
            <w:pPr>
              <w:pStyle w:val="ListParagraph"/>
              <w:widowControl w:val="0"/>
              <w:numPr>
                <w:ilvl w:val="0"/>
                <w:numId w:val="70"/>
              </w:numPr>
              <w:spacing w:line="240" w:lineRule="auto"/>
              <w:rPr>
                <w:rFonts w:eastAsia="Times New Roman" w:cs="Times New Roman"/>
                <w:szCs w:val="28"/>
              </w:rPr>
            </w:pPr>
            <w:r w:rsidRPr="001F1BE4">
              <w:rPr>
                <w:rFonts w:eastAsia="Times New Roman" w:cs="Times New Roman"/>
                <w:szCs w:val="28"/>
              </w:rPr>
              <w:t>Giáo viên chọn vào chức năng thống kê</w:t>
            </w:r>
          </w:p>
          <w:p w14:paraId="78880426" w14:textId="77777777" w:rsidR="00013F0D" w:rsidRPr="001F1BE4" w:rsidRDefault="00E952C3">
            <w:pPr>
              <w:pStyle w:val="ListParagraph"/>
              <w:widowControl w:val="0"/>
              <w:numPr>
                <w:ilvl w:val="0"/>
                <w:numId w:val="70"/>
              </w:numPr>
              <w:spacing w:line="240" w:lineRule="auto"/>
              <w:rPr>
                <w:rFonts w:eastAsia="Times New Roman" w:cs="Times New Roman"/>
                <w:szCs w:val="28"/>
              </w:rPr>
            </w:pPr>
            <w:r w:rsidRPr="001F1BE4">
              <w:rPr>
                <w:rFonts w:eastAsia="Times New Roman" w:cs="Times New Roman"/>
                <w:szCs w:val="28"/>
              </w:rPr>
              <w:t>Hệ thống hiển thị giao diện cho phép người dùng truy cập vào các tính năng: Học phí, Điểm danh học sinh.</w:t>
            </w:r>
          </w:p>
          <w:p w14:paraId="406A9367" w14:textId="1BEF78D7" w:rsidR="00013F0D" w:rsidRPr="00CE4526" w:rsidRDefault="00E952C3">
            <w:pPr>
              <w:pStyle w:val="ListParagraph"/>
              <w:widowControl w:val="0"/>
              <w:numPr>
                <w:ilvl w:val="0"/>
                <w:numId w:val="70"/>
              </w:numPr>
              <w:spacing w:line="240" w:lineRule="auto"/>
              <w:rPr>
                <w:rFonts w:eastAsia="Times New Roman" w:cs="Times New Roman"/>
                <w:szCs w:val="28"/>
              </w:rPr>
            </w:pPr>
            <w:r w:rsidRPr="001F1BE4">
              <w:rPr>
                <w:rFonts w:eastAsia="Times New Roman" w:cs="Times New Roman"/>
                <w:szCs w:val="28"/>
              </w:rPr>
              <w:t xml:space="preserve">Giáo viên chọn một trong </w:t>
            </w:r>
            <w:proofErr w:type="spellStart"/>
            <w:r w:rsidR="00CE4526">
              <w:rPr>
                <w:rFonts w:eastAsia="Times New Roman" w:cs="Times New Roman"/>
                <w:szCs w:val="28"/>
                <w:lang w:val="en-US"/>
              </w:rPr>
              <w:t>tính</w:t>
            </w:r>
            <w:proofErr w:type="spellEnd"/>
            <w:r w:rsidR="00CE4526">
              <w:rPr>
                <w:rFonts w:eastAsia="Times New Roman" w:cs="Times New Roman"/>
                <w:szCs w:val="28"/>
                <w:lang w:val="en-US"/>
              </w:rPr>
              <w:t xml:space="preserve"> </w:t>
            </w:r>
            <w:proofErr w:type="spellStart"/>
            <w:r w:rsidR="00CE4526">
              <w:rPr>
                <w:rFonts w:eastAsia="Times New Roman" w:cs="Times New Roman"/>
                <w:szCs w:val="28"/>
                <w:lang w:val="en-US"/>
              </w:rPr>
              <w:t>năng</w:t>
            </w:r>
            <w:proofErr w:type="spellEnd"/>
            <w:r w:rsidR="00CE4526">
              <w:rPr>
                <w:rFonts w:eastAsia="Times New Roman" w:cs="Times New Roman"/>
                <w:szCs w:val="28"/>
                <w:lang w:val="en-US"/>
              </w:rPr>
              <w:t xml:space="preserve"> </w:t>
            </w:r>
            <w:proofErr w:type="spellStart"/>
            <w:r w:rsidR="00CE4526">
              <w:rPr>
                <w:rFonts w:eastAsia="Times New Roman" w:cs="Times New Roman"/>
                <w:szCs w:val="28"/>
                <w:lang w:val="en-US"/>
              </w:rPr>
              <w:t>được</w:t>
            </w:r>
            <w:proofErr w:type="spellEnd"/>
            <w:r w:rsidR="00CE4526">
              <w:rPr>
                <w:rFonts w:eastAsia="Times New Roman" w:cs="Times New Roman"/>
                <w:szCs w:val="28"/>
                <w:lang w:val="en-US"/>
              </w:rPr>
              <w:t xml:space="preserve"> </w:t>
            </w:r>
            <w:proofErr w:type="spellStart"/>
            <w:r w:rsidR="00CE4526">
              <w:rPr>
                <w:rFonts w:eastAsia="Times New Roman" w:cs="Times New Roman"/>
                <w:szCs w:val="28"/>
                <w:lang w:val="en-US"/>
              </w:rPr>
              <w:t>hiển</w:t>
            </w:r>
            <w:proofErr w:type="spellEnd"/>
            <w:r w:rsidR="00CE4526">
              <w:rPr>
                <w:rFonts w:eastAsia="Times New Roman" w:cs="Times New Roman"/>
                <w:szCs w:val="28"/>
                <w:lang w:val="en-US"/>
              </w:rPr>
              <w:t xml:space="preserve"> </w:t>
            </w:r>
            <w:proofErr w:type="spellStart"/>
            <w:r w:rsidR="00CE4526">
              <w:rPr>
                <w:rFonts w:eastAsia="Times New Roman" w:cs="Times New Roman"/>
                <w:szCs w:val="28"/>
                <w:lang w:val="en-US"/>
              </w:rPr>
              <w:t>thị</w:t>
            </w:r>
            <w:proofErr w:type="spellEnd"/>
            <w:r w:rsidR="00CE4526">
              <w:rPr>
                <w:rFonts w:eastAsia="Times New Roman" w:cs="Times New Roman"/>
                <w:szCs w:val="28"/>
                <w:lang w:val="en-US"/>
              </w:rPr>
              <w:t>.</w:t>
            </w:r>
          </w:p>
          <w:p w14:paraId="49BF8710" w14:textId="04CC5AE6" w:rsidR="00C211DF" w:rsidRPr="00C211DF" w:rsidRDefault="00C619BA" w:rsidP="00C211DF">
            <w:pPr>
              <w:pStyle w:val="ListParagraph"/>
              <w:widowControl w:val="0"/>
              <w:spacing w:line="240" w:lineRule="auto"/>
              <w:ind w:left="1080"/>
              <w:rPr>
                <w:rFonts w:eastAsia="Times New Roman" w:cs="Times New Roman"/>
                <w:i/>
                <w:iCs/>
                <w:szCs w:val="28"/>
                <w:lang w:val="en-US"/>
              </w:rPr>
            </w:pPr>
            <w:r>
              <w:rPr>
                <w:rFonts w:eastAsia="Times New Roman" w:cs="Times New Roman"/>
                <w:i/>
                <w:iCs/>
                <w:szCs w:val="28"/>
                <w:lang w:val="en-US"/>
              </w:rPr>
              <w:t>(</w:t>
            </w:r>
            <w:proofErr w:type="spellStart"/>
            <w:r w:rsidR="00C211DF" w:rsidRPr="00C211DF">
              <w:rPr>
                <w:rFonts w:eastAsia="Times New Roman" w:cs="Times New Roman"/>
                <w:i/>
                <w:iCs/>
                <w:szCs w:val="28"/>
                <w:lang w:val="en-US"/>
              </w:rPr>
              <w:t>Nếu</w:t>
            </w:r>
            <w:proofErr w:type="spellEnd"/>
            <w:r w:rsidR="00C211DF" w:rsidRPr="00C211DF">
              <w:rPr>
                <w:rFonts w:eastAsia="Times New Roman" w:cs="Times New Roman"/>
                <w:i/>
                <w:iCs/>
                <w:szCs w:val="28"/>
                <w:lang w:val="en-US"/>
              </w:rPr>
              <w:t xml:space="preserve"> </w:t>
            </w:r>
            <w:proofErr w:type="spellStart"/>
            <w:r w:rsidR="00C211DF" w:rsidRPr="00C211DF">
              <w:rPr>
                <w:rFonts w:eastAsia="Times New Roman" w:cs="Times New Roman"/>
                <w:i/>
                <w:iCs/>
                <w:szCs w:val="28"/>
                <w:lang w:val="en-US"/>
              </w:rPr>
              <w:t>người</w:t>
            </w:r>
            <w:proofErr w:type="spellEnd"/>
            <w:r w:rsidR="00C211DF" w:rsidRPr="00C211DF">
              <w:rPr>
                <w:rFonts w:eastAsia="Times New Roman" w:cs="Times New Roman"/>
                <w:i/>
                <w:iCs/>
                <w:szCs w:val="28"/>
                <w:lang w:val="en-US"/>
              </w:rPr>
              <w:t xml:space="preserve"> </w:t>
            </w:r>
            <w:proofErr w:type="spellStart"/>
            <w:r w:rsidR="00C211DF" w:rsidRPr="00C211DF">
              <w:rPr>
                <w:rFonts w:eastAsia="Times New Roman" w:cs="Times New Roman"/>
                <w:i/>
                <w:iCs/>
                <w:szCs w:val="28"/>
                <w:lang w:val="en-US"/>
              </w:rPr>
              <w:t>dùng</w:t>
            </w:r>
            <w:proofErr w:type="spellEnd"/>
            <w:r w:rsidR="00C211DF" w:rsidRPr="00C211DF">
              <w:rPr>
                <w:rFonts w:eastAsia="Times New Roman" w:cs="Times New Roman"/>
                <w:i/>
                <w:iCs/>
                <w:szCs w:val="28"/>
                <w:lang w:val="en-US"/>
              </w:rPr>
              <w:t xml:space="preserve"> </w:t>
            </w:r>
            <w:proofErr w:type="spellStart"/>
            <w:r w:rsidR="00C211DF" w:rsidRPr="00C211DF">
              <w:rPr>
                <w:rFonts w:eastAsia="Times New Roman" w:cs="Times New Roman"/>
                <w:i/>
                <w:iCs/>
                <w:szCs w:val="28"/>
                <w:lang w:val="en-US"/>
              </w:rPr>
              <w:t>chọn</w:t>
            </w:r>
            <w:proofErr w:type="spellEnd"/>
            <w:r w:rsidR="00C211DF" w:rsidRPr="00C211DF">
              <w:rPr>
                <w:rFonts w:eastAsia="Times New Roman" w:cs="Times New Roman"/>
                <w:i/>
                <w:iCs/>
                <w:szCs w:val="28"/>
                <w:lang w:val="en-US"/>
              </w:rPr>
              <w:t xml:space="preserve"> </w:t>
            </w:r>
            <w:proofErr w:type="spellStart"/>
            <w:r w:rsidR="00C211DF" w:rsidRPr="00C211DF">
              <w:rPr>
                <w:rFonts w:eastAsia="Times New Roman" w:cs="Times New Roman"/>
                <w:i/>
                <w:iCs/>
                <w:szCs w:val="28"/>
                <w:lang w:val="en-US"/>
              </w:rPr>
              <w:t>tính</w:t>
            </w:r>
            <w:proofErr w:type="spellEnd"/>
            <w:r w:rsidR="00C211DF" w:rsidRPr="00C211DF">
              <w:rPr>
                <w:rFonts w:eastAsia="Times New Roman" w:cs="Times New Roman"/>
                <w:i/>
                <w:iCs/>
                <w:szCs w:val="28"/>
                <w:lang w:val="en-US"/>
              </w:rPr>
              <w:t xml:space="preserve"> </w:t>
            </w:r>
            <w:proofErr w:type="spellStart"/>
            <w:r w:rsidR="00C211DF" w:rsidRPr="00C211DF">
              <w:rPr>
                <w:rFonts w:eastAsia="Times New Roman" w:cs="Times New Roman"/>
                <w:i/>
                <w:iCs/>
                <w:szCs w:val="28"/>
                <w:lang w:val="en-US"/>
              </w:rPr>
              <w:t>năng</w:t>
            </w:r>
            <w:proofErr w:type="spellEnd"/>
            <w:r w:rsidR="00C211DF" w:rsidRPr="00C211DF">
              <w:rPr>
                <w:rFonts w:eastAsia="Times New Roman" w:cs="Times New Roman"/>
                <w:i/>
                <w:iCs/>
                <w:szCs w:val="28"/>
                <w:lang w:val="en-US"/>
              </w:rPr>
              <w:t xml:space="preserve"> </w:t>
            </w:r>
            <w:proofErr w:type="spellStart"/>
            <w:r w:rsidR="00C211DF" w:rsidRPr="00C211DF">
              <w:rPr>
                <w:rFonts w:eastAsia="Times New Roman" w:cs="Times New Roman"/>
                <w:i/>
                <w:iCs/>
                <w:szCs w:val="28"/>
                <w:lang w:val="en-US"/>
              </w:rPr>
              <w:t>học</w:t>
            </w:r>
            <w:proofErr w:type="spellEnd"/>
            <w:r w:rsidR="00C211DF" w:rsidRPr="00C211DF">
              <w:rPr>
                <w:rFonts w:eastAsia="Times New Roman" w:cs="Times New Roman"/>
                <w:i/>
                <w:iCs/>
                <w:szCs w:val="28"/>
                <w:lang w:val="en-US"/>
              </w:rPr>
              <w:t xml:space="preserve"> </w:t>
            </w:r>
            <w:proofErr w:type="spellStart"/>
            <w:r w:rsidR="00C211DF" w:rsidRPr="00C211DF">
              <w:rPr>
                <w:rFonts w:eastAsia="Times New Roman" w:cs="Times New Roman"/>
                <w:i/>
                <w:iCs/>
                <w:szCs w:val="28"/>
                <w:lang w:val="en-US"/>
              </w:rPr>
              <w:t>phí</w:t>
            </w:r>
            <w:proofErr w:type="spellEnd"/>
            <w:r w:rsidR="00C211DF" w:rsidRPr="00C211DF">
              <w:rPr>
                <w:rFonts w:eastAsia="Times New Roman" w:cs="Times New Roman"/>
                <w:i/>
                <w:iCs/>
                <w:szCs w:val="28"/>
                <w:lang w:val="en-US"/>
              </w:rPr>
              <w:t xml:space="preserve"> </w:t>
            </w:r>
            <w:proofErr w:type="spellStart"/>
            <w:r w:rsidR="00C211DF" w:rsidRPr="00C211DF">
              <w:rPr>
                <w:rFonts w:eastAsia="Times New Roman" w:cs="Times New Roman"/>
                <w:i/>
                <w:iCs/>
                <w:szCs w:val="28"/>
                <w:lang w:val="en-US"/>
              </w:rPr>
              <w:t>thì</w:t>
            </w:r>
            <w:proofErr w:type="spellEnd"/>
            <w:r w:rsidR="00C211DF" w:rsidRPr="00C211DF">
              <w:rPr>
                <w:rFonts w:eastAsia="Times New Roman" w:cs="Times New Roman"/>
                <w:i/>
                <w:iCs/>
                <w:szCs w:val="28"/>
                <w:lang w:val="en-US"/>
              </w:rPr>
              <w:t xml:space="preserve"> </w:t>
            </w:r>
            <w:proofErr w:type="spellStart"/>
            <w:r w:rsidR="00C211DF" w:rsidRPr="00C211DF">
              <w:rPr>
                <w:rFonts w:eastAsia="Times New Roman" w:cs="Times New Roman"/>
                <w:i/>
                <w:iCs/>
                <w:szCs w:val="28"/>
                <w:lang w:val="en-US"/>
              </w:rPr>
              <w:lastRenderedPageBreak/>
              <w:t>hệ</w:t>
            </w:r>
            <w:proofErr w:type="spellEnd"/>
            <w:r w:rsidR="00C211DF" w:rsidRPr="00C211DF">
              <w:rPr>
                <w:rFonts w:eastAsia="Times New Roman" w:cs="Times New Roman"/>
                <w:i/>
                <w:iCs/>
                <w:szCs w:val="28"/>
                <w:lang w:val="en-US"/>
              </w:rPr>
              <w:t xml:space="preserve"> </w:t>
            </w:r>
            <w:proofErr w:type="spellStart"/>
            <w:r w:rsidR="00C211DF" w:rsidRPr="00C211DF">
              <w:rPr>
                <w:rFonts w:eastAsia="Times New Roman" w:cs="Times New Roman"/>
                <w:i/>
                <w:iCs/>
                <w:szCs w:val="28"/>
                <w:lang w:val="en-US"/>
              </w:rPr>
              <w:t>học</w:t>
            </w:r>
            <w:proofErr w:type="spellEnd"/>
            <w:r w:rsidR="00C211DF" w:rsidRPr="00C211DF">
              <w:rPr>
                <w:rFonts w:eastAsia="Times New Roman" w:cs="Times New Roman"/>
                <w:i/>
                <w:iCs/>
                <w:szCs w:val="28"/>
                <w:lang w:val="en-US"/>
              </w:rPr>
              <w:t xml:space="preserve"> </w:t>
            </w:r>
            <w:proofErr w:type="spellStart"/>
            <w:r w:rsidR="00C211DF" w:rsidRPr="00C211DF">
              <w:rPr>
                <w:rFonts w:eastAsia="Times New Roman" w:cs="Times New Roman"/>
                <w:i/>
                <w:iCs/>
                <w:szCs w:val="28"/>
                <w:lang w:val="en-US"/>
              </w:rPr>
              <w:t>sẽ</w:t>
            </w:r>
            <w:proofErr w:type="spellEnd"/>
            <w:r w:rsidR="00C211DF" w:rsidRPr="00C211DF">
              <w:rPr>
                <w:rFonts w:eastAsia="Times New Roman" w:cs="Times New Roman"/>
                <w:i/>
                <w:iCs/>
                <w:szCs w:val="28"/>
                <w:lang w:val="en-US"/>
              </w:rPr>
              <w:t xml:space="preserve"> </w:t>
            </w:r>
            <w:proofErr w:type="spellStart"/>
            <w:r w:rsidR="00C211DF" w:rsidRPr="00C211DF">
              <w:rPr>
                <w:rFonts w:eastAsia="Times New Roman" w:cs="Times New Roman"/>
                <w:i/>
                <w:iCs/>
                <w:szCs w:val="28"/>
                <w:lang w:val="en-US"/>
              </w:rPr>
              <w:t>rẽ</w:t>
            </w:r>
            <w:proofErr w:type="spellEnd"/>
            <w:r w:rsidR="00C211DF" w:rsidRPr="00C211DF">
              <w:rPr>
                <w:rFonts w:eastAsia="Times New Roman" w:cs="Times New Roman"/>
                <w:i/>
                <w:iCs/>
                <w:szCs w:val="28"/>
                <w:lang w:val="en-US"/>
              </w:rPr>
              <w:t xml:space="preserve"> </w:t>
            </w:r>
            <w:proofErr w:type="spellStart"/>
            <w:r w:rsidR="00C211DF" w:rsidRPr="00C211DF">
              <w:rPr>
                <w:rFonts w:eastAsia="Times New Roman" w:cs="Times New Roman"/>
                <w:i/>
                <w:iCs/>
                <w:szCs w:val="28"/>
                <w:lang w:val="en-US"/>
              </w:rPr>
              <w:t>nhánh</w:t>
            </w:r>
            <w:proofErr w:type="spellEnd"/>
            <w:r w:rsidR="00C211DF" w:rsidRPr="00C211DF">
              <w:rPr>
                <w:rFonts w:eastAsia="Times New Roman" w:cs="Times New Roman"/>
                <w:i/>
                <w:iCs/>
                <w:szCs w:val="28"/>
                <w:lang w:val="en-US"/>
              </w:rPr>
              <w:t xml:space="preserve"> sang A1 </w:t>
            </w:r>
            <w:proofErr w:type="spellStart"/>
            <w:r w:rsidR="00C211DF" w:rsidRPr="00C211DF">
              <w:rPr>
                <w:rFonts w:eastAsia="Times New Roman" w:cs="Times New Roman"/>
                <w:i/>
                <w:iCs/>
                <w:szCs w:val="28"/>
                <w:lang w:val="en-US"/>
              </w:rPr>
              <w:t>của</w:t>
            </w:r>
            <w:proofErr w:type="spellEnd"/>
            <w:r w:rsidR="00C211DF" w:rsidRPr="00C211DF">
              <w:rPr>
                <w:rFonts w:eastAsia="Times New Roman" w:cs="Times New Roman"/>
                <w:i/>
                <w:iCs/>
                <w:szCs w:val="28"/>
                <w:lang w:val="en-US"/>
              </w:rPr>
              <w:t xml:space="preserve"> </w:t>
            </w:r>
            <w:proofErr w:type="spellStart"/>
            <w:r w:rsidR="00C211DF" w:rsidRPr="00C211DF">
              <w:rPr>
                <w:rFonts w:eastAsia="Times New Roman" w:cs="Times New Roman"/>
                <w:i/>
                <w:iCs/>
                <w:szCs w:val="28"/>
                <w:lang w:val="en-US"/>
              </w:rPr>
              <w:t>kịch</w:t>
            </w:r>
            <w:proofErr w:type="spellEnd"/>
            <w:r w:rsidR="00C211DF" w:rsidRPr="00C211DF">
              <w:rPr>
                <w:rFonts w:eastAsia="Times New Roman" w:cs="Times New Roman"/>
                <w:i/>
                <w:iCs/>
                <w:szCs w:val="28"/>
                <w:lang w:val="en-US"/>
              </w:rPr>
              <w:t xml:space="preserve"> </w:t>
            </w:r>
            <w:proofErr w:type="spellStart"/>
            <w:r w:rsidR="00C211DF" w:rsidRPr="00C211DF">
              <w:rPr>
                <w:rFonts w:eastAsia="Times New Roman" w:cs="Times New Roman"/>
                <w:i/>
                <w:iCs/>
                <w:szCs w:val="28"/>
                <w:lang w:val="en-US"/>
              </w:rPr>
              <w:t>bản</w:t>
            </w:r>
            <w:proofErr w:type="spellEnd"/>
            <w:r w:rsidR="00C211DF" w:rsidRPr="00C211DF">
              <w:rPr>
                <w:rFonts w:eastAsia="Times New Roman" w:cs="Times New Roman"/>
                <w:i/>
                <w:iCs/>
                <w:szCs w:val="28"/>
                <w:lang w:val="en-US"/>
              </w:rPr>
              <w:t xml:space="preserve"> </w:t>
            </w:r>
            <w:proofErr w:type="spellStart"/>
            <w:r w:rsidR="00C211DF" w:rsidRPr="00C211DF">
              <w:rPr>
                <w:rFonts w:eastAsia="Times New Roman" w:cs="Times New Roman"/>
                <w:i/>
                <w:iCs/>
                <w:szCs w:val="28"/>
                <w:lang w:val="en-US"/>
              </w:rPr>
              <w:t>thay</w:t>
            </w:r>
            <w:proofErr w:type="spellEnd"/>
            <w:r w:rsidR="00C211DF" w:rsidRPr="00C211DF">
              <w:rPr>
                <w:rFonts w:eastAsia="Times New Roman" w:cs="Times New Roman"/>
                <w:i/>
                <w:iCs/>
                <w:szCs w:val="28"/>
                <w:lang w:val="en-US"/>
              </w:rPr>
              <w:t xml:space="preserve"> </w:t>
            </w:r>
            <w:proofErr w:type="spellStart"/>
            <w:r w:rsidR="00C211DF" w:rsidRPr="00C211DF">
              <w:rPr>
                <w:rFonts w:eastAsia="Times New Roman" w:cs="Times New Roman"/>
                <w:i/>
                <w:iCs/>
                <w:szCs w:val="28"/>
                <w:lang w:val="en-US"/>
              </w:rPr>
              <w:t>thế</w:t>
            </w:r>
            <w:proofErr w:type="spellEnd"/>
            <w:r w:rsidR="00C211DF" w:rsidRPr="00C211DF">
              <w:rPr>
                <w:rFonts w:eastAsia="Times New Roman" w:cs="Times New Roman"/>
                <w:i/>
                <w:iCs/>
                <w:szCs w:val="28"/>
                <w:lang w:val="en-US"/>
              </w:rPr>
              <w:t xml:space="preserve">. </w:t>
            </w:r>
            <w:proofErr w:type="spellStart"/>
            <w:r w:rsidR="00C211DF" w:rsidRPr="00C211DF">
              <w:rPr>
                <w:rFonts w:eastAsia="Times New Roman" w:cs="Times New Roman"/>
                <w:i/>
                <w:iCs/>
                <w:szCs w:val="28"/>
                <w:lang w:val="en-US"/>
              </w:rPr>
              <w:t>Nếu</w:t>
            </w:r>
            <w:proofErr w:type="spellEnd"/>
            <w:r w:rsidR="00C211DF" w:rsidRPr="00C211DF">
              <w:rPr>
                <w:rFonts w:eastAsia="Times New Roman" w:cs="Times New Roman"/>
                <w:i/>
                <w:iCs/>
                <w:szCs w:val="28"/>
                <w:lang w:val="en-US"/>
              </w:rPr>
              <w:t xml:space="preserve"> </w:t>
            </w:r>
            <w:proofErr w:type="spellStart"/>
            <w:r w:rsidR="00C211DF" w:rsidRPr="00C211DF">
              <w:rPr>
                <w:rFonts w:eastAsia="Times New Roman" w:cs="Times New Roman"/>
                <w:i/>
                <w:iCs/>
                <w:szCs w:val="28"/>
                <w:lang w:val="en-US"/>
              </w:rPr>
              <w:t>người</w:t>
            </w:r>
            <w:proofErr w:type="spellEnd"/>
            <w:r w:rsidR="00C211DF" w:rsidRPr="00C211DF">
              <w:rPr>
                <w:rFonts w:eastAsia="Times New Roman" w:cs="Times New Roman"/>
                <w:i/>
                <w:iCs/>
                <w:szCs w:val="28"/>
                <w:lang w:val="en-US"/>
              </w:rPr>
              <w:t xml:space="preserve"> </w:t>
            </w:r>
            <w:proofErr w:type="spellStart"/>
            <w:r w:rsidR="00C211DF" w:rsidRPr="00C211DF">
              <w:rPr>
                <w:rFonts w:eastAsia="Times New Roman" w:cs="Times New Roman"/>
                <w:i/>
                <w:iCs/>
                <w:szCs w:val="28"/>
                <w:lang w:val="en-US"/>
              </w:rPr>
              <w:t>dùng</w:t>
            </w:r>
            <w:proofErr w:type="spellEnd"/>
            <w:r w:rsidR="00C211DF" w:rsidRPr="00C211DF">
              <w:rPr>
                <w:rFonts w:eastAsia="Times New Roman" w:cs="Times New Roman"/>
                <w:i/>
                <w:iCs/>
                <w:szCs w:val="28"/>
                <w:lang w:val="en-US"/>
              </w:rPr>
              <w:t xml:space="preserve"> </w:t>
            </w:r>
            <w:proofErr w:type="spellStart"/>
            <w:r w:rsidR="00C211DF" w:rsidRPr="00C211DF">
              <w:rPr>
                <w:rFonts w:eastAsia="Times New Roman" w:cs="Times New Roman"/>
                <w:i/>
                <w:iCs/>
                <w:szCs w:val="28"/>
                <w:lang w:val="en-US"/>
              </w:rPr>
              <w:t>chọn</w:t>
            </w:r>
            <w:proofErr w:type="spellEnd"/>
            <w:r w:rsidR="00C211DF" w:rsidRPr="00C211DF">
              <w:rPr>
                <w:rFonts w:eastAsia="Times New Roman" w:cs="Times New Roman"/>
                <w:i/>
                <w:iCs/>
                <w:szCs w:val="28"/>
                <w:lang w:val="en-US"/>
              </w:rPr>
              <w:t xml:space="preserve"> </w:t>
            </w:r>
            <w:proofErr w:type="spellStart"/>
            <w:r w:rsidR="00C211DF" w:rsidRPr="00C211DF">
              <w:rPr>
                <w:rFonts w:eastAsia="Times New Roman" w:cs="Times New Roman"/>
                <w:i/>
                <w:iCs/>
                <w:szCs w:val="28"/>
                <w:lang w:val="en-US"/>
              </w:rPr>
              <w:t>tính</w:t>
            </w:r>
            <w:proofErr w:type="spellEnd"/>
            <w:r w:rsidR="00C211DF" w:rsidRPr="00C211DF">
              <w:rPr>
                <w:rFonts w:eastAsia="Times New Roman" w:cs="Times New Roman"/>
                <w:i/>
                <w:iCs/>
                <w:szCs w:val="28"/>
                <w:lang w:val="en-US"/>
              </w:rPr>
              <w:t xml:space="preserve"> </w:t>
            </w:r>
            <w:proofErr w:type="spellStart"/>
            <w:r w:rsidR="00C211DF" w:rsidRPr="00C211DF">
              <w:rPr>
                <w:rFonts w:eastAsia="Times New Roman" w:cs="Times New Roman"/>
                <w:i/>
                <w:iCs/>
                <w:szCs w:val="28"/>
                <w:lang w:val="en-US"/>
              </w:rPr>
              <w:t>năng</w:t>
            </w:r>
            <w:proofErr w:type="spellEnd"/>
            <w:r w:rsidR="00C211DF" w:rsidRPr="00C211DF">
              <w:rPr>
                <w:rFonts w:eastAsia="Times New Roman" w:cs="Times New Roman"/>
                <w:i/>
                <w:iCs/>
                <w:szCs w:val="28"/>
                <w:lang w:val="en-US"/>
              </w:rPr>
              <w:t>)</w:t>
            </w:r>
          </w:p>
          <w:p w14:paraId="4CFB920B" w14:textId="40648B02" w:rsidR="00CE4526" w:rsidRPr="00CE4526" w:rsidRDefault="00C211DF" w:rsidP="00CE4526">
            <w:pPr>
              <w:pStyle w:val="ListParagraph"/>
              <w:widowControl w:val="0"/>
              <w:spacing w:line="240" w:lineRule="auto"/>
              <w:ind w:left="1080"/>
              <w:rPr>
                <w:rFonts w:eastAsia="Times New Roman" w:cs="Times New Roman"/>
                <w:szCs w:val="28"/>
                <w:lang w:val="en-US"/>
              </w:rPr>
            </w:pPr>
            <w:proofErr w:type="spellStart"/>
            <w:r w:rsidRPr="00C211DF">
              <w:rPr>
                <w:rFonts w:eastAsia="Times New Roman" w:cs="Times New Roman"/>
                <w:i/>
                <w:iCs/>
                <w:szCs w:val="28"/>
                <w:lang w:val="en-US"/>
              </w:rPr>
              <w:t>chọn</w:t>
            </w:r>
            <w:proofErr w:type="spellEnd"/>
            <w:r w:rsidRPr="00C211DF">
              <w:rPr>
                <w:rFonts w:eastAsia="Times New Roman" w:cs="Times New Roman"/>
                <w:i/>
                <w:iCs/>
                <w:szCs w:val="28"/>
                <w:lang w:val="en-US"/>
              </w:rPr>
              <w:t xml:space="preserve"> </w:t>
            </w:r>
            <w:proofErr w:type="spellStart"/>
            <w:r w:rsidRPr="00C211DF">
              <w:rPr>
                <w:rFonts w:eastAsia="Times New Roman" w:cs="Times New Roman"/>
                <w:i/>
                <w:iCs/>
                <w:szCs w:val="28"/>
                <w:lang w:val="en-US"/>
              </w:rPr>
              <w:t>tính</w:t>
            </w:r>
            <w:proofErr w:type="spellEnd"/>
            <w:r w:rsidRPr="00C211DF">
              <w:rPr>
                <w:rFonts w:eastAsia="Times New Roman" w:cs="Times New Roman"/>
                <w:i/>
                <w:iCs/>
                <w:szCs w:val="28"/>
                <w:lang w:val="en-US"/>
              </w:rPr>
              <w:t xml:space="preserve"> </w:t>
            </w:r>
            <w:proofErr w:type="spellStart"/>
            <w:r w:rsidRPr="00C211DF">
              <w:rPr>
                <w:rFonts w:eastAsia="Times New Roman" w:cs="Times New Roman"/>
                <w:i/>
                <w:iCs/>
                <w:szCs w:val="28"/>
                <w:lang w:val="en-US"/>
              </w:rPr>
              <w:t>năng</w:t>
            </w:r>
            <w:proofErr w:type="spellEnd"/>
            <w:r w:rsidRPr="00C211DF">
              <w:rPr>
                <w:rFonts w:eastAsia="Times New Roman" w:cs="Times New Roman"/>
                <w:i/>
                <w:iCs/>
                <w:szCs w:val="28"/>
                <w:lang w:val="en-US"/>
              </w:rPr>
              <w:t xml:space="preserve"> </w:t>
            </w:r>
            <w:proofErr w:type="spellStart"/>
            <w:r w:rsidRPr="00C211DF">
              <w:rPr>
                <w:rFonts w:eastAsia="Times New Roman" w:cs="Times New Roman"/>
                <w:i/>
                <w:iCs/>
                <w:szCs w:val="28"/>
                <w:lang w:val="en-US"/>
              </w:rPr>
              <w:t>điểm</w:t>
            </w:r>
            <w:proofErr w:type="spellEnd"/>
            <w:r w:rsidRPr="00C211DF">
              <w:rPr>
                <w:rFonts w:eastAsia="Times New Roman" w:cs="Times New Roman"/>
                <w:i/>
                <w:iCs/>
                <w:szCs w:val="28"/>
                <w:lang w:val="en-US"/>
              </w:rPr>
              <w:t xml:space="preserve"> </w:t>
            </w:r>
            <w:proofErr w:type="spellStart"/>
            <w:r w:rsidRPr="00C211DF">
              <w:rPr>
                <w:rFonts w:eastAsia="Times New Roman" w:cs="Times New Roman"/>
                <w:i/>
                <w:iCs/>
                <w:szCs w:val="28"/>
                <w:lang w:val="en-US"/>
              </w:rPr>
              <w:t>số</w:t>
            </w:r>
            <w:proofErr w:type="spellEnd"/>
            <w:r w:rsidRPr="00C211DF">
              <w:rPr>
                <w:rFonts w:eastAsia="Times New Roman" w:cs="Times New Roman"/>
                <w:i/>
                <w:iCs/>
                <w:szCs w:val="28"/>
                <w:lang w:val="en-US"/>
              </w:rPr>
              <w:t xml:space="preserve"> </w:t>
            </w:r>
            <w:proofErr w:type="spellStart"/>
            <w:r w:rsidRPr="00C211DF">
              <w:rPr>
                <w:rFonts w:eastAsia="Times New Roman" w:cs="Times New Roman"/>
                <w:i/>
                <w:iCs/>
                <w:szCs w:val="28"/>
                <w:lang w:val="en-US"/>
              </w:rPr>
              <w:t>thì</w:t>
            </w:r>
            <w:proofErr w:type="spellEnd"/>
            <w:r w:rsidRPr="00C211DF">
              <w:rPr>
                <w:rFonts w:eastAsia="Times New Roman" w:cs="Times New Roman"/>
                <w:i/>
                <w:iCs/>
                <w:szCs w:val="28"/>
                <w:lang w:val="en-US"/>
              </w:rPr>
              <w:t xml:space="preserve"> </w:t>
            </w:r>
            <w:proofErr w:type="spellStart"/>
            <w:r w:rsidRPr="00C211DF">
              <w:rPr>
                <w:rFonts w:eastAsia="Times New Roman" w:cs="Times New Roman"/>
                <w:i/>
                <w:iCs/>
                <w:szCs w:val="28"/>
                <w:lang w:val="en-US"/>
              </w:rPr>
              <w:t>hệ</w:t>
            </w:r>
            <w:proofErr w:type="spellEnd"/>
            <w:r w:rsidRPr="00C211DF">
              <w:rPr>
                <w:rFonts w:eastAsia="Times New Roman" w:cs="Times New Roman"/>
                <w:i/>
                <w:iCs/>
                <w:szCs w:val="28"/>
                <w:lang w:val="en-US"/>
              </w:rPr>
              <w:t xml:space="preserve"> </w:t>
            </w:r>
            <w:proofErr w:type="spellStart"/>
            <w:r w:rsidRPr="00C211DF">
              <w:rPr>
                <w:rFonts w:eastAsia="Times New Roman" w:cs="Times New Roman"/>
                <w:i/>
                <w:iCs/>
                <w:szCs w:val="28"/>
                <w:lang w:val="en-US"/>
              </w:rPr>
              <w:t>thống</w:t>
            </w:r>
            <w:proofErr w:type="spellEnd"/>
            <w:r w:rsidRPr="00C211DF">
              <w:rPr>
                <w:rFonts w:eastAsia="Times New Roman" w:cs="Times New Roman"/>
                <w:i/>
                <w:iCs/>
                <w:szCs w:val="28"/>
                <w:lang w:val="en-US"/>
              </w:rPr>
              <w:t xml:space="preserve"> </w:t>
            </w:r>
            <w:proofErr w:type="spellStart"/>
            <w:r w:rsidRPr="00C211DF">
              <w:rPr>
                <w:rFonts w:eastAsia="Times New Roman" w:cs="Times New Roman"/>
                <w:i/>
                <w:iCs/>
                <w:szCs w:val="28"/>
                <w:lang w:val="en-US"/>
              </w:rPr>
              <w:t>sẽ</w:t>
            </w:r>
            <w:proofErr w:type="spellEnd"/>
            <w:r w:rsidRPr="00C211DF">
              <w:rPr>
                <w:rFonts w:eastAsia="Times New Roman" w:cs="Times New Roman"/>
                <w:i/>
                <w:iCs/>
                <w:szCs w:val="28"/>
                <w:lang w:val="en-US"/>
              </w:rPr>
              <w:t xml:space="preserve"> </w:t>
            </w:r>
            <w:proofErr w:type="spellStart"/>
            <w:r w:rsidRPr="00C211DF">
              <w:rPr>
                <w:rFonts w:eastAsia="Times New Roman" w:cs="Times New Roman"/>
                <w:i/>
                <w:iCs/>
                <w:szCs w:val="28"/>
                <w:lang w:val="en-US"/>
              </w:rPr>
              <w:t>rẽ</w:t>
            </w:r>
            <w:proofErr w:type="spellEnd"/>
            <w:r w:rsidRPr="00C211DF">
              <w:rPr>
                <w:rFonts w:eastAsia="Times New Roman" w:cs="Times New Roman"/>
                <w:i/>
                <w:iCs/>
                <w:szCs w:val="28"/>
                <w:lang w:val="en-US"/>
              </w:rPr>
              <w:t xml:space="preserve"> </w:t>
            </w:r>
            <w:proofErr w:type="spellStart"/>
            <w:r w:rsidRPr="00C211DF">
              <w:rPr>
                <w:rFonts w:eastAsia="Times New Roman" w:cs="Times New Roman"/>
                <w:i/>
                <w:iCs/>
                <w:szCs w:val="28"/>
                <w:lang w:val="en-US"/>
              </w:rPr>
              <w:t>nhánh</w:t>
            </w:r>
            <w:proofErr w:type="spellEnd"/>
            <w:r w:rsidRPr="00C211DF">
              <w:rPr>
                <w:rFonts w:eastAsia="Times New Roman" w:cs="Times New Roman"/>
                <w:i/>
                <w:iCs/>
                <w:szCs w:val="28"/>
                <w:lang w:val="en-US"/>
              </w:rPr>
              <w:t xml:space="preserve"> sang </w:t>
            </w:r>
            <w:proofErr w:type="spellStart"/>
            <w:r w:rsidRPr="00C211DF">
              <w:rPr>
                <w:rFonts w:eastAsia="Times New Roman" w:cs="Times New Roman"/>
                <w:i/>
                <w:iCs/>
                <w:szCs w:val="28"/>
                <w:lang w:val="en-US"/>
              </w:rPr>
              <w:t>chuỗi</w:t>
            </w:r>
            <w:proofErr w:type="spellEnd"/>
            <w:r w:rsidRPr="00C211DF">
              <w:rPr>
                <w:rFonts w:eastAsia="Times New Roman" w:cs="Times New Roman"/>
                <w:i/>
                <w:iCs/>
                <w:szCs w:val="28"/>
                <w:lang w:val="en-US"/>
              </w:rPr>
              <w:t xml:space="preserve"> A2 </w:t>
            </w:r>
            <w:proofErr w:type="spellStart"/>
            <w:r w:rsidRPr="00C211DF">
              <w:rPr>
                <w:rFonts w:eastAsia="Times New Roman" w:cs="Times New Roman"/>
                <w:i/>
                <w:iCs/>
                <w:szCs w:val="28"/>
                <w:lang w:val="en-US"/>
              </w:rPr>
              <w:t>của</w:t>
            </w:r>
            <w:proofErr w:type="spellEnd"/>
            <w:r w:rsidRPr="00C211DF">
              <w:rPr>
                <w:rFonts w:eastAsia="Times New Roman" w:cs="Times New Roman"/>
                <w:i/>
                <w:iCs/>
                <w:szCs w:val="28"/>
                <w:lang w:val="en-US"/>
              </w:rPr>
              <w:t xml:space="preserve"> </w:t>
            </w:r>
            <w:proofErr w:type="spellStart"/>
            <w:r w:rsidRPr="00C211DF">
              <w:rPr>
                <w:rFonts w:eastAsia="Times New Roman" w:cs="Times New Roman"/>
                <w:i/>
                <w:iCs/>
                <w:szCs w:val="28"/>
                <w:lang w:val="en-US"/>
              </w:rPr>
              <w:t>kịch</w:t>
            </w:r>
            <w:proofErr w:type="spellEnd"/>
            <w:r w:rsidRPr="00C211DF">
              <w:rPr>
                <w:rFonts w:eastAsia="Times New Roman" w:cs="Times New Roman"/>
                <w:i/>
                <w:iCs/>
                <w:szCs w:val="28"/>
                <w:lang w:val="en-US"/>
              </w:rPr>
              <w:t xml:space="preserve"> </w:t>
            </w:r>
            <w:proofErr w:type="spellStart"/>
            <w:r w:rsidRPr="00C211DF">
              <w:rPr>
                <w:rFonts w:eastAsia="Times New Roman" w:cs="Times New Roman"/>
                <w:i/>
                <w:iCs/>
                <w:szCs w:val="28"/>
                <w:lang w:val="en-US"/>
              </w:rPr>
              <w:t>bản</w:t>
            </w:r>
            <w:proofErr w:type="spellEnd"/>
            <w:r w:rsidRPr="00C211DF">
              <w:rPr>
                <w:rFonts w:eastAsia="Times New Roman" w:cs="Times New Roman"/>
                <w:i/>
                <w:iCs/>
                <w:szCs w:val="28"/>
                <w:lang w:val="en-US"/>
              </w:rPr>
              <w:t xml:space="preserve"> </w:t>
            </w:r>
            <w:proofErr w:type="spellStart"/>
            <w:r w:rsidRPr="00C211DF">
              <w:rPr>
                <w:rFonts w:eastAsia="Times New Roman" w:cs="Times New Roman"/>
                <w:i/>
                <w:iCs/>
                <w:szCs w:val="28"/>
                <w:lang w:val="en-US"/>
              </w:rPr>
              <w:t>thay</w:t>
            </w:r>
            <w:proofErr w:type="spellEnd"/>
            <w:r w:rsidRPr="00C211DF">
              <w:rPr>
                <w:rFonts w:eastAsia="Times New Roman" w:cs="Times New Roman"/>
                <w:i/>
                <w:iCs/>
                <w:szCs w:val="28"/>
                <w:lang w:val="en-US"/>
              </w:rPr>
              <w:t xml:space="preserve"> </w:t>
            </w:r>
            <w:proofErr w:type="spellStart"/>
            <w:r w:rsidRPr="00C211DF">
              <w:rPr>
                <w:rFonts w:eastAsia="Times New Roman" w:cs="Times New Roman"/>
                <w:i/>
                <w:iCs/>
                <w:szCs w:val="28"/>
                <w:lang w:val="en-US"/>
              </w:rPr>
              <w:t>thế</w:t>
            </w:r>
            <w:proofErr w:type="spellEnd"/>
            <w:r w:rsidR="00CE4526" w:rsidRPr="00C211DF">
              <w:rPr>
                <w:rFonts w:eastAsia="Times New Roman" w:cs="Times New Roman"/>
                <w:i/>
                <w:iCs/>
                <w:szCs w:val="28"/>
                <w:lang w:val="en-US"/>
              </w:rPr>
              <w:t>)</w:t>
            </w:r>
          </w:p>
          <w:p w14:paraId="16A9C2AD" w14:textId="6117B44A" w:rsidR="00013F0D" w:rsidRPr="00C211DF" w:rsidRDefault="00E952C3">
            <w:pPr>
              <w:pStyle w:val="ListParagraph"/>
              <w:widowControl w:val="0"/>
              <w:numPr>
                <w:ilvl w:val="0"/>
                <w:numId w:val="70"/>
              </w:numPr>
              <w:spacing w:line="240" w:lineRule="auto"/>
              <w:rPr>
                <w:rFonts w:eastAsia="Times New Roman" w:cs="Times New Roman"/>
                <w:szCs w:val="28"/>
              </w:rPr>
            </w:pPr>
            <w:r w:rsidRPr="001F1BE4">
              <w:rPr>
                <w:rFonts w:eastAsia="Times New Roman" w:cs="Times New Roman"/>
                <w:szCs w:val="28"/>
              </w:rPr>
              <w:t>Kết thúc sự kiện.</w:t>
            </w:r>
          </w:p>
        </w:tc>
      </w:tr>
      <w:tr w:rsidR="00013F0D" w:rsidRPr="001F1BE4" w14:paraId="0B3C9CF5" w14:textId="77777777">
        <w:tc>
          <w:tcPr>
            <w:tcW w:w="3285" w:type="dxa"/>
            <w:shd w:val="clear" w:color="auto" w:fill="auto"/>
            <w:tcMar>
              <w:top w:w="100" w:type="dxa"/>
              <w:left w:w="100" w:type="dxa"/>
              <w:bottom w:w="100" w:type="dxa"/>
              <w:right w:w="100" w:type="dxa"/>
            </w:tcMar>
          </w:tcPr>
          <w:p w14:paraId="145E718E" w14:textId="77777777" w:rsidR="00013F0D" w:rsidRPr="001F1BE4" w:rsidRDefault="00E952C3">
            <w:pPr>
              <w:widowControl w:val="0"/>
              <w:spacing w:line="240" w:lineRule="auto"/>
              <w:rPr>
                <w:rFonts w:eastAsia="Times New Roman" w:cs="Times New Roman"/>
                <w:b/>
                <w:szCs w:val="28"/>
              </w:rPr>
            </w:pPr>
            <w:r w:rsidRPr="001F1BE4">
              <w:rPr>
                <w:rFonts w:cs="Times New Roman"/>
                <w:b/>
                <w:szCs w:val="28"/>
              </w:rPr>
              <w:lastRenderedPageBreak/>
              <w:t>Kịch bản thay thế</w:t>
            </w:r>
          </w:p>
        </w:tc>
        <w:tc>
          <w:tcPr>
            <w:tcW w:w="6525" w:type="dxa"/>
            <w:shd w:val="clear" w:color="auto" w:fill="auto"/>
            <w:tcMar>
              <w:top w:w="100" w:type="dxa"/>
              <w:left w:w="100" w:type="dxa"/>
              <w:bottom w:w="100" w:type="dxa"/>
              <w:right w:w="100" w:type="dxa"/>
            </w:tcMar>
          </w:tcPr>
          <w:p w14:paraId="02DF7C07" w14:textId="3A1FA388" w:rsidR="003F46B6" w:rsidRDefault="003F46B6" w:rsidP="003F46B6">
            <w:pPr>
              <w:pStyle w:val="NormalWeb"/>
              <w:spacing w:before="0" w:beforeAutospacing="0" w:after="0" w:afterAutospacing="0"/>
            </w:pPr>
            <w:r>
              <w:rPr>
                <w:color w:val="000000"/>
                <w:sz w:val="26"/>
                <w:szCs w:val="26"/>
              </w:rPr>
              <w:t xml:space="preserve">A1-Người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sidR="00CE4526">
              <w:rPr>
                <w:color w:val="000000"/>
                <w:sz w:val="26"/>
                <w:szCs w:val="26"/>
              </w:rPr>
              <w:t>tính</w:t>
            </w:r>
            <w:proofErr w:type="spellEnd"/>
            <w:r w:rsidR="00CE4526">
              <w:rPr>
                <w:color w:val="000000"/>
                <w:sz w:val="26"/>
                <w:szCs w:val="26"/>
              </w:rPr>
              <w:t xml:space="preserve"> </w:t>
            </w:r>
            <w:proofErr w:type="spellStart"/>
            <w:r w:rsidR="00CE4526">
              <w:rPr>
                <w:color w:val="000000"/>
                <w:sz w:val="26"/>
                <w:szCs w:val="26"/>
              </w:rPr>
              <w:t>năng</w:t>
            </w:r>
            <w:proofErr w:type="spellEnd"/>
            <w:r w:rsidR="00CE4526">
              <w:rPr>
                <w:color w:val="000000"/>
                <w:sz w:val="26"/>
                <w:szCs w:val="26"/>
              </w:rPr>
              <w:t xml:space="preserve"> </w:t>
            </w:r>
            <w:proofErr w:type="spellStart"/>
            <w:r w:rsidR="00CE4526">
              <w:rPr>
                <w:color w:val="000000"/>
                <w:sz w:val="26"/>
                <w:szCs w:val="26"/>
              </w:rPr>
              <w:t>học</w:t>
            </w:r>
            <w:proofErr w:type="spellEnd"/>
            <w:r w:rsidR="00CE4526">
              <w:rPr>
                <w:color w:val="000000"/>
                <w:sz w:val="26"/>
                <w:szCs w:val="26"/>
              </w:rPr>
              <w:t xml:space="preserve"> </w:t>
            </w:r>
            <w:proofErr w:type="spellStart"/>
            <w:r w:rsidR="00CE4526">
              <w:rPr>
                <w:color w:val="000000"/>
                <w:sz w:val="26"/>
                <w:szCs w:val="26"/>
              </w:rPr>
              <w:t>phí</w:t>
            </w:r>
            <w:proofErr w:type="spellEnd"/>
          </w:p>
          <w:p w14:paraId="52A5D3CF" w14:textId="656C72C4" w:rsidR="003F46B6" w:rsidRDefault="003F46B6" w:rsidP="003F46B6">
            <w:pPr>
              <w:pStyle w:val="NormalWeb"/>
              <w:spacing w:before="0" w:beforeAutospacing="0" w:after="0" w:afterAutospacing="0"/>
              <w:rPr>
                <w:color w:val="000000"/>
                <w:sz w:val="26"/>
                <w:szCs w:val="26"/>
              </w:rPr>
            </w:pPr>
            <w:proofErr w:type="spellStart"/>
            <w:r>
              <w:rPr>
                <w:color w:val="000000"/>
                <w:sz w:val="26"/>
                <w:szCs w:val="26"/>
              </w:rPr>
              <w:t>Chuỗi</w:t>
            </w:r>
            <w:proofErr w:type="spellEnd"/>
            <w:r>
              <w:rPr>
                <w:color w:val="000000"/>
                <w:sz w:val="26"/>
                <w:szCs w:val="26"/>
              </w:rPr>
              <w:t xml:space="preserve"> A1 </w:t>
            </w:r>
            <w:proofErr w:type="spellStart"/>
            <w:r>
              <w:rPr>
                <w:color w:val="000000"/>
                <w:sz w:val="26"/>
                <w:szCs w:val="26"/>
              </w:rPr>
              <w:t>bắt</w:t>
            </w:r>
            <w:proofErr w:type="spellEnd"/>
            <w:r>
              <w:rPr>
                <w:color w:val="000000"/>
                <w:sz w:val="26"/>
                <w:szCs w:val="26"/>
              </w:rPr>
              <w:t xml:space="preserve"> </w:t>
            </w:r>
            <w:proofErr w:type="spellStart"/>
            <w:r>
              <w:rPr>
                <w:color w:val="000000"/>
                <w:sz w:val="26"/>
                <w:szCs w:val="26"/>
              </w:rPr>
              <w:t>đầu</w:t>
            </w:r>
            <w:proofErr w:type="spellEnd"/>
            <w:r>
              <w:rPr>
                <w:color w:val="000000"/>
                <w:sz w:val="26"/>
                <w:szCs w:val="26"/>
              </w:rPr>
              <w:t xml:space="preserve"> ở </w:t>
            </w:r>
            <w:proofErr w:type="spellStart"/>
            <w:r>
              <w:rPr>
                <w:color w:val="000000"/>
                <w:sz w:val="26"/>
                <w:szCs w:val="26"/>
              </w:rPr>
              <w:t>bước</w:t>
            </w:r>
            <w:proofErr w:type="spellEnd"/>
            <w:r>
              <w:rPr>
                <w:color w:val="000000"/>
                <w:sz w:val="26"/>
                <w:szCs w:val="26"/>
              </w:rPr>
              <w:t xml:space="preserve"> </w:t>
            </w:r>
            <w:r w:rsidR="00CE4526">
              <w:rPr>
                <w:color w:val="000000"/>
                <w:sz w:val="26"/>
                <w:szCs w:val="26"/>
              </w:rPr>
              <w:t>5</w:t>
            </w:r>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kịch</w:t>
            </w:r>
            <w:proofErr w:type="spellEnd"/>
            <w:r>
              <w:rPr>
                <w:color w:val="000000"/>
                <w:sz w:val="26"/>
                <w:szCs w:val="26"/>
              </w:rPr>
              <w:t xml:space="preserve"> </w:t>
            </w:r>
            <w:proofErr w:type="spellStart"/>
            <w:r>
              <w:rPr>
                <w:color w:val="000000"/>
                <w:sz w:val="26"/>
                <w:szCs w:val="26"/>
              </w:rPr>
              <w:t>bản</w:t>
            </w:r>
            <w:proofErr w:type="spellEnd"/>
            <w:r>
              <w:rPr>
                <w:color w:val="000000"/>
                <w:sz w:val="26"/>
                <w:szCs w:val="26"/>
              </w:rPr>
              <w:t xml:space="preserve"> </w:t>
            </w:r>
            <w:proofErr w:type="spellStart"/>
            <w:r>
              <w:rPr>
                <w:color w:val="000000"/>
                <w:sz w:val="26"/>
                <w:szCs w:val="26"/>
              </w:rPr>
              <w:t>thường</w:t>
            </w:r>
            <w:proofErr w:type="spellEnd"/>
            <w:r>
              <w:rPr>
                <w:color w:val="000000"/>
                <w:sz w:val="26"/>
                <w:szCs w:val="26"/>
              </w:rPr>
              <w:t>.</w:t>
            </w:r>
          </w:p>
          <w:p w14:paraId="0C7BBB06" w14:textId="16B4FDFF" w:rsidR="00C211DF" w:rsidRDefault="00C211DF">
            <w:pPr>
              <w:pStyle w:val="NormalWeb"/>
              <w:numPr>
                <w:ilvl w:val="0"/>
                <w:numId w:val="96"/>
              </w:numPr>
              <w:spacing w:before="0" w:beforeAutospacing="0" w:after="0" w:afterAutospacing="0"/>
            </w:pPr>
            <w:proofErr w:type="spellStart"/>
            <w:r>
              <w:t>Giáo</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thống</w:t>
            </w:r>
            <w:proofErr w:type="spellEnd"/>
            <w:r>
              <w:t xml:space="preserve"> </w:t>
            </w:r>
            <w:proofErr w:type="spellStart"/>
            <w:r>
              <w:t>kê</w:t>
            </w:r>
            <w:proofErr w:type="spellEnd"/>
            <w:r>
              <w:t>.</w:t>
            </w:r>
          </w:p>
          <w:p w14:paraId="3EF7896F" w14:textId="77777777" w:rsidR="003F46B6" w:rsidRDefault="003F46B6">
            <w:pPr>
              <w:pStyle w:val="NormalWeb"/>
              <w:numPr>
                <w:ilvl w:val="0"/>
                <w:numId w:val="96"/>
              </w:numPr>
              <w:spacing w:before="0" w:beforeAutospacing="0" w:after="0" w:afterAutospacing="0"/>
              <w:textAlignment w:val="baseline"/>
              <w:rPr>
                <w:color w:val="000000"/>
                <w:sz w:val="26"/>
                <w:szCs w:val="26"/>
              </w:rPr>
            </w:pP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danh</w:t>
            </w:r>
            <w:proofErr w:type="spellEnd"/>
            <w:r>
              <w:rPr>
                <w:color w:val="000000"/>
                <w:sz w:val="26"/>
                <w:szCs w:val="26"/>
              </w:rPr>
              <w:t xml:space="preserve"> </w:t>
            </w:r>
            <w:proofErr w:type="spellStart"/>
            <w:r>
              <w:rPr>
                <w:color w:val="000000"/>
                <w:sz w:val="26"/>
                <w:szCs w:val="26"/>
              </w:rPr>
              <w:t>sách</w:t>
            </w:r>
            <w:proofErr w:type="spellEnd"/>
            <w:r>
              <w:rPr>
                <w:color w:val="000000"/>
                <w:sz w:val="26"/>
                <w:szCs w:val="26"/>
              </w:rPr>
              <w:t xml:space="preserve"> </w:t>
            </w:r>
            <w:proofErr w:type="spellStart"/>
            <w:r>
              <w:rPr>
                <w:color w:val="000000"/>
                <w:sz w:val="26"/>
                <w:szCs w:val="26"/>
              </w:rPr>
              <w:t>học</w:t>
            </w:r>
            <w:proofErr w:type="spellEnd"/>
            <w:r>
              <w:rPr>
                <w:color w:val="000000"/>
                <w:sz w:val="26"/>
                <w:szCs w:val="26"/>
              </w:rPr>
              <w:t xml:space="preserve"> </w:t>
            </w:r>
            <w:proofErr w:type="spellStart"/>
            <w:r>
              <w:rPr>
                <w:color w:val="000000"/>
                <w:sz w:val="26"/>
                <w:szCs w:val="26"/>
              </w:rPr>
              <w:t>sinh</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đóng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chưa</w:t>
            </w:r>
            <w:proofErr w:type="spellEnd"/>
            <w:r>
              <w:rPr>
                <w:color w:val="000000"/>
                <w:sz w:val="26"/>
                <w:szCs w:val="26"/>
              </w:rPr>
              <w:t xml:space="preserve"> </w:t>
            </w:r>
            <w:proofErr w:type="spellStart"/>
            <w:r>
              <w:rPr>
                <w:color w:val="000000"/>
                <w:sz w:val="26"/>
                <w:szCs w:val="26"/>
              </w:rPr>
              <w:t>đóng</w:t>
            </w:r>
            <w:proofErr w:type="spellEnd"/>
            <w:r>
              <w:rPr>
                <w:color w:val="000000"/>
                <w:sz w:val="26"/>
                <w:szCs w:val="26"/>
              </w:rPr>
              <w:t xml:space="preserve"> </w:t>
            </w:r>
            <w:proofErr w:type="spellStart"/>
            <w:r>
              <w:rPr>
                <w:color w:val="000000"/>
                <w:sz w:val="26"/>
                <w:szCs w:val="26"/>
              </w:rPr>
              <w:t>học</w:t>
            </w:r>
            <w:proofErr w:type="spellEnd"/>
            <w:r>
              <w:rPr>
                <w:color w:val="000000"/>
                <w:sz w:val="26"/>
                <w:szCs w:val="26"/>
              </w:rPr>
              <w:t xml:space="preserve"> </w:t>
            </w:r>
            <w:proofErr w:type="spellStart"/>
            <w:r>
              <w:rPr>
                <w:color w:val="000000"/>
                <w:sz w:val="26"/>
                <w:szCs w:val="26"/>
              </w:rPr>
              <w:t>phí</w:t>
            </w:r>
            <w:proofErr w:type="spellEnd"/>
            <w:r>
              <w:rPr>
                <w:color w:val="000000"/>
                <w:sz w:val="26"/>
                <w:szCs w:val="26"/>
              </w:rPr>
              <w:t>.</w:t>
            </w:r>
          </w:p>
          <w:p w14:paraId="39602D15" w14:textId="0DB325D0" w:rsidR="003F46B6" w:rsidRDefault="003F46B6" w:rsidP="003F46B6">
            <w:pPr>
              <w:pStyle w:val="NormalWeb"/>
              <w:spacing w:before="0" w:beforeAutospacing="0" w:after="0" w:afterAutospacing="0"/>
            </w:pPr>
            <w:r>
              <w:rPr>
                <w:color w:val="000000"/>
                <w:sz w:val="26"/>
                <w:szCs w:val="26"/>
              </w:rPr>
              <w:t xml:space="preserve">A2-Người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vào</w:t>
            </w:r>
            <w:proofErr w:type="spellEnd"/>
            <w:r w:rsidR="00C211DF">
              <w:rPr>
                <w:color w:val="000000"/>
                <w:sz w:val="26"/>
                <w:szCs w:val="26"/>
              </w:rPr>
              <w:t xml:space="preserve"> </w:t>
            </w:r>
            <w:proofErr w:type="spellStart"/>
            <w:r w:rsidR="00C211DF">
              <w:rPr>
                <w:color w:val="000000"/>
                <w:sz w:val="26"/>
                <w:szCs w:val="26"/>
              </w:rPr>
              <w:t>tính</w:t>
            </w:r>
            <w:proofErr w:type="spellEnd"/>
            <w:r w:rsidR="00C211DF">
              <w:rPr>
                <w:color w:val="000000"/>
                <w:sz w:val="26"/>
                <w:szCs w:val="26"/>
              </w:rPr>
              <w:t xml:space="preserve"> </w:t>
            </w:r>
            <w:proofErr w:type="spellStart"/>
            <w:r w:rsidR="00C211DF">
              <w:rPr>
                <w:color w:val="000000"/>
                <w:sz w:val="26"/>
                <w:szCs w:val="26"/>
              </w:rPr>
              <w:t>năng</w:t>
            </w:r>
            <w:proofErr w:type="spellEnd"/>
            <w:r w:rsidR="00C211DF">
              <w:rPr>
                <w:color w:val="000000"/>
                <w:sz w:val="26"/>
                <w:szCs w:val="26"/>
              </w:rPr>
              <w:t xml:space="preserve"> </w:t>
            </w:r>
            <w:proofErr w:type="spellStart"/>
            <w:r w:rsidR="00C211DF">
              <w:rPr>
                <w:color w:val="000000"/>
                <w:sz w:val="26"/>
                <w:szCs w:val="26"/>
              </w:rPr>
              <w:t>điểm</w:t>
            </w:r>
            <w:proofErr w:type="spellEnd"/>
            <w:r w:rsidR="00C211DF">
              <w:rPr>
                <w:color w:val="000000"/>
                <w:sz w:val="26"/>
                <w:szCs w:val="26"/>
              </w:rPr>
              <w:t xml:space="preserve"> </w:t>
            </w:r>
            <w:proofErr w:type="spellStart"/>
            <w:r w:rsidR="00C211DF">
              <w:rPr>
                <w:color w:val="000000"/>
                <w:sz w:val="26"/>
                <w:szCs w:val="26"/>
              </w:rPr>
              <w:t>số</w:t>
            </w:r>
            <w:proofErr w:type="spellEnd"/>
            <w:r>
              <w:rPr>
                <w:color w:val="000000"/>
                <w:sz w:val="26"/>
                <w:szCs w:val="26"/>
              </w:rPr>
              <w:t>.</w:t>
            </w:r>
          </w:p>
          <w:p w14:paraId="7122DE26" w14:textId="1A8A72E5" w:rsidR="003F46B6" w:rsidRPr="00C211DF" w:rsidRDefault="003F46B6" w:rsidP="00C211DF">
            <w:pPr>
              <w:pStyle w:val="NormalWeb"/>
              <w:spacing w:before="0" w:beforeAutospacing="0" w:after="0" w:afterAutospacing="0"/>
            </w:pPr>
            <w:proofErr w:type="spellStart"/>
            <w:r>
              <w:rPr>
                <w:color w:val="000000"/>
                <w:sz w:val="26"/>
                <w:szCs w:val="26"/>
              </w:rPr>
              <w:t>Chuỗi</w:t>
            </w:r>
            <w:proofErr w:type="spellEnd"/>
            <w:r>
              <w:rPr>
                <w:color w:val="000000"/>
                <w:sz w:val="26"/>
                <w:szCs w:val="26"/>
              </w:rPr>
              <w:t xml:space="preserve"> A2 </w:t>
            </w:r>
            <w:proofErr w:type="spellStart"/>
            <w:r>
              <w:rPr>
                <w:color w:val="000000"/>
                <w:sz w:val="26"/>
                <w:szCs w:val="26"/>
              </w:rPr>
              <w:t>bắt</w:t>
            </w:r>
            <w:proofErr w:type="spellEnd"/>
            <w:r>
              <w:rPr>
                <w:color w:val="000000"/>
                <w:sz w:val="26"/>
                <w:szCs w:val="26"/>
              </w:rPr>
              <w:t xml:space="preserve"> </w:t>
            </w:r>
            <w:proofErr w:type="spellStart"/>
            <w:r>
              <w:rPr>
                <w:color w:val="000000"/>
                <w:sz w:val="26"/>
                <w:szCs w:val="26"/>
              </w:rPr>
              <w:t>đầu</w:t>
            </w:r>
            <w:proofErr w:type="spellEnd"/>
            <w:r>
              <w:rPr>
                <w:color w:val="000000"/>
                <w:sz w:val="26"/>
                <w:szCs w:val="26"/>
              </w:rPr>
              <w:t xml:space="preserve"> ở </w:t>
            </w:r>
            <w:proofErr w:type="spellStart"/>
            <w:r>
              <w:rPr>
                <w:color w:val="000000"/>
                <w:sz w:val="26"/>
                <w:szCs w:val="26"/>
              </w:rPr>
              <w:t>bước</w:t>
            </w:r>
            <w:proofErr w:type="spellEnd"/>
            <w:r>
              <w:rPr>
                <w:color w:val="000000"/>
                <w:sz w:val="26"/>
                <w:szCs w:val="26"/>
              </w:rPr>
              <w:t xml:space="preserve"> </w:t>
            </w:r>
            <w:r w:rsidR="00CE4526">
              <w:rPr>
                <w:color w:val="000000"/>
                <w:sz w:val="26"/>
                <w:szCs w:val="26"/>
              </w:rPr>
              <w:t>5</w:t>
            </w:r>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kịch</w:t>
            </w:r>
            <w:proofErr w:type="spellEnd"/>
            <w:r>
              <w:rPr>
                <w:color w:val="000000"/>
                <w:sz w:val="26"/>
                <w:szCs w:val="26"/>
              </w:rPr>
              <w:t xml:space="preserve"> </w:t>
            </w:r>
            <w:proofErr w:type="spellStart"/>
            <w:r>
              <w:rPr>
                <w:color w:val="000000"/>
                <w:sz w:val="26"/>
                <w:szCs w:val="26"/>
              </w:rPr>
              <w:t>bản</w:t>
            </w:r>
            <w:proofErr w:type="spellEnd"/>
            <w:r>
              <w:rPr>
                <w:color w:val="000000"/>
                <w:sz w:val="26"/>
                <w:szCs w:val="26"/>
              </w:rPr>
              <w:t xml:space="preserve"> </w:t>
            </w:r>
            <w:proofErr w:type="spellStart"/>
            <w:r>
              <w:rPr>
                <w:color w:val="000000"/>
                <w:sz w:val="26"/>
                <w:szCs w:val="26"/>
              </w:rPr>
              <w:t>thường</w:t>
            </w:r>
            <w:proofErr w:type="spellEnd"/>
            <w:r>
              <w:rPr>
                <w:color w:val="000000"/>
                <w:sz w:val="26"/>
                <w:szCs w:val="26"/>
              </w:rPr>
              <w:t>.</w:t>
            </w:r>
          </w:p>
          <w:p w14:paraId="61B15B14" w14:textId="77777777" w:rsidR="003F46B6" w:rsidRDefault="003F46B6">
            <w:pPr>
              <w:pStyle w:val="NormalWeb"/>
              <w:numPr>
                <w:ilvl w:val="0"/>
                <w:numId w:val="90"/>
              </w:numPr>
              <w:spacing w:before="0" w:beforeAutospacing="0" w:after="0" w:afterAutospacing="0"/>
              <w:textAlignment w:val="baseline"/>
              <w:rPr>
                <w:color w:val="000000"/>
                <w:sz w:val="26"/>
                <w:szCs w:val="26"/>
              </w:rPr>
            </w:pPr>
            <w:proofErr w:type="spellStart"/>
            <w:r>
              <w:rPr>
                <w:color w:val="000000"/>
                <w:sz w:val="26"/>
                <w:szCs w:val="26"/>
              </w:rPr>
              <w:t>Giáo</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họ</w:t>
            </w:r>
            <w:proofErr w:type="spellEnd"/>
            <w:r>
              <w:rPr>
                <w:color w:val="000000"/>
                <w:sz w:val="26"/>
                <w:szCs w:val="26"/>
              </w:rPr>
              <w:t xml:space="preserve"> </w:t>
            </w:r>
            <w:proofErr w:type="spellStart"/>
            <w:r>
              <w:rPr>
                <w:color w:val="000000"/>
                <w:sz w:val="26"/>
                <w:szCs w:val="26"/>
              </w:rPr>
              <w:t>tên</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mã</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học</w:t>
            </w:r>
            <w:proofErr w:type="spellEnd"/>
            <w:r>
              <w:rPr>
                <w:color w:val="000000"/>
                <w:sz w:val="26"/>
                <w:szCs w:val="26"/>
              </w:rPr>
              <w:t xml:space="preserve"> </w:t>
            </w:r>
            <w:proofErr w:type="spellStart"/>
            <w:r>
              <w:rPr>
                <w:color w:val="000000"/>
                <w:sz w:val="26"/>
                <w:szCs w:val="26"/>
              </w:rPr>
              <w:t>sinh</w:t>
            </w:r>
            <w:proofErr w:type="spellEnd"/>
            <w:r>
              <w:rPr>
                <w:color w:val="000000"/>
                <w:sz w:val="26"/>
                <w:szCs w:val="26"/>
              </w:rPr>
              <w:t xml:space="preserve"> </w:t>
            </w:r>
            <w:proofErr w:type="spellStart"/>
            <w:r>
              <w:rPr>
                <w:color w:val="000000"/>
                <w:sz w:val="26"/>
                <w:szCs w:val="26"/>
              </w:rPr>
              <w:t>cần</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w:t>
            </w:r>
          </w:p>
          <w:p w14:paraId="06371C12" w14:textId="059E3F64" w:rsidR="00013F0D" w:rsidRPr="003F46B6" w:rsidRDefault="003F46B6">
            <w:pPr>
              <w:pStyle w:val="NormalWeb"/>
              <w:numPr>
                <w:ilvl w:val="0"/>
                <w:numId w:val="90"/>
              </w:numPr>
              <w:spacing w:before="0" w:beforeAutospacing="0" w:after="0" w:afterAutospacing="0"/>
              <w:textAlignment w:val="baseline"/>
              <w:rPr>
                <w:color w:val="000000"/>
                <w:sz w:val="26"/>
                <w:szCs w:val="26"/>
              </w:rPr>
            </w:pP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điểm</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học</w:t>
            </w:r>
            <w:proofErr w:type="spellEnd"/>
            <w:r>
              <w:rPr>
                <w:color w:val="000000"/>
                <w:sz w:val="26"/>
                <w:szCs w:val="26"/>
              </w:rPr>
              <w:t xml:space="preserve"> </w:t>
            </w:r>
            <w:proofErr w:type="spellStart"/>
            <w:r>
              <w:rPr>
                <w:color w:val="000000"/>
                <w:sz w:val="26"/>
                <w:szCs w:val="26"/>
              </w:rPr>
              <w:t>sinh</w:t>
            </w:r>
            <w:proofErr w:type="spellEnd"/>
            <w:r>
              <w:rPr>
                <w:color w:val="000000"/>
                <w:sz w:val="26"/>
                <w:szCs w:val="26"/>
              </w:rPr>
              <w:t xml:space="preserve"> qua </w:t>
            </w:r>
            <w:proofErr w:type="spellStart"/>
            <w:r>
              <w:rPr>
                <w:color w:val="000000"/>
                <w:sz w:val="26"/>
                <w:szCs w:val="26"/>
              </w:rPr>
              <w:t>từng</w:t>
            </w:r>
            <w:proofErr w:type="spellEnd"/>
            <w:r>
              <w:rPr>
                <w:color w:val="000000"/>
                <w:sz w:val="26"/>
                <w:szCs w:val="26"/>
              </w:rPr>
              <w:t xml:space="preserve"> </w:t>
            </w:r>
            <w:proofErr w:type="spellStart"/>
            <w:r>
              <w:rPr>
                <w:color w:val="000000"/>
                <w:sz w:val="26"/>
                <w:szCs w:val="26"/>
              </w:rPr>
              <w:t>học</w:t>
            </w:r>
            <w:proofErr w:type="spellEnd"/>
            <w:r>
              <w:rPr>
                <w:color w:val="000000"/>
                <w:sz w:val="26"/>
                <w:szCs w:val="26"/>
              </w:rPr>
              <w:t xml:space="preserve"> </w:t>
            </w:r>
            <w:proofErr w:type="spellStart"/>
            <w:r>
              <w:rPr>
                <w:color w:val="000000"/>
                <w:sz w:val="26"/>
                <w:szCs w:val="26"/>
              </w:rPr>
              <w:t>kì</w:t>
            </w:r>
            <w:proofErr w:type="spellEnd"/>
            <w:r>
              <w:rPr>
                <w:color w:val="000000"/>
                <w:sz w:val="26"/>
                <w:szCs w:val="26"/>
              </w:rPr>
              <w:t xml:space="preserve">, </w:t>
            </w:r>
            <w:proofErr w:type="spellStart"/>
            <w:r>
              <w:rPr>
                <w:color w:val="000000"/>
                <w:sz w:val="26"/>
                <w:szCs w:val="26"/>
              </w:rPr>
              <w:t>niên</w:t>
            </w:r>
            <w:proofErr w:type="spellEnd"/>
            <w:r>
              <w:rPr>
                <w:color w:val="000000"/>
                <w:sz w:val="26"/>
                <w:szCs w:val="26"/>
              </w:rPr>
              <w:t xml:space="preserve"> </w:t>
            </w:r>
            <w:proofErr w:type="spellStart"/>
            <w:r>
              <w:rPr>
                <w:color w:val="000000"/>
                <w:sz w:val="26"/>
                <w:szCs w:val="26"/>
              </w:rPr>
              <w:t>khóa</w:t>
            </w:r>
            <w:proofErr w:type="spellEnd"/>
            <w:r>
              <w:rPr>
                <w:color w:val="000000"/>
                <w:sz w:val="26"/>
                <w:szCs w:val="26"/>
              </w:rPr>
              <w:t xml:space="preserve"> </w:t>
            </w:r>
            <w:proofErr w:type="spellStart"/>
            <w:r>
              <w:rPr>
                <w:color w:val="000000"/>
                <w:sz w:val="26"/>
                <w:szCs w:val="26"/>
              </w:rPr>
              <w:t>theo</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w:t>
            </w:r>
          </w:p>
        </w:tc>
      </w:tr>
      <w:tr w:rsidR="00013F0D" w:rsidRPr="001F1BE4" w14:paraId="4B40F348" w14:textId="77777777">
        <w:tc>
          <w:tcPr>
            <w:tcW w:w="3285" w:type="dxa"/>
            <w:shd w:val="clear" w:color="auto" w:fill="auto"/>
            <w:tcMar>
              <w:top w:w="100" w:type="dxa"/>
              <w:left w:w="100" w:type="dxa"/>
              <w:bottom w:w="100" w:type="dxa"/>
              <w:right w:w="100" w:type="dxa"/>
            </w:tcMar>
          </w:tcPr>
          <w:p w14:paraId="2F5E223F" w14:textId="77777777" w:rsidR="00013F0D" w:rsidRPr="001F1BE4" w:rsidRDefault="00E952C3">
            <w:pPr>
              <w:widowControl w:val="0"/>
              <w:spacing w:line="240" w:lineRule="auto"/>
              <w:rPr>
                <w:rFonts w:eastAsia="Times New Roman" w:cs="Times New Roman"/>
                <w:b/>
                <w:szCs w:val="28"/>
              </w:rPr>
            </w:pPr>
            <w:r w:rsidRPr="001F1BE4">
              <w:rPr>
                <w:rFonts w:cs="Times New Roman"/>
                <w:b/>
                <w:szCs w:val="28"/>
              </w:rPr>
              <w:t>Kết quả</w:t>
            </w:r>
          </w:p>
        </w:tc>
        <w:tc>
          <w:tcPr>
            <w:tcW w:w="6525" w:type="dxa"/>
            <w:shd w:val="clear" w:color="auto" w:fill="auto"/>
            <w:tcMar>
              <w:top w:w="100" w:type="dxa"/>
              <w:left w:w="100" w:type="dxa"/>
              <w:bottom w:w="100" w:type="dxa"/>
              <w:right w:w="100" w:type="dxa"/>
            </w:tcMar>
          </w:tcPr>
          <w:p w14:paraId="49548A0D" w14:textId="77777777" w:rsidR="00013F0D" w:rsidRPr="001F1BE4" w:rsidRDefault="00E952C3">
            <w:pPr>
              <w:widowControl w:val="0"/>
              <w:spacing w:line="240" w:lineRule="auto"/>
              <w:rPr>
                <w:rFonts w:eastAsia="Times New Roman" w:cs="Times New Roman"/>
                <w:szCs w:val="28"/>
              </w:rPr>
            </w:pPr>
            <w:r w:rsidRPr="001F1BE4">
              <w:rPr>
                <w:rFonts w:eastAsia="Times New Roman" w:cs="Times New Roman"/>
                <w:szCs w:val="28"/>
              </w:rPr>
              <w:t>Hoàn thành quá trình “ Thống kê” của hệ thống.</w:t>
            </w:r>
          </w:p>
        </w:tc>
      </w:tr>
    </w:tbl>
    <w:p w14:paraId="15C1F3D7" w14:textId="77777777" w:rsidR="00013F0D" w:rsidRPr="001E57AD" w:rsidRDefault="00013F0D">
      <w:pPr>
        <w:rPr>
          <w:rFonts w:cs="Times New Roman"/>
          <w:sz w:val="26"/>
          <w:szCs w:val="26"/>
        </w:rPr>
      </w:pPr>
    </w:p>
    <w:p w14:paraId="4CB43B0C" w14:textId="2F9B0046" w:rsidR="00013F0D" w:rsidRPr="001E57AD" w:rsidRDefault="001F1BE4">
      <w:pPr>
        <w:pStyle w:val="Heading3"/>
      </w:pPr>
      <w:bookmarkStart w:id="277" w:name="_a3y96exffbrt" w:colFirst="0" w:colLast="0"/>
      <w:bookmarkEnd w:id="277"/>
      <w:r>
        <w:rPr>
          <w:lang w:val="en-US"/>
        </w:rPr>
        <w:t xml:space="preserve"> </w:t>
      </w:r>
      <w:bookmarkStart w:id="278" w:name="_Toc119444972"/>
      <w:r w:rsidR="00E952C3" w:rsidRPr="001E57AD">
        <w:t>Use case “Quản lý nhân sự”</w:t>
      </w:r>
      <w:bookmarkEnd w:id="278"/>
      <w:r w:rsidR="00E952C3" w:rsidRPr="001E57AD">
        <w:t xml:space="preserve"> </w:t>
      </w:r>
    </w:p>
    <w:p w14:paraId="0BC7E61C" w14:textId="6EE32581" w:rsidR="00CB30D7" w:rsidRDefault="00E952C3" w:rsidP="00944A05">
      <w:pPr>
        <w:spacing w:before="240" w:after="240"/>
        <w:jc w:val="both"/>
        <w:rPr>
          <w:rFonts w:eastAsia="Times New Roman" w:cs="Times New Roman"/>
          <w:szCs w:val="28"/>
        </w:rPr>
      </w:pPr>
      <w:r w:rsidRPr="006C2F7D">
        <w:rPr>
          <w:rFonts w:eastAsia="Times New Roman" w:cs="Times New Roman"/>
          <w:szCs w:val="28"/>
        </w:rPr>
        <w:t>Chức năng “Quản lý nhân sự” là một trong những chức năng của actor Ban giám hiệu được thể hiện ở trong</w:t>
      </w:r>
      <w:r w:rsidR="006C2F7D">
        <w:rPr>
          <w:rFonts w:eastAsia="Times New Roman" w:cs="Times New Roman"/>
          <w:szCs w:val="28"/>
          <w:lang w:val="en-US"/>
        </w:rPr>
        <w:t xml:space="preserve"> </w:t>
      </w:r>
      <w:r w:rsidR="006C2F7D">
        <w:rPr>
          <w:rFonts w:eastAsia="Times New Roman" w:cs="Times New Roman"/>
          <w:szCs w:val="28"/>
          <w:lang w:val="en-US"/>
        </w:rPr>
        <w:fldChar w:fldCharType="begin"/>
      </w:r>
      <w:r w:rsidR="006C2F7D">
        <w:rPr>
          <w:rFonts w:eastAsia="Times New Roman" w:cs="Times New Roman"/>
          <w:szCs w:val="28"/>
          <w:lang w:val="en-US"/>
        </w:rPr>
        <w:instrText xml:space="preserve"> REF _Ref118850471 \h </w:instrText>
      </w:r>
      <w:r w:rsidR="006C2F7D">
        <w:rPr>
          <w:rFonts w:eastAsia="Times New Roman" w:cs="Times New Roman"/>
          <w:szCs w:val="28"/>
          <w:lang w:val="en-US"/>
        </w:rPr>
      </w:r>
      <w:r w:rsidR="006C2F7D">
        <w:rPr>
          <w:rFonts w:eastAsia="Times New Roman" w:cs="Times New Roman"/>
          <w:szCs w:val="28"/>
          <w:lang w:val="en-US"/>
        </w:rPr>
        <w:fldChar w:fldCharType="separate"/>
      </w:r>
      <w:r w:rsidR="00A97CFA">
        <w:t xml:space="preserve">Hình </w:t>
      </w:r>
      <w:r w:rsidR="00A97CFA">
        <w:rPr>
          <w:noProof/>
        </w:rPr>
        <w:t>2</w:t>
      </w:r>
      <w:r w:rsidR="00A97CFA">
        <w:t>.</w:t>
      </w:r>
      <w:r w:rsidR="00A97CFA">
        <w:rPr>
          <w:noProof/>
        </w:rPr>
        <w:t>5</w:t>
      </w:r>
      <w:r w:rsidR="006C2F7D">
        <w:rPr>
          <w:rFonts w:eastAsia="Times New Roman" w:cs="Times New Roman"/>
          <w:szCs w:val="28"/>
          <w:lang w:val="en-US"/>
        </w:rPr>
        <w:fldChar w:fldCharType="end"/>
      </w:r>
      <w:r w:rsidRPr="006C2F7D">
        <w:rPr>
          <w:rFonts w:eastAsia="Times New Roman" w:cs="Times New Roman"/>
          <w:szCs w:val="28"/>
        </w:rPr>
        <w:t xml:space="preserve"> </w:t>
      </w:r>
      <w:r w:rsidRPr="006C2F7D">
        <w:rPr>
          <w:rFonts w:eastAsia="Times New Roman" w:cs="Times New Roman"/>
          <w:b/>
          <w:szCs w:val="28"/>
        </w:rPr>
        <w:t xml:space="preserve"> </w:t>
      </w:r>
      <w:r w:rsidRPr="006C2F7D">
        <w:rPr>
          <w:rFonts w:eastAsia="Times New Roman" w:cs="Times New Roman"/>
          <w:szCs w:val="28"/>
        </w:rPr>
        <w:t xml:space="preserve">. Nó cho phép người dùng truy cập thông tin của nhân sự. Các thông tin cụ thể về chức năng này bao gồm các kịch bản sử dụng được mô tả cụ thể ở trong </w:t>
      </w:r>
      <w:r w:rsidR="006C2F7D">
        <w:rPr>
          <w:rFonts w:eastAsia="Times New Roman" w:cs="Times New Roman"/>
          <w:szCs w:val="28"/>
        </w:rPr>
        <w:fldChar w:fldCharType="begin"/>
      </w:r>
      <w:r w:rsidR="006C2F7D">
        <w:rPr>
          <w:rFonts w:eastAsia="Times New Roman" w:cs="Times New Roman"/>
          <w:szCs w:val="28"/>
        </w:rPr>
        <w:instrText xml:space="preserve"> REF _Ref118856075 \h </w:instrText>
      </w:r>
      <w:r w:rsidR="006C2F7D">
        <w:rPr>
          <w:rFonts w:eastAsia="Times New Roman" w:cs="Times New Roman"/>
          <w:szCs w:val="28"/>
        </w:rPr>
      </w:r>
      <w:r w:rsidR="006C2F7D">
        <w:rPr>
          <w:rFonts w:eastAsia="Times New Roman" w:cs="Times New Roman"/>
          <w:szCs w:val="28"/>
        </w:rPr>
        <w:fldChar w:fldCharType="separate"/>
      </w:r>
      <w:r w:rsidR="00A97CFA">
        <w:t xml:space="preserve">Bảng </w:t>
      </w:r>
      <w:r w:rsidR="00A97CFA">
        <w:rPr>
          <w:noProof/>
        </w:rPr>
        <w:t>2</w:t>
      </w:r>
      <w:r w:rsidR="00A97CFA">
        <w:t>.</w:t>
      </w:r>
      <w:r w:rsidR="00A97CFA">
        <w:rPr>
          <w:noProof/>
        </w:rPr>
        <w:t>16</w:t>
      </w:r>
      <w:r w:rsidR="006C2F7D">
        <w:rPr>
          <w:rFonts w:eastAsia="Times New Roman" w:cs="Times New Roman"/>
          <w:szCs w:val="28"/>
        </w:rPr>
        <w:fldChar w:fldCharType="end"/>
      </w:r>
      <w:r w:rsidRPr="006C2F7D">
        <w:rPr>
          <w:rFonts w:eastAsia="Times New Roman" w:cs="Times New Roman"/>
          <w:szCs w:val="28"/>
        </w:rPr>
        <w:t xml:space="preserve"> phía bên dưới</w:t>
      </w:r>
      <w:r w:rsidR="00944A05">
        <w:rPr>
          <w:rFonts w:eastAsia="Times New Roman" w:cs="Times New Roman"/>
          <w:szCs w:val="28"/>
          <w:lang w:val="en-US"/>
        </w:rPr>
        <w:t xml:space="preserve">. </w:t>
      </w:r>
      <w:proofErr w:type="spellStart"/>
      <w:ins w:id="279" w:author="Tiến Dương Lâm" w:date="2022-11-15T22:28:00Z">
        <w:r w:rsidR="00944A05">
          <w:rPr>
            <w:rFonts w:eastAsia="Times New Roman" w:cs="Times New Roman"/>
            <w:szCs w:val="28"/>
            <w:lang w:val="en-US"/>
          </w:rPr>
          <w:t>Sơ</w:t>
        </w:r>
        <w:proofErr w:type="spellEnd"/>
        <w:r w:rsidR="00944A05">
          <w:rPr>
            <w:rFonts w:eastAsia="Times New Roman" w:cs="Times New Roman"/>
            <w:szCs w:val="28"/>
            <w:lang w:val="en-US"/>
          </w:rPr>
          <w:t xml:space="preserve"> </w:t>
        </w:r>
        <w:proofErr w:type="spellStart"/>
        <w:r w:rsidR="00944A05">
          <w:rPr>
            <w:rFonts w:eastAsia="Times New Roman" w:cs="Times New Roman"/>
            <w:szCs w:val="28"/>
            <w:lang w:val="en-US"/>
          </w:rPr>
          <w:t>đồ</w:t>
        </w:r>
        <w:proofErr w:type="spellEnd"/>
        <w:r w:rsidR="00944A05">
          <w:rPr>
            <w:rFonts w:eastAsia="Times New Roman" w:cs="Times New Roman"/>
            <w:szCs w:val="28"/>
            <w:lang w:val="en-US"/>
          </w:rPr>
          <w:t xml:space="preserve"> </w:t>
        </w:r>
        <w:proofErr w:type="spellStart"/>
        <w:r w:rsidR="00944A05">
          <w:rPr>
            <w:rFonts w:eastAsia="Times New Roman" w:cs="Times New Roman"/>
            <w:szCs w:val="28"/>
            <w:lang w:val="en-US"/>
          </w:rPr>
          <w:t>tuần</w:t>
        </w:r>
        <w:proofErr w:type="spellEnd"/>
        <w:r w:rsidR="00944A05">
          <w:rPr>
            <w:rFonts w:eastAsia="Times New Roman" w:cs="Times New Roman"/>
            <w:szCs w:val="28"/>
            <w:lang w:val="en-US"/>
          </w:rPr>
          <w:t xml:space="preserve"> </w:t>
        </w:r>
        <w:proofErr w:type="spellStart"/>
        <w:r w:rsidR="00944A05">
          <w:rPr>
            <w:rFonts w:eastAsia="Times New Roman" w:cs="Times New Roman"/>
            <w:szCs w:val="28"/>
            <w:lang w:val="en-US"/>
          </w:rPr>
          <w:t>tự</w:t>
        </w:r>
        <w:proofErr w:type="spellEnd"/>
        <w:r w:rsidR="00944A05">
          <w:rPr>
            <w:rFonts w:eastAsia="Times New Roman" w:cs="Times New Roman"/>
            <w:szCs w:val="28"/>
            <w:lang w:val="en-US"/>
          </w:rPr>
          <w:t xml:space="preserve"> </w:t>
        </w:r>
        <w:proofErr w:type="spellStart"/>
        <w:r w:rsidR="00944A05">
          <w:rPr>
            <w:rFonts w:eastAsia="Times New Roman" w:cs="Times New Roman"/>
            <w:szCs w:val="28"/>
            <w:lang w:val="en-US"/>
          </w:rPr>
          <w:t>của</w:t>
        </w:r>
        <w:proofErr w:type="spellEnd"/>
        <w:r w:rsidR="00944A05">
          <w:rPr>
            <w:rFonts w:eastAsia="Times New Roman" w:cs="Times New Roman"/>
            <w:szCs w:val="28"/>
            <w:lang w:val="en-US"/>
          </w:rPr>
          <w:t xml:space="preserve"> </w:t>
        </w:r>
        <w:proofErr w:type="spellStart"/>
        <w:r w:rsidR="00944A05">
          <w:rPr>
            <w:rFonts w:eastAsia="Times New Roman" w:cs="Times New Roman"/>
            <w:szCs w:val="28"/>
            <w:lang w:val="en-US"/>
          </w:rPr>
          <w:t>chức</w:t>
        </w:r>
        <w:proofErr w:type="spellEnd"/>
        <w:r w:rsidR="00944A05">
          <w:rPr>
            <w:rFonts w:eastAsia="Times New Roman" w:cs="Times New Roman"/>
            <w:szCs w:val="28"/>
            <w:lang w:val="en-US"/>
          </w:rPr>
          <w:t xml:space="preserve"> </w:t>
        </w:r>
        <w:proofErr w:type="spellStart"/>
        <w:r w:rsidR="00944A05">
          <w:rPr>
            <w:rFonts w:eastAsia="Times New Roman" w:cs="Times New Roman"/>
            <w:szCs w:val="28"/>
            <w:lang w:val="en-US"/>
          </w:rPr>
          <w:t>năng</w:t>
        </w:r>
        <w:proofErr w:type="spellEnd"/>
        <w:r w:rsidR="00944A05">
          <w:rPr>
            <w:rFonts w:eastAsia="Times New Roman" w:cs="Times New Roman"/>
            <w:szCs w:val="28"/>
            <w:lang w:val="en-US"/>
          </w:rPr>
          <w:t xml:space="preserve"> </w:t>
        </w:r>
        <w:proofErr w:type="spellStart"/>
        <w:r w:rsidR="00944A05">
          <w:rPr>
            <w:rFonts w:eastAsia="Times New Roman" w:cs="Times New Roman"/>
            <w:szCs w:val="28"/>
            <w:lang w:val="en-US"/>
          </w:rPr>
          <w:t>này</w:t>
        </w:r>
        <w:proofErr w:type="spellEnd"/>
        <w:r w:rsidR="00944A05">
          <w:rPr>
            <w:rFonts w:eastAsia="Times New Roman" w:cs="Times New Roman"/>
            <w:szCs w:val="28"/>
            <w:lang w:val="en-US"/>
          </w:rPr>
          <w:t xml:space="preserve"> </w:t>
        </w:r>
        <w:proofErr w:type="spellStart"/>
        <w:r w:rsidR="00944A05">
          <w:rPr>
            <w:rFonts w:eastAsia="Times New Roman" w:cs="Times New Roman"/>
            <w:szCs w:val="28"/>
            <w:lang w:val="en-US"/>
          </w:rPr>
          <w:t>được</w:t>
        </w:r>
        <w:proofErr w:type="spellEnd"/>
        <w:r w:rsidR="00944A05">
          <w:rPr>
            <w:rFonts w:eastAsia="Times New Roman" w:cs="Times New Roman"/>
            <w:szCs w:val="28"/>
            <w:lang w:val="en-US"/>
          </w:rPr>
          <w:t xml:space="preserve"> </w:t>
        </w:r>
        <w:proofErr w:type="spellStart"/>
        <w:r w:rsidR="00944A05">
          <w:rPr>
            <w:rFonts w:eastAsia="Times New Roman" w:cs="Times New Roman"/>
            <w:szCs w:val="28"/>
            <w:lang w:val="en-US"/>
          </w:rPr>
          <w:t>mô</w:t>
        </w:r>
        <w:proofErr w:type="spellEnd"/>
        <w:r w:rsidR="00944A05">
          <w:rPr>
            <w:rFonts w:eastAsia="Times New Roman" w:cs="Times New Roman"/>
            <w:szCs w:val="28"/>
            <w:lang w:val="en-US"/>
          </w:rPr>
          <w:t xml:space="preserve"> </w:t>
        </w:r>
        <w:proofErr w:type="spellStart"/>
        <w:r w:rsidR="00944A05">
          <w:rPr>
            <w:rFonts w:eastAsia="Times New Roman" w:cs="Times New Roman"/>
            <w:szCs w:val="28"/>
            <w:lang w:val="en-US"/>
          </w:rPr>
          <w:t>tả</w:t>
        </w:r>
      </w:ins>
      <w:proofErr w:type="spellEnd"/>
      <w:ins w:id="280" w:author="Tiến Dương Lâm" w:date="2022-11-15T22:29:00Z">
        <w:r w:rsidR="00944A05">
          <w:rPr>
            <w:rFonts w:eastAsia="Times New Roman" w:cs="Times New Roman"/>
            <w:szCs w:val="28"/>
            <w:lang w:val="en-US"/>
          </w:rPr>
          <w:t xml:space="preserve"> ở </w:t>
        </w:r>
      </w:ins>
      <w:ins w:id="281" w:author="Tiến Dương Lâm" w:date="2022-11-15T22:30:00Z">
        <w:r w:rsidR="00944A05">
          <w:rPr>
            <w:rFonts w:eastAsia="Times New Roman" w:cs="Times New Roman"/>
            <w:szCs w:val="28"/>
            <w:lang w:val="en-US"/>
          </w:rPr>
          <w:fldChar w:fldCharType="begin"/>
        </w:r>
        <w:r w:rsidR="00944A05">
          <w:rPr>
            <w:rFonts w:eastAsia="Times New Roman" w:cs="Times New Roman"/>
            <w:szCs w:val="28"/>
            <w:lang w:val="en-US"/>
          </w:rPr>
          <w:instrText xml:space="preserve"> REF _Ref118857819 \h </w:instrText>
        </w:r>
        <w:r w:rsidR="00944A05">
          <w:rPr>
            <w:rFonts w:eastAsia="Times New Roman" w:cs="Times New Roman"/>
            <w:szCs w:val="28"/>
            <w:lang w:val="en-US"/>
          </w:rPr>
        </w:r>
      </w:ins>
      <w:r w:rsidR="00944A05">
        <w:rPr>
          <w:rFonts w:eastAsia="Times New Roman" w:cs="Times New Roman"/>
          <w:szCs w:val="28"/>
          <w:lang w:val="en-US"/>
        </w:rPr>
        <w:fldChar w:fldCharType="separate"/>
      </w:r>
      <w:ins w:id="282" w:author="Tiến Dương Lâm" w:date="2022-11-15T22:30:00Z">
        <w:r w:rsidR="00944A05">
          <w:t xml:space="preserve">Hình </w:t>
        </w:r>
        <w:r w:rsidR="00944A05">
          <w:rPr>
            <w:noProof/>
          </w:rPr>
          <w:t>4</w:t>
        </w:r>
        <w:r w:rsidR="00944A05">
          <w:t>.</w:t>
        </w:r>
        <w:r w:rsidR="00944A05">
          <w:rPr>
            <w:noProof/>
          </w:rPr>
          <w:t>1</w:t>
        </w:r>
        <w:r w:rsidR="00944A05">
          <w:rPr>
            <w:rFonts w:eastAsia="Times New Roman" w:cs="Times New Roman"/>
            <w:szCs w:val="28"/>
            <w:lang w:val="en-US"/>
          </w:rPr>
          <w:fldChar w:fldCharType="end"/>
        </w:r>
        <w:r w:rsidR="00944A05">
          <w:rPr>
            <w:rFonts w:eastAsia="Times New Roman" w:cs="Times New Roman"/>
            <w:szCs w:val="28"/>
            <w:lang w:val="en-US"/>
          </w:rPr>
          <w:t xml:space="preserve">. </w:t>
        </w:r>
        <w:proofErr w:type="spellStart"/>
        <w:r w:rsidR="00944A05">
          <w:rPr>
            <w:rFonts w:eastAsia="Times New Roman" w:cs="Times New Roman"/>
            <w:szCs w:val="28"/>
            <w:lang w:val="en-US"/>
          </w:rPr>
          <w:t>Sơ</w:t>
        </w:r>
        <w:proofErr w:type="spellEnd"/>
        <w:r w:rsidR="00944A05">
          <w:rPr>
            <w:rFonts w:eastAsia="Times New Roman" w:cs="Times New Roman"/>
            <w:szCs w:val="28"/>
            <w:lang w:val="en-US"/>
          </w:rPr>
          <w:t xml:space="preserve"> </w:t>
        </w:r>
        <w:proofErr w:type="spellStart"/>
        <w:r w:rsidR="00944A05">
          <w:rPr>
            <w:rFonts w:eastAsia="Times New Roman" w:cs="Times New Roman"/>
            <w:szCs w:val="28"/>
            <w:lang w:val="en-US"/>
          </w:rPr>
          <w:t>đồ</w:t>
        </w:r>
        <w:proofErr w:type="spellEnd"/>
        <w:r w:rsidR="00944A05">
          <w:rPr>
            <w:rFonts w:eastAsia="Times New Roman" w:cs="Times New Roman"/>
            <w:szCs w:val="28"/>
            <w:lang w:val="en-US"/>
          </w:rPr>
          <w:t xml:space="preserve"> </w:t>
        </w:r>
        <w:proofErr w:type="spellStart"/>
        <w:r w:rsidR="00944A05">
          <w:rPr>
            <w:rFonts w:eastAsia="Times New Roman" w:cs="Times New Roman"/>
            <w:szCs w:val="28"/>
            <w:lang w:val="en-US"/>
          </w:rPr>
          <w:t>hoạt</w:t>
        </w:r>
        <w:proofErr w:type="spellEnd"/>
        <w:r w:rsidR="00944A05">
          <w:rPr>
            <w:rFonts w:eastAsia="Times New Roman" w:cs="Times New Roman"/>
            <w:szCs w:val="28"/>
            <w:lang w:val="en-US"/>
          </w:rPr>
          <w:t xml:space="preserve"> </w:t>
        </w:r>
        <w:proofErr w:type="spellStart"/>
        <w:r w:rsidR="00944A05">
          <w:rPr>
            <w:rFonts w:eastAsia="Times New Roman" w:cs="Times New Roman"/>
            <w:szCs w:val="28"/>
            <w:lang w:val="en-US"/>
          </w:rPr>
          <w:t>động</w:t>
        </w:r>
        <w:proofErr w:type="spellEnd"/>
        <w:r w:rsidR="00944A05">
          <w:rPr>
            <w:rFonts w:eastAsia="Times New Roman" w:cs="Times New Roman"/>
            <w:szCs w:val="28"/>
            <w:lang w:val="en-US"/>
          </w:rPr>
          <w:t xml:space="preserve"> </w:t>
        </w:r>
        <w:proofErr w:type="spellStart"/>
        <w:r w:rsidR="00944A05">
          <w:rPr>
            <w:rFonts w:eastAsia="Times New Roman" w:cs="Times New Roman"/>
            <w:szCs w:val="28"/>
            <w:lang w:val="en-US"/>
          </w:rPr>
          <w:t>của</w:t>
        </w:r>
        <w:proofErr w:type="spellEnd"/>
        <w:r w:rsidR="00944A05">
          <w:rPr>
            <w:rFonts w:eastAsia="Times New Roman" w:cs="Times New Roman"/>
            <w:szCs w:val="28"/>
            <w:lang w:val="en-US"/>
          </w:rPr>
          <w:t xml:space="preserve"> </w:t>
        </w:r>
        <w:proofErr w:type="spellStart"/>
        <w:r w:rsidR="00944A05">
          <w:rPr>
            <w:rFonts w:eastAsia="Times New Roman" w:cs="Times New Roman"/>
            <w:szCs w:val="28"/>
            <w:lang w:val="en-US"/>
          </w:rPr>
          <w:t>chức</w:t>
        </w:r>
        <w:proofErr w:type="spellEnd"/>
        <w:r w:rsidR="00944A05">
          <w:rPr>
            <w:rFonts w:eastAsia="Times New Roman" w:cs="Times New Roman"/>
            <w:szCs w:val="28"/>
            <w:lang w:val="en-US"/>
          </w:rPr>
          <w:t xml:space="preserve"> </w:t>
        </w:r>
        <w:proofErr w:type="spellStart"/>
        <w:r w:rsidR="00944A05">
          <w:rPr>
            <w:rFonts w:eastAsia="Times New Roman" w:cs="Times New Roman"/>
            <w:szCs w:val="28"/>
            <w:lang w:val="en-US"/>
          </w:rPr>
          <w:t>năng</w:t>
        </w:r>
        <w:proofErr w:type="spellEnd"/>
        <w:r w:rsidR="00944A05">
          <w:rPr>
            <w:rFonts w:eastAsia="Times New Roman" w:cs="Times New Roman"/>
            <w:szCs w:val="28"/>
            <w:lang w:val="en-US"/>
          </w:rPr>
          <w:t xml:space="preserve"> </w:t>
        </w:r>
        <w:proofErr w:type="spellStart"/>
        <w:r w:rsidR="00944A05">
          <w:rPr>
            <w:rFonts w:eastAsia="Times New Roman" w:cs="Times New Roman"/>
            <w:szCs w:val="28"/>
            <w:lang w:val="en-US"/>
          </w:rPr>
          <w:t>được</w:t>
        </w:r>
        <w:proofErr w:type="spellEnd"/>
        <w:r w:rsidR="00944A05">
          <w:rPr>
            <w:rFonts w:eastAsia="Times New Roman" w:cs="Times New Roman"/>
            <w:szCs w:val="28"/>
            <w:lang w:val="en-US"/>
          </w:rPr>
          <w:t xml:space="preserve"> </w:t>
        </w:r>
        <w:proofErr w:type="spellStart"/>
        <w:r w:rsidR="00944A05">
          <w:rPr>
            <w:rFonts w:eastAsia="Times New Roman" w:cs="Times New Roman"/>
            <w:szCs w:val="28"/>
            <w:lang w:val="en-US"/>
          </w:rPr>
          <w:t>mô</w:t>
        </w:r>
        <w:proofErr w:type="spellEnd"/>
        <w:r w:rsidR="00944A05">
          <w:rPr>
            <w:rFonts w:eastAsia="Times New Roman" w:cs="Times New Roman"/>
            <w:szCs w:val="28"/>
            <w:lang w:val="en-US"/>
          </w:rPr>
          <w:t xml:space="preserve"> </w:t>
        </w:r>
        <w:proofErr w:type="spellStart"/>
        <w:r w:rsidR="00944A05">
          <w:rPr>
            <w:rFonts w:eastAsia="Times New Roman" w:cs="Times New Roman"/>
            <w:szCs w:val="28"/>
            <w:lang w:val="en-US"/>
          </w:rPr>
          <w:t>tả</w:t>
        </w:r>
        <w:proofErr w:type="spellEnd"/>
        <w:r w:rsidR="00944A05">
          <w:rPr>
            <w:rFonts w:eastAsia="Times New Roman" w:cs="Times New Roman"/>
            <w:szCs w:val="28"/>
            <w:lang w:val="en-US"/>
          </w:rPr>
          <w:t xml:space="preserve"> ở </w:t>
        </w:r>
        <w:r w:rsidR="00944A05">
          <w:rPr>
            <w:rFonts w:eastAsia="Times New Roman" w:cs="Times New Roman"/>
            <w:szCs w:val="28"/>
            <w:lang w:val="en-US"/>
          </w:rPr>
          <w:fldChar w:fldCharType="begin"/>
        </w:r>
        <w:r w:rsidR="00944A05">
          <w:rPr>
            <w:rFonts w:eastAsia="Times New Roman" w:cs="Times New Roman"/>
            <w:szCs w:val="28"/>
            <w:lang w:val="en-US"/>
          </w:rPr>
          <w:instrText xml:space="preserve"> REF _Ref118859548 \h </w:instrText>
        </w:r>
        <w:r w:rsidR="00944A05">
          <w:rPr>
            <w:rFonts w:eastAsia="Times New Roman" w:cs="Times New Roman"/>
            <w:szCs w:val="28"/>
            <w:lang w:val="en-US"/>
          </w:rPr>
        </w:r>
      </w:ins>
      <w:r w:rsidR="00944A05">
        <w:rPr>
          <w:rFonts w:eastAsia="Times New Roman" w:cs="Times New Roman"/>
          <w:szCs w:val="28"/>
          <w:lang w:val="en-US"/>
        </w:rPr>
        <w:fldChar w:fldCharType="separate"/>
      </w:r>
      <w:ins w:id="283" w:author="Tiến Dương Lâm" w:date="2022-11-15T22:30:00Z">
        <w:r w:rsidR="00944A05">
          <w:t xml:space="preserve">Hình </w:t>
        </w:r>
        <w:r w:rsidR="00944A05">
          <w:rPr>
            <w:noProof/>
          </w:rPr>
          <w:t>5</w:t>
        </w:r>
        <w:r w:rsidR="00944A05">
          <w:t>.</w:t>
        </w:r>
        <w:r w:rsidR="00944A05">
          <w:rPr>
            <w:noProof/>
          </w:rPr>
          <w:t>1</w:t>
        </w:r>
        <w:r w:rsidR="00944A05">
          <w:rPr>
            <w:rFonts w:eastAsia="Times New Roman" w:cs="Times New Roman"/>
            <w:szCs w:val="28"/>
            <w:lang w:val="en-US"/>
          </w:rPr>
          <w:fldChar w:fldCharType="end"/>
        </w:r>
        <w:r w:rsidR="00944A05">
          <w:rPr>
            <w:rFonts w:eastAsia="Times New Roman" w:cs="Times New Roman"/>
            <w:szCs w:val="28"/>
            <w:lang w:val="en-US"/>
          </w:rPr>
          <w:t>.</w:t>
        </w:r>
      </w:ins>
      <w:r w:rsidR="00CB30D7">
        <w:rPr>
          <w:rFonts w:eastAsia="Times New Roman" w:cs="Times New Roman"/>
          <w:szCs w:val="28"/>
        </w:rPr>
        <w:br w:type="page"/>
      </w:r>
    </w:p>
    <w:p w14:paraId="6A1A0D84" w14:textId="77777777" w:rsidR="001F1BE4" w:rsidRPr="006C2F7D" w:rsidRDefault="001F1BE4">
      <w:pPr>
        <w:spacing w:before="240" w:after="240"/>
        <w:jc w:val="both"/>
        <w:rPr>
          <w:rFonts w:eastAsia="Times New Roman" w:cs="Times New Roman"/>
          <w:szCs w:val="28"/>
        </w:rPr>
      </w:pPr>
    </w:p>
    <w:p w14:paraId="7F040DDF" w14:textId="170F8860" w:rsidR="00692F18" w:rsidRDefault="00692F18" w:rsidP="00BE4F8B">
      <w:pPr>
        <w:pStyle w:val="Caption"/>
      </w:pPr>
      <w:bookmarkStart w:id="284" w:name="_Ref118856075"/>
      <w:bookmarkStart w:id="285" w:name="_Toc119445055"/>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2</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16</w:t>
      </w:r>
      <w:r w:rsidR="005018C1">
        <w:rPr>
          <w:noProof/>
        </w:rPr>
        <w:fldChar w:fldCharType="end"/>
      </w:r>
      <w:bookmarkEnd w:id="284"/>
      <w:r w:rsidR="00AE7E99">
        <w:t xml:space="preserve">: </w:t>
      </w:r>
      <w:proofErr w:type="spellStart"/>
      <w:r w:rsidR="00AE7E99">
        <w:t>Mô</w:t>
      </w:r>
      <w:proofErr w:type="spellEnd"/>
      <w:r w:rsidR="00AE7E99">
        <w:t xml:space="preserve"> </w:t>
      </w:r>
      <w:proofErr w:type="spellStart"/>
      <w:r w:rsidR="00AE7E99">
        <w:t>tả</w:t>
      </w:r>
      <w:proofErr w:type="spellEnd"/>
      <w:r w:rsidR="00AE7E99">
        <w:t xml:space="preserve"> use case “</w:t>
      </w:r>
      <w:proofErr w:type="spellStart"/>
      <w:r w:rsidR="00AE7E99">
        <w:t>Quản</w:t>
      </w:r>
      <w:proofErr w:type="spellEnd"/>
      <w:r w:rsidR="00AE7E99">
        <w:t xml:space="preserve"> </w:t>
      </w:r>
      <w:proofErr w:type="spellStart"/>
      <w:r w:rsidR="00AE7E99">
        <w:t>lý</w:t>
      </w:r>
      <w:proofErr w:type="spellEnd"/>
      <w:r w:rsidR="00AE7E99">
        <w:t xml:space="preserve"> </w:t>
      </w:r>
      <w:proofErr w:type="spellStart"/>
      <w:r w:rsidR="00AE7E99">
        <w:t>nhân</w:t>
      </w:r>
      <w:proofErr w:type="spellEnd"/>
      <w:r w:rsidR="00AE7E99">
        <w:t xml:space="preserve"> </w:t>
      </w:r>
      <w:proofErr w:type="spellStart"/>
      <w:r w:rsidR="00AE7E99">
        <w:t>sự</w:t>
      </w:r>
      <w:proofErr w:type="spellEnd"/>
      <w:r w:rsidR="00AE7E99">
        <w:t>”:</w:t>
      </w:r>
      <w:bookmarkEnd w:id="285"/>
    </w:p>
    <w:tbl>
      <w:tblPr>
        <w:tblStyle w:val="Style24"/>
        <w:tblW w:w="982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3045"/>
        <w:gridCol w:w="6780"/>
      </w:tblGrid>
      <w:tr w:rsidR="00013F0D" w:rsidRPr="001E57AD" w14:paraId="60C09D3E" w14:textId="77777777">
        <w:trPr>
          <w:trHeight w:val="860"/>
        </w:trPr>
        <w:tc>
          <w:tcPr>
            <w:tcW w:w="3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5076C" w14:textId="77777777" w:rsidR="00013F0D" w:rsidRPr="001E57AD" w:rsidRDefault="00E952C3">
            <w:pPr>
              <w:spacing w:before="240" w:line="360" w:lineRule="auto"/>
              <w:jc w:val="both"/>
              <w:rPr>
                <w:rFonts w:eastAsia="Times New Roman" w:cs="Times New Roman"/>
                <w:b/>
                <w:sz w:val="26"/>
                <w:szCs w:val="26"/>
              </w:rPr>
            </w:pPr>
            <w:r w:rsidRPr="001E57AD">
              <w:rPr>
                <w:rFonts w:eastAsia="Times New Roman" w:cs="Times New Roman"/>
                <w:b/>
                <w:sz w:val="26"/>
                <w:szCs w:val="26"/>
              </w:rPr>
              <w:t>Tên use case</w:t>
            </w:r>
          </w:p>
        </w:tc>
        <w:tc>
          <w:tcPr>
            <w:tcW w:w="6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1EA9E1D" w14:textId="77777777" w:rsidR="00013F0D" w:rsidRPr="001E57AD" w:rsidRDefault="00E952C3">
            <w:pPr>
              <w:spacing w:before="240" w:line="360" w:lineRule="auto"/>
              <w:jc w:val="both"/>
              <w:rPr>
                <w:rFonts w:eastAsia="Times New Roman" w:cs="Times New Roman"/>
                <w:b/>
                <w:sz w:val="26"/>
                <w:szCs w:val="26"/>
              </w:rPr>
            </w:pPr>
            <w:r w:rsidRPr="001E57AD">
              <w:rPr>
                <w:rFonts w:eastAsia="Times New Roman" w:cs="Times New Roman"/>
                <w:b/>
                <w:sz w:val="26"/>
                <w:szCs w:val="26"/>
              </w:rPr>
              <w:t>Use case “Quản lý nhân sự”</w:t>
            </w:r>
          </w:p>
        </w:tc>
      </w:tr>
      <w:tr w:rsidR="00013F0D" w:rsidRPr="001E57AD" w14:paraId="1E7B92A8" w14:textId="77777777">
        <w:trPr>
          <w:trHeight w:val="1355"/>
        </w:trPr>
        <w:tc>
          <w:tcPr>
            <w:tcW w:w="30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5D4424" w14:textId="77777777" w:rsidR="00013F0D" w:rsidRPr="001E57AD" w:rsidRDefault="00E952C3">
            <w:pPr>
              <w:spacing w:before="240" w:line="360" w:lineRule="auto"/>
              <w:jc w:val="both"/>
              <w:rPr>
                <w:rFonts w:eastAsia="Times New Roman" w:cs="Times New Roman"/>
                <w:b/>
                <w:sz w:val="26"/>
                <w:szCs w:val="26"/>
              </w:rPr>
            </w:pPr>
            <w:r w:rsidRPr="001E57AD">
              <w:rPr>
                <w:rFonts w:eastAsia="Times New Roman" w:cs="Times New Roman"/>
                <w:b/>
                <w:sz w:val="26"/>
                <w:szCs w:val="26"/>
              </w:rPr>
              <w:t>Tóm tắt</w:t>
            </w:r>
          </w:p>
        </w:tc>
        <w:tc>
          <w:tcPr>
            <w:tcW w:w="6780" w:type="dxa"/>
            <w:tcBorders>
              <w:top w:val="nil"/>
              <w:left w:val="nil"/>
              <w:bottom w:val="single" w:sz="8" w:space="0" w:color="000000"/>
              <w:right w:val="single" w:sz="8" w:space="0" w:color="000000"/>
            </w:tcBorders>
            <w:tcMar>
              <w:top w:w="100" w:type="dxa"/>
              <w:left w:w="100" w:type="dxa"/>
              <w:bottom w:w="100" w:type="dxa"/>
              <w:right w:w="100" w:type="dxa"/>
            </w:tcMar>
          </w:tcPr>
          <w:p w14:paraId="0D0BF325" w14:textId="77777777" w:rsidR="00013F0D" w:rsidRPr="001E57AD" w:rsidRDefault="00E952C3">
            <w:pPr>
              <w:spacing w:before="240" w:line="360" w:lineRule="auto"/>
              <w:jc w:val="both"/>
              <w:rPr>
                <w:rFonts w:eastAsia="Times New Roman" w:cs="Times New Roman"/>
                <w:sz w:val="26"/>
                <w:szCs w:val="26"/>
              </w:rPr>
            </w:pPr>
            <w:r w:rsidRPr="001E57AD">
              <w:rPr>
                <w:rFonts w:eastAsia="Times New Roman" w:cs="Times New Roman"/>
                <w:sz w:val="26"/>
                <w:szCs w:val="26"/>
              </w:rPr>
              <w:t>Cho phép quản trị nhà trường có thể truy cập các thông tin tài khoản nhân sự .</w:t>
            </w:r>
          </w:p>
        </w:tc>
      </w:tr>
      <w:tr w:rsidR="00013F0D" w:rsidRPr="001E57AD" w14:paraId="0494B3AA" w14:textId="77777777">
        <w:trPr>
          <w:trHeight w:val="995"/>
        </w:trPr>
        <w:tc>
          <w:tcPr>
            <w:tcW w:w="30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B60410" w14:textId="77777777" w:rsidR="00013F0D" w:rsidRPr="001E57AD" w:rsidRDefault="00E952C3">
            <w:pPr>
              <w:spacing w:before="240" w:line="360" w:lineRule="auto"/>
              <w:jc w:val="both"/>
              <w:rPr>
                <w:rFonts w:eastAsia="Times New Roman" w:cs="Times New Roman"/>
                <w:b/>
                <w:sz w:val="26"/>
                <w:szCs w:val="26"/>
              </w:rPr>
            </w:pPr>
            <w:r w:rsidRPr="001E57AD">
              <w:rPr>
                <w:rFonts w:eastAsia="Times New Roman" w:cs="Times New Roman"/>
                <w:b/>
                <w:sz w:val="26"/>
                <w:szCs w:val="26"/>
              </w:rPr>
              <w:t>Actor</w:t>
            </w:r>
          </w:p>
        </w:tc>
        <w:tc>
          <w:tcPr>
            <w:tcW w:w="6780" w:type="dxa"/>
            <w:tcBorders>
              <w:top w:val="nil"/>
              <w:left w:val="nil"/>
              <w:bottom w:val="single" w:sz="8" w:space="0" w:color="000000"/>
              <w:right w:val="single" w:sz="8" w:space="0" w:color="000000"/>
            </w:tcBorders>
            <w:tcMar>
              <w:top w:w="100" w:type="dxa"/>
              <w:left w:w="100" w:type="dxa"/>
              <w:bottom w:w="100" w:type="dxa"/>
              <w:right w:w="100" w:type="dxa"/>
            </w:tcMar>
          </w:tcPr>
          <w:p w14:paraId="32C682CD" w14:textId="77777777" w:rsidR="00013F0D" w:rsidRPr="001E57AD" w:rsidRDefault="00E952C3">
            <w:pPr>
              <w:spacing w:before="240" w:line="360" w:lineRule="auto"/>
              <w:jc w:val="both"/>
              <w:rPr>
                <w:rFonts w:eastAsia="Times New Roman" w:cs="Times New Roman"/>
                <w:sz w:val="26"/>
                <w:szCs w:val="26"/>
              </w:rPr>
            </w:pPr>
            <w:r w:rsidRPr="001E57AD">
              <w:rPr>
                <w:rFonts w:eastAsia="Times New Roman" w:cs="Times New Roman"/>
                <w:sz w:val="26"/>
                <w:szCs w:val="26"/>
              </w:rPr>
              <w:t>Ban giám hiệu</w:t>
            </w:r>
          </w:p>
        </w:tc>
      </w:tr>
      <w:tr w:rsidR="00013F0D" w:rsidRPr="001E57AD" w14:paraId="1590A675" w14:textId="77777777">
        <w:trPr>
          <w:trHeight w:val="815"/>
        </w:trPr>
        <w:tc>
          <w:tcPr>
            <w:tcW w:w="30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BD3548" w14:textId="77777777" w:rsidR="00013F0D" w:rsidRPr="001E57AD" w:rsidRDefault="00E952C3">
            <w:pPr>
              <w:spacing w:before="240" w:line="360" w:lineRule="auto"/>
              <w:jc w:val="both"/>
              <w:rPr>
                <w:rFonts w:eastAsia="Times New Roman" w:cs="Times New Roman"/>
                <w:b/>
                <w:sz w:val="26"/>
                <w:szCs w:val="26"/>
              </w:rPr>
            </w:pPr>
            <w:r w:rsidRPr="001E57AD">
              <w:rPr>
                <w:rFonts w:eastAsia="Times New Roman" w:cs="Times New Roman"/>
                <w:b/>
                <w:sz w:val="26"/>
                <w:szCs w:val="26"/>
              </w:rPr>
              <w:t>Ngày tạo</w:t>
            </w:r>
          </w:p>
        </w:tc>
        <w:tc>
          <w:tcPr>
            <w:tcW w:w="6780" w:type="dxa"/>
            <w:tcBorders>
              <w:top w:val="nil"/>
              <w:left w:val="nil"/>
              <w:bottom w:val="single" w:sz="8" w:space="0" w:color="000000"/>
              <w:right w:val="single" w:sz="8" w:space="0" w:color="000000"/>
            </w:tcBorders>
            <w:tcMar>
              <w:top w:w="100" w:type="dxa"/>
              <w:left w:w="100" w:type="dxa"/>
              <w:bottom w:w="100" w:type="dxa"/>
              <w:right w:w="100" w:type="dxa"/>
            </w:tcMar>
          </w:tcPr>
          <w:p w14:paraId="10B1F1A9" w14:textId="77777777" w:rsidR="00013F0D" w:rsidRPr="001E57AD" w:rsidRDefault="00E952C3">
            <w:pPr>
              <w:spacing w:before="240" w:line="360" w:lineRule="auto"/>
              <w:jc w:val="both"/>
              <w:rPr>
                <w:rFonts w:eastAsia="Times New Roman" w:cs="Times New Roman"/>
                <w:sz w:val="26"/>
                <w:szCs w:val="26"/>
              </w:rPr>
            </w:pPr>
            <w:r w:rsidRPr="001E57AD">
              <w:rPr>
                <w:rFonts w:eastAsia="Times New Roman" w:cs="Times New Roman"/>
                <w:sz w:val="26"/>
                <w:szCs w:val="26"/>
              </w:rPr>
              <w:t>20/08/2022</w:t>
            </w:r>
          </w:p>
        </w:tc>
      </w:tr>
      <w:tr w:rsidR="00013F0D" w:rsidRPr="001E57AD" w14:paraId="3C41093E" w14:textId="77777777">
        <w:trPr>
          <w:trHeight w:val="815"/>
        </w:trPr>
        <w:tc>
          <w:tcPr>
            <w:tcW w:w="30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4E839C" w14:textId="77777777" w:rsidR="00013F0D" w:rsidRPr="001E57AD" w:rsidRDefault="00E952C3">
            <w:pPr>
              <w:spacing w:before="240" w:line="360" w:lineRule="auto"/>
              <w:jc w:val="both"/>
              <w:rPr>
                <w:rFonts w:eastAsia="Times New Roman" w:cs="Times New Roman"/>
                <w:b/>
                <w:sz w:val="26"/>
                <w:szCs w:val="26"/>
              </w:rPr>
            </w:pPr>
            <w:r w:rsidRPr="001E57AD">
              <w:rPr>
                <w:rFonts w:eastAsia="Times New Roman" w:cs="Times New Roman"/>
                <w:b/>
                <w:sz w:val="26"/>
                <w:szCs w:val="26"/>
              </w:rPr>
              <w:t>Ngày cập nhật</w:t>
            </w:r>
          </w:p>
        </w:tc>
        <w:tc>
          <w:tcPr>
            <w:tcW w:w="6780" w:type="dxa"/>
            <w:tcBorders>
              <w:top w:val="nil"/>
              <w:left w:val="nil"/>
              <w:bottom w:val="single" w:sz="8" w:space="0" w:color="000000"/>
              <w:right w:val="single" w:sz="8" w:space="0" w:color="000000"/>
            </w:tcBorders>
            <w:tcMar>
              <w:top w:w="100" w:type="dxa"/>
              <w:left w:w="100" w:type="dxa"/>
              <w:bottom w:w="100" w:type="dxa"/>
              <w:right w:w="100" w:type="dxa"/>
            </w:tcMar>
          </w:tcPr>
          <w:p w14:paraId="041BDEDA" w14:textId="77777777" w:rsidR="00013F0D" w:rsidRPr="001E57AD" w:rsidRDefault="00E952C3">
            <w:pPr>
              <w:spacing w:before="240" w:line="360" w:lineRule="auto"/>
              <w:jc w:val="both"/>
              <w:rPr>
                <w:rFonts w:eastAsia="Times New Roman" w:cs="Times New Roman"/>
                <w:sz w:val="26"/>
                <w:szCs w:val="26"/>
              </w:rPr>
            </w:pPr>
            <w:r w:rsidRPr="001E57AD">
              <w:rPr>
                <w:rFonts w:eastAsia="Times New Roman" w:cs="Times New Roman"/>
                <w:sz w:val="26"/>
                <w:szCs w:val="26"/>
              </w:rPr>
              <w:t>03/11/2022</w:t>
            </w:r>
          </w:p>
        </w:tc>
      </w:tr>
      <w:tr w:rsidR="00013F0D" w:rsidRPr="001E57AD" w14:paraId="020BCF55" w14:textId="77777777">
        <w:trPr>
          <w:trHeight w:val="815"/>
        </w:trPr>
        <w:tc>
          <w:tcPr>
            <w:tcW w:w="30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0C6445" w14:textId="77777777" w:rsidR="00013F0D" w:rsidRPr="001E57AD" w:rsidRDefault="00E952C3">
            <w:pPr>
              <w:spacing w:before="240" w:line="360" w:lineRule="auto"/>
              <w:jc w:val="both"/>
              <w:rPr>
                <w:rFonts w:eastAsia="Times New Roman" w:cs="Times New Roman"/>
                <w:b/>
                <w:sz w:val="26"/>
                <w:szCs w:val="26"/>
              </w:rPr>
            </w:pPr>
            <w:r w:rsidRPr="001E57AD">
              <w:rPr>
                <w:rFonts w:eastAsia="Times New Roman" w:cs="Times New Roman"/>
                <w:b/>
                <w:sz w:val="26"/>
                <w:szCs w:val="26"/>
              </w:rPr>
              <w:t>Version</w:t>
            </w:r>
          </w:p>
        </w:tc>
        <w:tc>
          <w:tcPr>
            <w:tcW w:w="6780" w:type="dxa"/>
            <w:tcBorders>
              <w:top w:val="nil"/>
              <w:left w:val="nil"/>
              <w:bottom w:val="single" w:sz="8" w:space="0" w:color="000000"/>
              <w:right w:val="single" w:sz="8" w:space="0" w:color="000000"/>
            </w:tcBorders>
            <w:tcMar>
              <w:top w:w="100" w:type="dxa"/>
              <w:left w:w="100" w:type="dxa"/>
              <w:bottom w:w="100" w:type="dxa"/>
              <w:right w:w="100" w:type="dxa"/>
            </w:tcMar>
          </w:tcPr>
          <w:p w14:paraId="446F6F40" w14:textId="77777777" w:rsidR="00013F0D" w:rsidRPr="001E57AD" w:rsidRDefault="00E952C3">
            <w:pPr>
              <w:spacing w:before="240" w:line="360" w:lineRule="auto"/>
              <w:jc w:val="both"/>
              <w:rPr>
                <w:rFonts w:eastAsia="Times New Roman" w:cs="Times New Roman"/>
                <w:sz w:val="26"/>
                <w:szCs w:val="26"/>
              </w:rPr>
            </w:pPr>
            <w:r w:rsidRPr="001E57AD">
              <w:rPr>
                <w:rFonts w:eastAsia="Times New Roman" w:cs="Times New Roman"/>
                <w:sz w:val="26"/>
                <w:szCs w:val="26"/>
              </w:rPr>
              <w:t>1.5</w:t>
            </w:r>
          </w:p>
        </w:tc>
      </w:tr>
      <w:tr w:rsidR="00013F0D" w:rsidRPr="001E57AD" w14:paraId="33461D78" w14:textId="77777777">
        <w:trPr>
          <w:trHeight w:val="815"/>
        </w:trPr>
        <w:tc>
          <w:tcPr>
            <w:tcW w:w="30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1DA4A2" w14:textId="77777777" w:rsidR="00013F0D" w:rsidRPr="001E57AD" w:rsidRDefault="00E952C3">
            <w:pPr>
              <w:spacing w:before="240" w:line="360" w:lineRule="auto"/>
              <w:jc w:val="both"/>
              <w:rPr>
                <w:rFonts w:eastAsia="Times New Roman" w:cs="Times New Roman"/>
                <w:b/>
                <w:sz w:val="26"/>
                <w:szCs w:val="26"/>
              </w:rPr>
            </w:pPr>
            <w:r w:rsidRPr="001E57AD">
              <w:rPr>
                <w:rFonts w:eastAsia="Times New Roman" w:cs="Times New Roman"/>
                <w:b/>
                <w:sz w:val="26"/>
                <w:szCs w:val="26"/>
              </w:rPr>
              <w:t>Chịu trách nhiệm</w:t>
            </w:r>
          </w:p>
        </w:tc>
        <w:tc>
          <w:tcPr>
            <w:tcW w:w="6780" w:type="dxa"/>
            <w:tcBorders>
              <w:top w:val="nil"/>
              <w:left w:val="nil"/>
              <w:bottom w:val="single" w:sz="8" w:space="0" w:color="000000"/>
              <w:right w:val="single" w:sz="8" w:space="0" w:color="000000"/>
            </w:tcBorders>
            <w:tcMar>
              <w:top w:w="100" w:type="dxa"/>
              <w:left w:w="100" w:type="dxa"/>
              <w:bottom w:w="100" w:type="dxa"/>
              <w:right w:w="100" w:type="dxa"/>
            </w:tcMar>
          </w:tcPr>
          <w:p w14:paraId="7E418988" w14:textId="77777777" w:rsidR="00013F0D" w:rsidRPr="001E57AD" w:rsidRDefault="00E952C3">
            <w:pPr>
              <w:spacing w:before="240" w:line="360" w:lineRule="auto"/>
              <w:jc w:val="both"/>
              <w:rPr>
                <w:rFonts w:eastAsia="Times New Roman" w:cs="Times New Roman"/>
                <w:sz w:val="26"/>
                <w:szCs w:val="26"/>
              </w:rPr>
            </w:pPr>
            <w:r w:rsidRPr="001E57AD">
              <w:rPr>
                <w:rFonts w:eastAsia="Times New Roman" w:cs="Times New Roman"/>
                <w:sz w:val="26"/>
                <w:szCs w:val="26"/>
              </w:rPr>
              <w:t>Thái Thanh Tuấn</w:t>
            </w:r>
          </w:p>
        </w:tc>
      </w:tr>
      <w:tr w:rsidR="00013F0D" w:rsidRPr="001E57AD" w14:paraId="23320DCD" w14:textId="77777777">
        <w:trPr>
          <w:trHeight w:val="815"/>
        </w:trPr>
        <w:tc>
          <w:tcPr>
            <w:tcW w:w="30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E55033" w14:textId="77777777" w:rsidR="00013F0D" w:rsidRPr="001E57AD" w:rsidRDefault="00E952C3">
            <w:pPr>
              <w:spacing w:before="240" w:line="360" w:lineRule="auto"/>
              <w:jc w:val="both"/>
              <w:rPr>
                <w:rFonts w:eastAsia="Times New Roman" w:cs="Times New Roman"/>
                <w:b/>
                <w:sz w:val="26"/>
                <w:szCs w:val="26"/>
              </w:rPr>
            </w:pPr>
            <w:r w:rsidRPr="001E57AD">
              <w:rPr>
                <w:rFonts w:eastAsia="Times New Roman" w:cs="Times New Roman"/>
                <w:b/>
                <w:sz w:val="26"/>
                <w:szCs w:val="26"/>
              </w:rPr>
              <w:t>Điều kiện tiên quyết</w:t>
            </w:r>
          </w:p>
        </w:tc>
        <w:tc>
          <w:tcPr>
            <w:tcW w:w="6780" w:type="dxa"/>
            <w:tcBorders>
              <w:top w:val="nil"/>
              <w:left w:val="nil"/>
              <w:bottom w:val="single" w:sz="8" w:space="0" w:color="000000"/>
              <w:right w:val="single" w:sz="8" w:space="0" w:color="000000"/>
            </w:tcBorders>
            <w:tcMar>
              <w:top w:w="100" w:type="dxa"/>
              <w:left w:w="100" w:type="dxa"/>
              <w:bottom w:w="100" w:type="dxa"/>
              <w:right w:w="100" w:type="dxa"/>
            </w:tcMar>
          </w:tcPr>
          <w:p w14:paraId="2F427292" w14:textId="77777777" w:rsidR="00013F0D" w:rsidRPr="001E57AD" w:rsidRDefault="00E952C3">
            <w:pPr>
              <w:spacing w:before="240" w:line="360" w:lineRule="auto"/>
              <w:jc w:val="both"/>
              <w:rPr>
                <w:rFonts w:eastAsia="Times New Roman" w:cs="Times New Roman"/>
                <w:sz w:val="26"/>
                <w:szCs w:val="26"/>
              </w:rPr>
            </w:pPr>
            <w:r w:rsidRPr="001E57AD">
              <w:rPr>
                <w:rFonts w:eastAsia="Times New Roman" w:cs="Times New Roman"/>
                <w:sz w:val="26"/>
                <w:szCs w:val="26"/>
              </w:rPr>
              <w:t>Đăng nhập thành công vào hệ thống.</w:t>
            </w:r>
          </w:p>
        </w:tc>
      </w:tr>
      <w:tr w:rsidR="00013F0D" w:rsidRPr="001E57AD" w14:paraId="3C07F527" w14:textId="77777777">
        <w:trPr>
          <w:trHeight w:val="6930"/>
        </w:trPr>
        <w:tc>
          <w:tcPr>
            <w:tcW w:w="30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48453E" w14:textId="77777777" w:rsidR="00013F0D" w:rsidRPr="001E57AD" w:rsidRDefault="00E952C3">
            <w:pPr>
              <w:spacing w:before="240" w:line="360" w:lineRule="auto"/>
              <w:jc w:val="both"/>
              <w:rPr>
                <w:rFonts w:eastAsia="Times New Roman" w:cs="Times New Roman"/>
                <w:b/>
                <w:sz w:val="26"/>
                <w:szCs w:val="26"/>
              </w:rPr>
            </w:pPr>
            <w:r w:rsidRPr="001E57AD">
              <w:rPr>
                <w:rFonts w:eastAsia="Times New Roman" w:cs="Times New Roman"/>
                <w:b/>
                <w:sz w:val="26"/>
                <w:szCs w:val="26"/>
              </w:rPr>
              <w:lastRenderedPageBreak/>
              <w:t>Kịch bản thường</w:t>
            </w:r>
          </w:p>
        </w:tc>
        <w:tc>
          <w:tcPr>
            <w:tcW w:w="6780" w:type="dxa"/>
            <w:tcBorders>
              <w:top w:val="nil"/>
              <w:left w:val="nil"/>
              <w:bottom w:val="single" w:sz="8" w:space="0" w:color="000000"/>
              <w:right w:val="single" w:sz="8" w:space="0" w:color="000000"/>
            </w:tcBorders>
            <w:tcMar>
              <w:top w:w="100" w:type="dxa"/>
              <w:left w:w="100" w:type="dxa"/>
              <w:bottom w:w="100" w:type="dxa"/>
              <w:right w:w="100" w:type="dxa"/>
            </w:tcMar>
          </w:tcPr>
          <w:p w14:paraId="39953836" w14:textId="77777777" w:rsidR="00013F0D" w:rsidRPr="001E57AD" w:rsidRDefault="00E952C3">
            <w:pPr>
              <w:numPr>
                <w:ilvl w:val="0"/>
                <w:numId w:val="34"/>
              </w:numPr>
              <w:spacing w:before="240" w:line="360" w:lineRule="auto"/>
              <w:jc w:val="both"/>
              <w:rPr>
                <w:rFonts w:eastAsia="Times New Roman" w:cs="Times New Roman"/>
                <w:sz w:val="26"/>
                <w:szCs w:val="26"/>
              </w:rPr>
            </w:pPr>
            <w:r w:rsidRPr="001E57AD">
              <w:rPr>
                <w:rFonts w:eastAsia="Times New Roman" w:cs="Times New Roman"/>
                <w:sz w:val="26"/>
                <w:szCs w:val="26"/>
              </w:rPr>
              <w:t>Từ giao diện chính hệ thống sẽ hiển thị thanh chức năng của ban giám hiệu</w:t>
            </w:r>
          </w:p>
          <w:p w14:paraId="2C9A3D8B" w14:textId="77777777" w:rsidR="00013F0D" w:rsidRPr="001E57AD" w:rsidRDefault="00E952C3">
            <w:pPr>
              <w:numPr>
                <w:ilvl w:val="0"/>
                <w:numId w:val="34"/>
              </w:numPr>
              <w:spacing w:line="360" w:lineRule="auto"/>
              <w:jc w:val="both"/>
              <w:rPr>
                <w:rFonts w:eastAsia="Times New Roman" w:cs="Times New Roman"/>
                <w:sz w:val="26"/>
                <w:szCs w:val="26"/>
              </w:rPr>
            </w:pPr>
            <w:r w:rsidRPr="001E57AD">
              <w:rPr>
                <w:rFonts w:eastAsia="Times New Roman" w:cs="Times New Roman"/>
                <w:sz w:val="26"/>
                <w:szCs w:val="26"/>
              </w:rPr>
              <w:t>Người dùng chọn chức năng “quản lý nhân sự” trên thanh chức năng.</w:t>
            </w:r>
          </w:p>
          <w:p w14:paraId="3437D3BD" w14:textId="77777777" w:rsidR="00013F0D" w:rsidRPr="001E57AD" w:rsidRDefault="00E952C3">
            <w:pPr>
              <w:numPr>
                <w:ilvl w:val="0"/>
                <w:numId w:val="34"/>
              </w:numPr>
              <w:spacing w:line="360" w:lineRule="auto"/>
              <w:jc w:val="both"/>
              <w:rPr>
                <w:rFonts w:eastAsia="Times New Roman" w:cs="Times New Roman"/>
                <w:sz w:val="26"/>
                <w:szCs w:val="26"/>
              </w:rPr>
            </w:pPr>
            <w:r w:rsidRPr="001E57AD">
              <w:rPr>
                <w:rFonts w:eastAsia="Times New Roman" w:cs="Times New Roman"/>
                <w:sz w:val="26"/>
                <w:szCs w:val="26"/>
              </w:rPr>
              <w:t>Hệ thống sẽ chuyển người dùng sang giao diện “quản lý nhân sự”.</w:t>
            </w:r>
          </w:p>
          <w:p w14:paraId="5CC2D61F" w14:textId="77777777" w:rsidR="00013F0D" w:rsidRPr="001E57AD" w:rsidRDefault="00E952C3">
            <w:pPr>
              <w:numPr>
                <w:ilvl w:val="0"/>
                <w:numId w:val="34"/>
              </w:numPr>
              <w:spacing w:line="360" w:lineRule="auto"/>
              <w:jc w:val="both"/>
              <w:rPr>
                <w:rFonts w:eastAsia="Times New Roman" w:cs="Times New Roman"/>
                <w:sz w:val="26"/>
                <w:szCs w:val="26"/>
              </w:rPr>
            </w:pPr>
            <w:r w:rsidRPr="001E57AD">
              <w:rPr>
                <w:rFonts w:eastAsia="Times New Roman" w:cs="Times New Roman"/>
                <w:sz w:val="26"/>
                <w:szCs w:val="26"/>
              </w:rPr>
              <w:t>Ở giao diện “quản lý nhân sự” hệ thống hiển thị các chức năng thêm nhân sự, xóa nhân sự, điều chỉnh nhân sự.</w:t>
            </w:r>
          </w:p>
          <w:p w14:paraId="3B8B27D4" w14:textId="254A9D02" w:rsidR="002D2A91" w:rsidRDefault="00E952C3">
            <w:pPr>
              <w:numPr>
                <w:ilvl w:val="0"/>
                <w:numId w:val="34"/>
              </w:numPr>
              <w:spacing w:line="360" w:lineRule="auto"/>
              <w:jc w:val="both"/>
              <w:rPr>
                <w:rFonts w:eastAsia="Times New Roman" w:cs="Times New Roman"/>
                <w:sz w:val="26"/>
                <w:szCs w:val="26"/>
              </w:rPr>
            </w:pPr>
            <w:r w:rsidRPr="001E57AD">
              <w:rPr>
                <w:rFonts w:eastAsia="Times New Roman" w:cs="Times New Roman"/>
                <w:sz w:val="26"/>
                <w:szCs w:val="26"/>
              </w:rPr>
              <w:t>Ban giám hiệu chọn chức năng cần thao tác.</w:t>
            </w:r>
          </w:p>
          <w:p w14:paraId="3A762514" w14:textId="2AC33891" w:rsidR="00C211DF" w:rsidRPr="00C211DF" w:rsidRDefault="00C211DF" w:rsidP="00C211DF">
            <w:pPr>
              <w:spacing w:line="360" w:lineRule="auto"/>
              <w:ind w:left="720"/>
              <w:jc w:val="both"/>
              <w:rPr>
                <w:rFonts w:eastAsia="Times New Roman" w:cs="Times New Roman"/>
                <w:i/>
                <w:iCs/>
                <w:sz w:val="26"/>
                <w:szCs w:val="26"/>
                <w:lang w:val="en-US"/>
              </w:rPr>
            </w:pPr>
            <w:r w:rsidRPr="00C211DF">
              <w:rPr>
                <w:rFonts w:eastAsia="Times New Roman" w:cs="Times New Roman"/>
                <w:i/>
                <w:iCs/>
                <w:sz w:val="26"/>
                <w:szCs w:val="26"/>
                <w:lang w:val="en-US"/>
              </w:rPr>
              <w:t>(</w:t>
            </w:r>
            <w:proofErr w:type="spellStart"/>
            <w:r w:rsidRPr="00C211DF">
              <w:rPr>
                <w:rFonts w:eastAsia="Times New Roman" w:cs="Times New Roman"/>
                <w:i/>
                <w:iCs/>
                <w:sz w:val="26"/>
                <w:szCs w:val="26"/>
                <w:lang w:val="en-US"/>
              </w:rPr>
              <w:t>Nếu</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người</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dùng</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chọn</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thêm</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nhân</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sự</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thì</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hệ</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thống</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sẽ</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rẽ</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nhánh</w:t>
            </w:r>
            <w:proofErr w:type="spellEnd"/>
            <w:r w:rsidRPr="00C211DF">
              <w:rPr>
                <w:rFonts w:eastAsia="Times New Roman" w:cs="Times New Roman"/>
                <w:i/>
                <w:iCs/>
                <w:sz w:val="26"/>
                <w:szCs w:val="26"/>
                <w:lang w:val="en-US"/>
              </w:rPr>
              <w:t xml:space="preserve"> sang </w:t>
            </w:r>
            <w:proofErr w:type="spellStart"/>
            <w:r w:rsidRPr="00C211DF">
              <w:rPr>
                <w:rFonts w:eastAsia="Times New Roman" w:cs="Times New Roman"/>
                <w:i/>
                <w:iCs/>
                <w:sz w:val="26"/>
                <w:szCs w:val="26"/>
                <w:lang w:val="en-US"/>
              </w:rPr>
              <w:t>chuỗi</w:t>
            </w:r>
            <w:proofErr w:type="spellEnd"/>
            <w:r w:rsidRPr="00C211DF">
              <w:rPr>
                <w:rFonts w:eastAsia="Times New Roman" w:cs="Times New Roman"/>
                <w:i/>
                <w:iCs/>
                <w:sz w:val="26"/>
                <w:szCs w:val="26"/>
                <w:lang w:val="en-US"/>
              </w:rPr>
              <w:t xml:space="preserve"> A1 </w:t>
            </w:r>
            <w:proofErr w:type="spellStart"/>
            <w:r w:rsidRPr="00C211DF">
              <w:rPr>
                <w:rFonts w:eastAsia="Times New Roman" w:cs="Times New Roman"/>
                <w:i/>
                <w:iCs/>
                <w:sz w:val="26"/>
                <w:szCs w:val="26"/>
                <w:lang w:val="en-US"/>
              </w:rPr>
              <w:t>của</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kịch</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bản</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thay</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thế</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Nếu</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người</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dùng</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chọn</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chức</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năng</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xóa</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nhân</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sự</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thì</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hệ</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thống</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sẽ</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rẽ</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nhánh</w:t>
            </w:r>
            <w:proofErr w:type="spellEnd"/>
            <w:r w:rsidRPr="00C211DF">
              <w:rPr>
                <w:rFonts w:eastAsia="Times New Roman" w:cs="Times New Roman"/>
                <w:i/>
                <w:iCs/>
                <w:sz w:val="26"/>
                <w:szCs w:val="26"/>
                <w:lang w:val="en-US"/>
              </w:rPr>
              <w:t xml:space="preserve"> sang </w:t>
            </w:r>
            <w:proofErr w:type="spellStart"/>
            <w:r w:rsidRPr="00C211DF">
              <w:rPr>
                <w:rFonts w:eastAsia="Times New Roman" w:cs="Times New Roman"/>
                <w:i/>
                <w:iCs/>
                <w:sz w:val="26"/>
                <w:szCs w:val="26"/>
                <w:lang w:val="en-US"/>
              </w:rPr>
              <w:t>chuỗi</w:t>
            </w:r>
            <w:proofErr w:type="spellEnd"/>
            <w:r w:rsidRPr="00C211DF">
              <w:rPr>
                <w:rFonts w:eastAsia="Times New Roman" w:cs="Times New Roman"/>
                <w:i/>
                <w:iCs/>
                <w:sz w:val="26"/>
                <w:szCs w:val="26"/>
                <w:lang w:val="en-US"/>
              </w:rPr>
              <w:t xml:space="preserve"> A2 </w:t>
            </w:r>
            <w:proofErr w:type="spellStart"/>
            <w:r w:rsidRPr="00C211DF">
              <w:rPr>
                <w:rFonts w:eastAsia="Times New Roman" w:cs="Times New Roman"/>
                <w:i/>
                <w:iCs/>
                <w:sz w:val="26"/>
                <w:szCs w:val="26"/>
                <w:lang w:val="en-US"/>
              </w:rPr>
              <w:t>của</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kịch</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bản</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thay</w:t>
            </w:r>
            <w:proofErr w:type="spellEnd"/>
            <w:r w:rsidRPr="00C211DF">
              <w:rPr>
                <w:rFonts w:eastAsia="Times New Roman" w:cs="Times New Roman"/>
                <w:i/>
                <w:iCs/>
                <w:sz w:val="26"/>
                <w:szCs w:val="26"/>
                <w:lang w:val="en-US"/>
              </w:rPr>
              <w:t xml:space="preserve"> </w:t>
            </w:r>
            <w:proofErr w:type="spellStart"/>
            <w:r w:rsidRPr="00C211DF">
              <w:rPr>
                <w:rFonts w:eastAsia="Times New Roman" w:cs="Times New Roman"/>
                <w:i/>
                <w:iCs/>
                <w:sz w:val="26"/>
                <w:szCs w:val="26"/>
                <w:lang w:val="en-US"/>
              </w:rPr>
              <w:t>thế</w:t>
            </w:r>
            <w:proofErr w:type="spellEnd"/>
            <w:r w:rsidRPr="00C211DF">
              <w:rPr>
                <w:rFonts w:eastAsia="Times New Roman" w:cs="Times New Roman"/>
                <w:i/>
                <w:iCs/>
                <w:sz w:val="26"/>
                <w:szCs w:val="26"/>
                <w:lang w:val="en-US"/>
              </w:rPr>
              <w:t>)</w:t>
            </w:r>
            <w:r>
              <w:rPr>
                <w:rFonts w:eastAsia="Times New Roman" w:cs="Times New Roman"/>
                <w:i/>
                <w:iCs/>
                <w:sz w:val="26"/>
                <w:szCs w:val="26"/>
                <w:lang w:val="en-US"/>
              </w:rPr>
              <w:t>.</w:t>
            </w:r>
          </w:p>
          <w:p w14:paraId="6112968C" w14:textId="77777777" w:rsidR="00013F0D" w:rsidRPr="001E57AD" w:rsidRDefault="00E952C3">
            <w:pPr>
              <w:numPr>
                <w:ilvl w:val="0"/>
                <w:numId w:val="34"/>
              </w:numPr>
              <w:spacing w:line="360" w:lineRule="auto"/>
              <w:jc w:val="both"/>
              <w:rPr>
                <w:rFonts w:eastAsia="Times New Roman" w:cs="Times New Roman"/>
                <w:sz w:val="26"/>
                <w:szCs w:val="26"/>
              </w:rPr>
            </w:pPr>
            <w:r w:rsidRPr="001E57AD">
              <w:rPr>
                <w:rFonts w:eastAsia="Times New Roman" w:cs="Times New Roman"/>
                <w:sz w:val="26"/>
                <w:szCs w:val="26"/>
              </w:rPr>
              <w:t>Ban giám hiệu nhập thông tin nhân sự cần thao tác.</w:t>
            </w:r>
          </w:p>
          <w:p w14:paraId="21265433" w14:textId="77777777" w:rsidR="00013F0D" w:rsidRPr="001E57AD" w:rsidRDefault="00E952C3">
            <w:pPr>
              <w:numPr>
                <w:ilvl w:val="0"/>
                <w:numId w:val="34"/>
              </w:numPr>
              <w:spacing w:line="360" w:lineRule="auto"/>
              <w:jc w:val="both"/>
              <w:rPr>
                <w:rFonts w:eastAsia="Times New Roman" w:cs="Times New Roman"/>
                <w:sz w:val="26"/>
                <w:szCs w:val="26"/>
              </w:rPr>
            </w:pPr>
            <w:r w:rsidRPr="001E57AD">
              <w:rPr>
                <w:rFonts w:eastAsia="Times New Roman" w:cs="Times New Roman"/>
                <w:sz w:val="26"/>
                <w:szCs w:val="26"/>
              </w:rPr>
              <w:t>Ban giám hiệu thực hiện các chức năng điều chỉnh, thêm và xóa thông tin nhân sự.</w:t>
            </w:r>
          </w:p>
          <w:p w14:paraId="5678EC1D" w14:textId="77777777" w:rsidR="00013F0D" w:rsidRPr="001E57AD" w:rsidRDefault="00E952C3">
            <w:pPr>
              <w:numPr>
                <w:ilvl w:val="0"/>
                <w:numId w:val="34"/>
              </w:numPr>
              <w:spacing w:line="360" w:lineRule="auto"/>
              <w:jc w:val="both"/>
              <w:rPr>
                <w:rFonts w:eastAsia="Times New Roman" w:cs="Times New Roman"/>
                <w:sz w:val="26"/>
                <w:szCs w:val="26"/>
              </w:rPr>
            </w:pPr>
            <w:r w:rsidRPr="001E57AD">
              <w:rPr>
                <w:rFonts w:eastAsia="Times New Roman" w:cs="Times New Roman"/>
                <w:sz w:val="26"/>
                <w:szCs w:val="26"/>
              </w:rPr>
              <w:t>Hệ thống chuyển người dùng về giao diện quản lý nhân sự sau khi thao tác.</w:t>
            </w:r>
          </w:p>
          <w:p w14:paraId="7806E83A" w14:textId="77777777" w:rsidR="00013F0D" w:rsidRPr="001E57AD" w:rsidRDefault="00E952C3">
            <w:pPr>
              <w:numPr>
                <w:ilvl w:val="0"/>
                <w:numId w:val="34"/>
              </w:numPr>
              <w:spacing w:line="360" w:lineRule="auto"/>
              <w:jc w:val="both"/>
              <w:rPr>
                <w:rFonts w:eastAsia="Times New Roman" w:cs="Times New Roman"/>
                <w:sz w:val="26"/>
                <w:szCs w:val="26"/>
              </w:rPr>
            </w:pPr>
            <w:r w:rsidRPr="001E57AD">
              <w:rPr>
                <w:rFonts w:eastAsia="Times New Roman" w:cs="Times New Roman"/>
                <w:sz w:val="26"/>
                <w:szCs w:val="26"/>
              </w:rPr>
              <w:t>Kết thúc sự kiện.</w:t>
            </w:r>
          </w:p>
        </w:tc>
      </w:tr>
      <w:tr w:rsidR="00013F0D" w:rsidRPr="001E57AD" w14:paraId="20B17F66" w14:textId="77777777">
        <w:trPr>
          <w:trHeight w:val="3125"/>
        </w:trPr>
        <w:tc>
          <w:tcPr>
            <w:tcW w:w="30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54AB38" w14:textId="77777777" w:rsidR="00013F0D" w:rsidRPr="001E57AD" w:rsidRDefault="00E952C3">
            <w:pPr>
              <w:spacing w:before="240" w:line="360" w:lineRule="auto"/>
              <w:jc w:val="both"/>
              <w:rPr>
                <w:rFonts w:eastAsia="Times New Roman" w:cs="Times New Roman"/>
                <w:b/>
                <w:sz w:val="26"/>
                <w:szCs w:val="26"/>
              </w:rPr>
            </w:pPr>
            <w:r w:rsidRPr="001E57AD">
              <w:rPr>
                <w:rFonts w:eastAsia="Times New Roman" w:cs="Times New Roman"/>
                <w:b/>
                <w:sz w:val="26"/>
                <w:szCs w:val="26"/>
              </w:rPr>
              <w:t>Kịch bản thay thế</w:t>
            </w:r>
          </w:p>
        </w:tc>
        <w:tc>
          <w:tcPr>
            <w:tcW w:w="6780" w:type="dxa"/>
            <w:tcBorders>
              <w:top w:val="nil"/>
              <w:left w:val="nil"/>
              <w:bottom w:val="single" w:sz="8" w:space="0" w:color="000000"/>
              <w:right w:val="single" w:sz="8" w:space="0" w:color="000000"/>
            </w:tcBorders>
            <w:tcMar>
              <w:top w:w="100" w:type="dxa"/>
              <w:left w:w="100" w:type="dxa"/>
              <w:bottom w:w="100" w:type="dxa"/>
              <w:right w:w="100" w:type="dxa"/>
            </w:tcMar>
          </w:tcPr>
          <w:p w14:paraId="033932DA" w14:textId="77777777" w:rsidR="00013F0D" w:rsidRPr="001E57AD" w:rsidRDefault="00E952C3">
            <w:pPr>
              <w:spacing w:before="240" w:line="240" w:lineRule="auto"/>
              <w:jc w:val="both"/>
              <w:rPr>
                <w:rFonts w:eastAsia="Times New Roman" w:cs="Times New Roman"/>
                <w:sz w:val="26"/>
                <w:szCs w:val="26"/>
              </w:rPr>
            </w:pPr>
            <w:r w:rsidRPr="001E57AD">
              <w:rPr>
                <w:rFonts w:eastAsia="Times New Roman" w:cs="Times New Roman"/>
                <w:sz w:val="26"/>
                <w:szCs w:val="26"/>
              </w:rPr>
              <w:t>A1-Ban giám hiệu chọn chức năng thêm nhân sự.</w:t>
            </w:r>
          </w:p>
          <w:p w14:paraId="44608ED1" w14:textId="77777777" w:rsidR="00013F0D" w:rsidRPr="001E57AD" w:rsidRDefault="00E952C3">
            <w:pPr>
              <w:spacing w:before="240" w:line="240" w:lineRule="auto"/>
              <w:jc w:val="both"/>
              <w:rPr>
                <w:rFonts w:eastAsia="Times New Roman" w:cs="Times New Roman"/>
                <w:sz w:val="26"/>
                <w:szCs w:val="26"/>
              </w:rPr>
            </w:pPr>
            <w:r w:rsidRPr="001E57AD">
              <w:rPr>
                <w:rFonts w:eastAsia="Times New Roman" w:cs="Times New Roman"/>
                <w:sz w:val="26"/>
                <w:szCs w:val="26"/>
              </w:rPr>
              <w:t>Chuỗi A1 bắt đầu ở bước 5 của kịch bản thường.</w:t>
            </w:r>
          </w:p>
          <w:p w14:paraId="4753B58E" w14:textId="77777777" w:rsidR="00013F0D" w:rsidRPr="001E57AD" w:rsidRDefault="00E952C3">
            <w:pPr>
              <w:numPr>
                <w:ilvl w:val="0"/>
                <w:numId w:val="35"/>
              </w:numPr>
              <w:spacing w:before="240" w:line="240" w:lineRule="auto"/>
              <w:jc w:val="both"/>
              <w:rPr>
                <w:rFonts w:eastAsia="Times New Roman" w:cs="Times New Roman"/>
                <w:sz w:val="26"/>
                <w:szCs w:val="26"/>
              </w:rPr>
            </w:pPr>
            <w:r w:rsidRPr="001E57AD">
              <w:rPr>
                <w:rFonts w:eastAsia="Times New Roman" w:cs="Times New Roman"/>
                <w:sz w:val="26"/>
                <w:szCs w:val="26"/>
              </w:rPr>
              <w:t>Ban giám hiệu chọn chức năng thêm nhân sự.</w:t>
            </w:r>
          </w:p>
          <w:p w14:paraId="7168D9F5" w14:textId="77777777" w:rsidR="00013F0D" w:rsidRPr="001E57AD" w:rsidRDefault="00E952C3">
            <w:pPr>
              <w:numPr>
                <w:ilvl w:val="0"/>
                <w:numId w:val="35"/>
              </w:numPr>
              <w:spacing w:line="240" w:lineRule="auto"/>
              <w:jc w:val="both"/>
              <w:rPr>
                <w:rFonts w:eastAsia="Times New Roman" w:cs="Times New Roman"/>
                <w:sz w:val="26"/>
                <w:szCs w:val="26"/>
              </w:rPr>
            </w:pPr>
            <w:r w:rsidRPr="001E57AD">
              <w:rPr>
                <w:rFonts w:eastAsia="Times New Roman" w:cs="Times New Roman"/>
                <w:sz w:val="26"/>
                <w:szCs w:val="26"/>
              </w:rPr>
              <w:t>Ban giám hiệu nhập thông tin nhân sự cần thêm vào.</w:t>
            </w:r>
          </w:p>
          <w:p w14:paraId="5E7E6FE2" w14:textId="77777777" w:rsidR="00013F0D" w:rsidRPr="001E57AD" w:rsidRDefault="00E952C3">
            <w:pPr>
              <w:numPr>
                <w:ilvl w:val="0"/>
                <w:numId w:val="35"/>
              </w:numPr>
              <w:spacing w:line="240" w:lineRule="auto"/>
              <w:jc w:val="both"/>
              <w:rPr>
                <w:rFonts w:eastAsia="Times New Roman" w:cs="Times New Roman"/>
                <w:sz w:val="26"/>
                <w:szCs w:val="26"/>
              </w:rPr>
            </w:pPr>
            <w:r w:rsidRPr="001E57AD">
              <w:rPr>
                <w:rFonts w:eastAsia="Times New Roman" w:cs="Times New Roman"/>
                <w:sz w:val="26"/>
                <w:szCs w:val="26"/>
              </w:rPr>
              <w:t>Ban giám hiệu chọn lưu nhân sự vừa thêm vào.</w:t>
            </w:r>
          </w:p>
          <w:p w14:paraId="33970FE3" w14:textId="77777777" w:rsidR="00013F0D" w:rsidRPr="001E57AD" w:rsidRDefault="00E952C3">
            <w:pPr>
              <w:spacing w:before="240" w:line="240" w:lineRule="auto"/>
              <w:jc w:val="both"/>
              <w:rPr>
                <w:rFonts w:eastAsia="Times New Roman" w:cs="Times New Roman"/>
                <w:sz w:val="26"/>
                <w:szCs w:val="26"/>
              </w:rPr>
            </w:pPr>
            <w:r w:rsidRPr="001E57AD">
              <w:rPr>
                <w:rFonts w:eastAsia="Times New Roman" w:cs="Times New Roman"/>
                <w:sz w:val="26"/>
                <w:szCs w:val="26"/>
              </w:rPr>
              <w:t>Quay lại bước 5 ở kịch bản thường</w:t>
            </w:r>
          </w:p>
          <w:p w14:paraId="454948B0" w14:textId="77777777" w:rsidR="00013F0D" w:rsidRPr="001E57AD" w:rsidRDefault="00E952C3">
            <w:pPr>
              <w:spacing w:before="240" w:line="240" w:lineRule="auto"/>
              <w:jc w:val="both"/>
              <w:rPr>
                <w:rFonts w:eastAsia="Times New Roman" w:cs="Times New Roman"/>
                <w:sz w:val="26"/>
                <w:szCs w:val="26"/>
              </w:rPr>
            </w:pPr>
            <w:r w:rsidRPr="001E57AD">
              <w:rPr>
                <w:rFonts w:eastAsia="Times New Roman" w:cs="Times New Roman"/>
                <w:sz w:val="26"/>
                <w:szCs w:val="26"/>
              </w:rPr>
              <w:t>A2-Ban giám hiệu chọn chức năng xóa nhân sự.</w:t>
            </w:r>
          </w:p>
          <w:p w14:paraId="27765DE2" w14:textId="77777777" w:rsidR="00013F0D" w:rsidRPr="001E57AD" w:rsidRDefault="00E952C3">
            <w:pPr>
              <w:spacing w:before="240" w:line="240" w:lineRule="auto"/>
              <w:jc w:val="both"/>
              <w:rPr>
                <w:rFonts w:eastAsia="Times New Roman" w:cs="Times New Roman"/>
                <w:sz w:val="26"/>
                <w:szCs w:val="26"/>
              </w:rPr>
            </w:pPr>
            <w:r w:rsidRPr="001E57AD">
              <w:rPr>
                <w:rFonts w:eastAsia="Times New Roman" w:cs="Times New Roman"/>
                <w:sz w:val="26"/>
                <w:szCs w:val="26"/>
              </w:rPr>
              <w:t>Chuỗi A2 bắt đầu ở bước 5 của kịch bản thường.</w:t>
            </w:r>
          </w:p>
          <w:p w14:paraId="02FC67B2" w14:textId="77777777" w:rsidR="00013F0D" w:rsidRPr="001E57AD" w:rsidRDefault="00E952C3">
            <w:pPr>
              <w:numPr>
                <w:ilvl w:val="0"/>
                <w:numId w:val="36"/>
              </w:numPr>
              <w:spacing w:before="240" w:line="240" w:lineRule="auto"/>
              <w:jc w:val="both"/>
              <w:rPr>
                <w:rFonts w:eastAsia="Times New Roman" w:cs="Times New Roman"/>
                <w:sz w:val="26"/>
                <w:szCs w:val="26"/>
              </w:rPr>
            </w:pPr>
            <w:r w:rsidRPr="001E57AD">
              <w:rPr>
                <w:rFonts w:eastAsia="Times New Roman" w:cs="Times New Roman"/>
                <w:sz w:val="26"/>
                <w:szCs w:val="26"/>
              </w:rPr>
              <w:t>Ban giám hiệu chọn chức năng xóa nhân sự.</w:t>
            </w:r>
          </w:p>
          <w:p w14:paraId="2822BACF" w14:textId="77777777" w:rsidR="00013F0D" w:rsidRPr="001E57AD" w:rsidRDefault="00E952C3">
            <w:pPr>
              <w:numPr>
                <w:ilvl w:val="0"/>
                <w:numId w:val="36"/>
              </w:numPr>
              <w:spacing w:line="240" w:lineRule="auto"/>
              <w:jc w:val="both"/>
              <w:rPr>
                <w:rFonts w:eastAsia="Times New Roman" w:cs="Times New Roman"/>
                <w:sz w:val="26"/>
                <w:szCs w:val="26"/>
              </w:rPr>
            </w:pPr>
            <w:r w:rsidRPr="001E57AD">
              <w:rPr>
                <w:rFonts w:eastAsia="Times New Roman" w:cs="Times New Roman"/>
                <w:sz w:val="26"/>
                <w:szCs w:val="26"/>
              </w:rPr>
              <w:t>Ban giám hiệu chọn nhận sự cần xóa.</w:t>
            </w:r>
          </w:p>
          <w:p w14:paraId="576551F2" w14:textId="77777777" w:rsidR="00013F0D" w:rsidRPr="001E57AD" w:rsidRDefault="00E952C3">
            <w:pPr>
              <w:numPr>
                <w:ilvl w:val="0"/>
                <w:numId w:val="36"/>
              </w:numPr>
              <w:spacing w:line="240" w:lineRule="auto"/>
              <w:jc w:val="both"/>
              <w:rPr>
                <w:rFonts w:eastAsia="Times New Roman" w:cs="Times New Roman"/>
                <w:sz w:val="26"/>
                <w:szCs w:val="26"/>
              </w:rPr>
            </w:pPr>
            <w:r w:rsidRPr="001E57AD">
              <w:rPr>
                <w:rFonts w:eastAsia="Times New Roman" w:cs="Times New Roman"/>
                <w:sz w:val="26"/>
                <w:szCs w:val="26"/>
              </w:rPr>
              <w:lastRenderedPageBreak/>
              <w:t>Ban giám hiệu chọn xóa nhân sự.</w:t>
            </w:r>
          </w:p>
          <w:p w14:paraId="65058AFA" w14:textId="77777777" w:rsidR="00013F0D" w:rsidRPr="001E57AD" w:rsidRDefault="00E952C3">
            <w:pPr>
              <w:spacing w:before="240" w:line="240" w:lineRule="auto"/>
              <w:jc w:val="both"/>
              <w:rPr>
                <w:rFonts w:eastAsia="Times New Roman" w:cs="Times New Roman"/>
                <w:sz w:val="26"/>
                <w:szCs w:val="26"/>
              </w:rPr>
            </w:pPr>
            <w:r w:rsidRPr="001E57AD">
              <w:rPr>
                <w:rFonts w:eastAsia="Times New Roman" w:cs="Times New Roman"/>
                <w:sz w:val="26"/>
                <w:szCs w:val="26"/>
              </w:rPr>
              <w:t>Quay lại bước 5 ở kịch bản thường.</w:t>
            </w:r>
          </w:p>
        </w:tc>
      </w:tr>
      <w:tr w:rsidR="00013F0D" w:rsidRPr="001E57AD" w14:paraId="08C99133" w14:textId="77777777">
        <w:trPr>
          <w:trHeight w:val="995"/>
        </w:trPr>
        <w:tc>
          <w:tcPr>
            <w:tcW w:w="30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9DA58E" w14:textId="77777777" w:rsidR="00013F0D" w:rsidRPr="001E57AD" w:rsidRDefault="00E952C3">
            <w:pPr>
              <w:spacing w:before="240" w:line="360" w:lineRule="auto"/>
              <w:jc w:val="both"/>
              <w:rPr>
                <w:rFonts w:eastAsia="Times New Roman" w:cs="Times New Roman"/>
                <w:b/>
                <w:sz w:val="26"/>
                <w:szCs w:val="26"/>
              </w:rPr>
            </w:pPr>
            <w:r w:rsidRPr="001E57AD">
              <w:rPr>
                <w:rFonts w:eastAsia="Times New Roman" w:cs="Times New Roman"/>
                <w:b/>
                <w:sz w:val="26"/>
                <w:szCs w:val="26"/>
              </w:rPr>
              <w:lastRenderedPageBreak/>
              <w:t>Kết quả</w:t>
            </w:r>
          </w:p>
        </w:tc>
        <w:tc>
          <w:tcPr>
            <w:tcW w:w="6780" w:type="dxa"/>
            <w:tcBorders>
              <w:top w:val="nil"/>
              <w:left w:val="nil"/>
              <w:bottom w:val="single" w:sz="8" w:space="0" w:color="000000"/>
              <w:right w:val="single" w:sz="8" w:space="0" w:color="000000"/>
            </w:tcBorders>
            <w:tcMar>
              <w:top w:w="100" w:type="dxa"/>
              <w:left w:w="100" w:type="dxa"/>
              <w:bottom w:w="100" w:type="dxa"/>
              <w:right w:w="100" w:type="dxa"/>
            </w:tcMar>
          </w:tcPr>
          <w:p w14:paraId="03E52503" w14:textId="77777777" w:rsidR="00013F0D" w:rsidRPr="001E57AD" w:rsidRDefault="00E952C3">
            <w:pPr>
              <w:spacing w:before="240" w:line="360" w:lineRule="auto"/>
              <w:jc w:val="both"/>
              <w:rPr>
                <w:rFonts w:eastAsia="Times New Roman" w:cs="Times New Roman"/>
                <w:sz w:val="26"/>
                <w:szCs w:val="26"/>
              </w:rPr>
            </w:pPr>
            <w:r w:rsidRPr="001E57AD">
              <w:rPr>
                <w:rFonts w:eastAsia="Times New Roman" w:cs="Times New Roman"/>
                <w:sz w:val="26"/>
                <w:szCs w:val="26"/>
              </w:rPr>
              <w:t>Thực hiện thao tác quản lý tài khoản cá nhân.</w:t>
            </w:r>
          </w:p>
        </w:tc>
      </w:tr>
    </w:tbl>
    <w:p w14:paraId="37D41257" w14:textId="77777777" w:rsidR="00013F0D" w:rsidRPr="001E57AD" w:rsidRDefault="00013F0D">
      <w:pPr>
        <w:rPr>
          <w:rFonts w:cs="Times New Roman"/>
          <w:sz w:val="26"/>
          <w:szCs w:val="26"/>
        </w:rPr>
      </w:pPr>
    </w:p>
    <w:p w14:paraId="5DD07203" w14:textId="0D094431" w:rsidR="00013F0D" w:rsidRPr="001E57AD" w:rsidRDefault="00692F18">
      <w:pPr>
        <w:pStyle w:val="Heading3"/>
      </w:pPr>
      <w:bookmarkStart w:id="286" w:name="_q566pspbeu6z" w:colFirst="0" w:colLast="0"/>
      <w:bookmarkEnd w:id="286"/>
      <w:r>
        <w:rPr>
          <w:lang w:val="en-US"/>
        </w:rPr>
        <w:t xml:space="preserve"> </w:t>
      </w:r>
      <w:bookmarkStart w:id="287" w:name="_Toc119444973"/>
      <w:r w:rsidR="00E952C3" w:rsidRPr="001E57AD">
        <w:t>Use case “Sổ liên lạc điện tử”</w:t>
      </w:r>
      <w:bookmarkEnd w:id="287"/>
      <w:r w:rsidR="00E952C3" w:rsidRPr="001E57AD">
        <w:t xml:space="preserve"> </w:t>
      </w:r>
    </w:p>
    <w:p w14:paraId="20B2D833" w14:textId="7CE70596" w:rsidR="00013F0D" w:rsidRPr="006C2F7D" w:rsidRDefault="00E952C3" w:rsidP="006A5B1D">
      <w:pPr>
        <w:ind w:firstLine="720"/>
        <w:rPr>
          <w:rFonts w:cs="Times New Roman"/>
          <w:szCs w:val="28"/>
        </w:rPr>
      </w:pPr>
      <w:r w:rsidRPr="006C2F7D">
        <w:rPr>
          <w:rFonts w:cs="Times New Roman"/>
          <w:szCs w:val="28"/>
        </w:rPr>
        <w:t>Chức năng “Sổ liên lạc điện tử” là một trong những chức năng của actor Phụ Huynh</w:t>
      </w:r>
      <w:r w:rsidR="006C2F7D" w:rsidRPr="006C2F7D">
        <w:rPr>
          <w:rFonts w:cs="Times New Roman"/>
          <w:szCs w:val="28"/>
          <w:lang w:val="en-US"/>
        </w:rPr>
        <w:t xml:space="preserve"> </w:t>
      </w:r>
      <w:proofErr w:type="spellStart"/>
      <w:r w:rsidR="006C2F7D" w:rsidRPr="006C2F7D">
        <w:rPr>
          <w:rFonts w:cs="Times New Roman"/>
          <w:szCs w:val="28"/>
          <w:lang w:val="en-US"/>
        </w:rPr>
        <w:t>được</w:t>
      </w:r>
      <w:proofErr w:type="spellEnd"/>
      <w:r w:rsidR="006C2F7D" w:rsidRPr="006C2F7D">
        <w:rPr>
          <w:rFonts w:cs="Times New Roman"/>
          <w:szCs w:val="28"/>
          <w:lang w:val="en-US"/>
        </w:rPr>
        <w:t xml:space="preserve"> </w:t>
      </w:r>
      <w:proofErr w:type="spellStart"/>
      <w:r w:rsidR="006C2F7D" w:rsidRPr="006C2F7D">
        <w:rPr>
          <w:rFonts w:cs="Times New Roman"/>
          <w:szCs w:val="28"/>
          <w:lang w:val="en-US"/>
        </w:rPr>
        <w:t>thể</w:t>
      </w:r>
      <w:proofErr w:type="spellEnd"/>
      <w:r w:rsidR="006C2F7D" w:rsidRPr="006C2F7D">
        <w:rPr>
          <w:rFonts w:cs="Times New Roman"/>
          <w:szCs w:val="28"/>
          <w:lang w:val="en-US"/>
        </w:rPr>
        <w:t xml:space="preserve"> </w:t>
      </w:r>
      <w:proofErr w:type="spellStart"/>
      <w:r w:rsidR="006C2F7D" w:rsidRPr="006C2F7D">
        <w:rPr>
          <w:rFonts w:cs="Times New Roman"/>
          <w:szCs w:val="28"/>
          <w:lang w:val="en-US"/>
        </w:rPr>
        <w:t>hiện</w:t>
      </w:r>
      <w:proofErr w:type="spellEnd"/>
      <w:r w:rsidR="006C2F7D" w:rsidRPr="006C2F7D">
        <w:rPr>
          <w:rFonts w:cs="Times New Roman"/>
          <w:szCs w:val="28"/>
          <w:lang w:val="en-US"/>
        </w:rPr>
        <w:t xml:space="preserve"> </w:t>
      </w:r>
      <w:proofErr w:type="spellStart"/>
      <w:r w:rsidR="006C2F7D" w:rsidRPr="006C2F7D">
        <w:rPr>
          <w:rFonts w:cs="Times New Roman"/>
          <w:szCs w:val="28"/>
          <w:lang w:val="en-US"/>
        </w:rPr>
        <w:t>trong</w:t>
      </w:r>
      <w:proofErr w:type="spellEnd"/>
      <w:r w:rsidR="006C2F7D" w:rsidRPr="006C2F7D">
        <w:rPr>
          <w:rFonts w:cs="Times New Roman"/>
          <w:szCs w:val="28"/>
          <w:lang w:val="en-US"/>
        </w:rPr>
        <w:t xml:space="preserve"> </w:t>
      </w:r>
      <w:r w:rsidR="006C2F7D" w:rsidRPr="006C2F7D">
        <w:rPr>
          <w:rFonts w:cs="Times New Roman"/>
          <w:szCs w:val="28"/>
          <w:lang w:val="en-US"/>
        </w:rPr>
        <w:fldChar w:fldCharType="begin"/>
      </w:r>
      <w:r w:rsidR="006C2F7D" w:rsidRPr="006C2F7D">
        <w:rPr>
          <w:rFonts w:cs="Times New Roman"/>
          <w:szCs w:val="28"/>
          <w:lang w:val="en-US"/>
        </w:rPr>
        <w:instrText xml:space="preserve"> REF _Ref118850600 \h </w:instrText>
      </w:r>
      <w:r w:rsidR="006C2F7D">
        <w:rPr>
          <w:rFonts w:cs="Times New Roman"/>
          <w:szCs w:val="28"/>
          <w:lang w:val="en-US"/>
        </w:rPr>
        <w:instrText xml:space="preserve"> \* MERGEFORMAT </w:instrText>
      </w:r>
      <w:r w:rsidR="006C2F7D" w:rsidRPr="006C2F7D">
        <w:rPr>
          <w:rFonts w:cs="Times New Roman"/>
          <w:szCs w:val="28"/>
          <w:lang w:val="en-US"/>
        </w:rPr>
      </w:r>
      <w:r w:rsidR="006C2F7D" w:rsidRPr="006C2F7D">
        <w:rPr>
          <w:rFonts w:cs="Times New Roman"/>
          <w:szCs w:val="28"/>
          <w:lang w:val="en-US"/>
        </w:rPr>
        <w:fldChar w:fldCharType="separate"/>
      </w:r>
      <w:r w:rsidR="00A97CFA" w:rsidRPr="00A97CFA">
        <w:rPr>
          <w:szCs w:val="28"/>
        </w:rPr>
        <w:t xml:space="preserve">Hình </w:t>
      </w:r>
      <w:r w:rsidR="00A97CFA" w:rsidRPr="00A97CFA">
        <w:rPr>
          <w:noProof/>
          <w:szCs w:val="28"/>
        </w:rPr>
        <w:t>2.7</w:t>
      </w:r>
      <w:r w:rsidR="006C2F7D" w:rsidRPr="006C2F7D">
        <w:rPr>
          <w:rFonts w:cs="Times New Roman"/>
          <w:szCs w:val="28"/>
          <w:lang w:val="en-US"/>
        </w:rPr>
        <w:fldChar w:fldCharType="end"/>
      </w:r>
      <w:r w:rsidRPr="006C2F7D">
        <w:rPr>
          <w:rFonts w:cs="Times New Roman"/>
          <w:szCs w:val="28"/>
        </w:rPr>
        <w:t xml:space="preserve">. Nó cho phép phụ huynh xem thời khóa biểu và kết quả học tập của học sinh.Các thông tin cụ thể của chức năng này bào gồm các kịch bản sử dụng được mô tả cụ thể trong </w:t>
      </w:r>
      <w:r w:rsidR="006C2F7D">
        <w:rPr>
          <w:rFonts w:cs="Times New Roman"/>
          <w:b/>
          <w:szCs w:val="28"/>
        </w:rPr>
        <w:fldChar w:fldCharType="begin"/>
      </w:r>
      <w:r w:rsidR="006C2F7D">
        <w:rPr>
          <w:rFonts w:cs="Times New Roman"/>
          <w:szCs w:val="28"/>
        </w:rPr>
        <w:instrText xml:space="preserve"> REF _Ref118856139 \h </w:instrText>
      </w:r>
      <w:r w:rsidR="006C2F7D">
        <w:rPr>
          <w:rFonts w:cs="Times New Roman"/>
          <w:b/>
          <w:szCs w:val="28"/>
        </w:rPr>
      </w:r>
      <w:r w:rsidR="006C2F7D">
        <w:rPr>
          <w:rFonts w:cs="Times New Roman"/>
          <w:b/>
          <w:szCs w:val="28"/>
        </w:rPr>
        <w:fldChar w:fldCharType="separate"/>
      </w:r>
      <w:r w:rsidR="00A97CFA">
        <w:t xml:space="preserve">Bảng </w:t>
      </w:r>
      <w:r w:rsidR="00A97CFA">
        <w:rPr>
          <w:noProof/>
        </w:rPr>
        <w:t>2</w:t>
      </w:r>
      <w:r w:rsidR="00A97CFA">
        <w:t>.</w:t>
      </w:r>
      <w:r w:rsidR="00A97CFA">
        <w:rPr>
          <w:noProof/>
        </w:rPr>
        <w:t>17</w:t>
      </w:r>
      <w:r w:rsidR="006C2F7D">
        <w:rPr>
          <w:rFonts w:cs="Times New Roman"/>
          <w:b/>
          <w:szCs w:val="28"/>
        </w:rPr>
        <w:fldChar w:fldCharType="end"/>
      </w:r>
      <w:r w:rsidRPr="006C2F7D">
        <w:rPr>
          <w:rFonts w:cs="Times New Roman"/>
          <w:i/>
          <w:szCs w:val="28"/>
        </w:rPr>
        <w:t xml:space="preserve"> </w:t>
      </w:r>
      <w:r w:rsidRPr="006C2F7D">
        <w:rPr>
          <w:rFonts w:cs="Times New Roman"/>
          <w:szCs w:val="28"/>
        </w:rPr>
        <w:t>bên dưới.</w:t>
      </w:r>
    </w:p>
    <w:p w14:paraId="081CE0B7" w14:textId="77777777" w:rsidR="00013F0D" w:rsidRPr="001E57AD" w:rsidRDefault="00013F0D">
      <w:pPr>
        <w:rPr>
          <w:rFonts w:cs="Times New Roman"/>
          <w:sz w:val="26"/>
          <w:szCs w:val="26"/>
        </w:rPr>
      </w:pPr>
    </w:p>
    <w:p w14:paraId="3025BDC7" w14:textId="63619226" w:rsidR="00692F18" w:rsidRDefault="00692F18" w:rsidP="00BE4F8B">
      <w:pPr>
        <w:pStyle w:val="Caption"/>
      </w:pPr>
      <w:bookmarkStart w:id="288" w:name="_Ref118856139"/>
      <w:bookmarkStart w:id="289" w:name="_Toc119445056"/>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2</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17</w:t>
      </w:r>
      <w:r w:rsidR="005018C1">
        <w:rPr>
          <w:noProof/>
        </w:rPr>
        <w:fldChar w:fldCharType="end"/>
      </w:r>
      <w:bookmarkEnd w:id="288"/>
      <w:r w:rsidR="00AE7E99">
        <w:t xml:space="preserve">: </w:t>
      </w:r>
      <w:proofErr w:type="spellStart"/>
      <w:r w:rsidR="00AE7E99">
        <w:t>Mô</w:t>
      </w:r>
      <w:proofErr w:type="spellEnd"/>
      <w:r w:rsidR="00AE7E99">
        <w:t xml:space="preserve"> </w:t>
      </w:r>
      <w:proofErr w:type="spellStart"/>
      <w:r w:rsidR="00AE7E99">
        <w:t>tả</w:t>
      </w:r>
      <w:proofErr w:type="spellEnd"/>
      <w:r w:rsidR="00AE7E99">
        <w:t xml:space="preserve"> use case “</w:t>
      </w:r>
      <w:proofErr w:type="spellStart"/>
      <w:r w:rsidR="00AE7E99">
        <w:t>Sổ</w:t>
      </w:r>
      <w:proofErr w:type="spellEnd"/>
      <w:r w:rsidR="00AE7E99">
        <w:t xml:space="preserve"> </w:t>
      </w:r>
      <w:proofErr w:type="spellStart"/>
      <w:r w:rsidR="00AE7E99">
        <w:t>liên</w:t>
      </w:r>
      <w:proofErr w:type="spellEnd"/>
      <w:r w:rsidR="00AE7E99">
        <w:t xml:space="preserve"> </w:t>
      </w:r>
      <w:proofErr w:type="spellStart"/>
      <w:r w:rsidR="00AE7E99">
        <w:t>lạc</w:t>
      </w:r>
      <w:proofErr w:type="spellEnd"/>
      <w:r w:rsidR="00AE7E99">
        <w:t xml:space="preserve"> </w:t>
      </w:r>
      <w:proofErr w:type="spellStart"/>
      <w:r w:rsidR="00AE7E99">
        <w:t>điện</w:t>
      </w:r>
      <w:proofErr w:type="spellEnd"/>
      <w:r w:rsidR="00AE7E99">
        <w:t xml:space="preserve"> </w:t>
      </w:r>
      <w:proofErr w:type="spellStart"/>
      <w:r w:rsidR="00AE7E99">
        <w:t>tử</w:t>
      </w:r>
      <w:proofErr w:type="spellEnd"/>
      <w:r w:rsidR="00AE7E99">
        <w:t>”</w:t>
      </w:r>
      <w:bookmarkEnd w:id="289"/>
    </w:p>
    <w:tbl>
      <w:tblPr>
        <w:tblStyle w:val="Style25"/>
        <w:tblW w:w="98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235"/>
        <w:gridCol w:w="7575"/>
      </w:tblGrid>
      <w:tr w:rsidR="00013F0D" w:rsidRPr="001E57AD" w14:paraId="5D8AF0D6" w14:textId="77777777">
        <w:tc>
          <w:tcPr>
            <w:tcW w:w="2235" w:type="dxa"/>
            <w:shd w:val="clear" w:color="auto" w:fill="auto"/>
            <w:tcMar>
              <w:top w:w="100" w:type="dxa"/>
              <w:left w:w="100" w:type="dxa"/>
              <w:bottom w:w="100" w:type="dxa"/>
              <w:right w:w="100" w:type="dxa"/>
            </w:tcMar>
          </w:tcPr>
          <w:p w14:paraId="56E58B32" w14:textId="77777777" w:rsidR="00013F0D" w:rsidRPr="001E57AD" w:rsidRDefault="00E952C3">
            <w:pPr>
              <w:widowControl w:val="0"/>
              <w:spacing w:line="240" w:lineRule="auto"/>
              <w:rPr>
                <w:rFonts w:cs="Times New Roman"/>
                <w:sz w:val="26"/>
                <w:szCs w:val="26"/>
              </w:rPr>
            </w:pPr>
            <w:r w:rsidRPr="001E57AD">
              <w:rPr>
                <w:rFonts w:eastAsia="Times New Roman" w:cs="Times New Roman"/>
                <w:b/>
                <w:sz w:val="26"/>
                <w:szCs w:val="26"/>
              </w:rPr>
              <w:t>Tên use case</w:t>
            </w:r>
          </w:p>
        </w:tc>
        <w:tc>
          <w:tcPr>
            <w:tcW w:w="7575" w:type="dxa"/>
            <w:shd w:val="clear" w:color="auto" w:fill="auto"/>
            <w:tcMar>
              <w:top w:w="100" w:type="dxa"/>
              <w:left w:w="100" w:type="dxa"/>
              <w:bottom w:w="100" w:type="dxa"/>
              <w:right w:w="100" w:type="dxa"/>
            </w:tcMar>
          </w:tcPr>
          <w:p w14:paraId="3F19D847" w14:textId="77777777" w:rsidR="00013F0D" w:rsidRPr="001E57AD" w:rsidRDefault="00E952C3">
            <w:pPr>
              <w:widowControl w:val="0"/>
              <w:spacing w:line="240" w:lineRule="auto"/>
              <w:rPr>
                <w:rFonts w:cs="Times New Roman"/>
                <w:sz w:val="26"/>
                <w:szCs w:val="26"/>
              </w:rPr>
            </w:pPr>
            <w:r w:rsidRPr="001E57AD">
              <w:rPr>
                <w:rFonts w:cs="Times New Roman"/>
                <w:sz w:val="26"/>
                <w:szCs w:val="26"/>
              </w:rPr>
              <w:t>“Sổ liên lạc điện tử”</w:t>
            </w:r>
          </w:p>
        </w:tc>
      </w:tr>
      <w:tr w:rsidR="00013F0D" w:rsidRPr="001E57AD" w14:paraId="733C8AC9" w14:textId="77777777">
        <w:tc>
          <w:tcPr>
            <w:tcW w:w="2235" w:type="dxa"/>
            <w:shd w:val="clear" w:color="auto" w:fill="auto"/>
            <w:tcMar>
              <w:top w:w="100" w:type="dxa"/>
              <w:left w:w="100" w:type="dxa"/>
              <w:bottom w:w="100" w:type="dxa"/>
              <w:right w:w="100" w:type="dxa"/>
            </w:tcMar>
          </w:tcPr>
          <w:p w14:paraId="364621CD" w14:textId="77777777" w:rsidR="00013F0D" w:rsidRPr="001E57AD" w:rsidRDefault="00E952C3">
            <w:pPr>
              <w:widowControl w:val="0"/>
              <w:spacing w:line="240" w:lineRule="auto"/>
              <w:rPr>
                <w:rFonts w:cs="Times New Roman"/>
                <w:sz w:val="26"/>
                <w:szCs w:val="26"/>
              </w:rPr>
            </w:pPr>
            <w:r w:rsidRPr="001E57AD">
              <w:rPr>
                <w:rFonts w:eastAsia="Times New Roman" w:cs="Times New Roman"/>
                <w:sz w:val="26"/>
                <w:szCs w:val="26"/>
              </w:rPr>
              <w:t>Tóm tắt use case</w:t>
            </w:r>
          </w:p>
        </w:tc>
        <w:tc>
          <w:tcPr>
            <w:tcW w:w="7575" w:type="dxa"/>
            <w:shd w:val="clear" w:color="auto" w:fill="auto"/>
            <w:tcMar>
              <w:top w:w="100" w:type="dxa"/>
              <w:left w:w="100" w:type="dxa"/>
              <w:bottom w:w="100" w:type="dxa"/>
              <w:right w:w="100" w:type="dxa"/>
            </w:tcMar>
          </w:tcPr>
          <w:p w14:paraId="3B8B8A11" w14:textId="77777777" w:rsidR="00013F0D" w:rsidRPr="001E57AD" w:rsidRDefault="00E952C3">
            <w:pPr>
              <w:widowControl w:val="0"/>
              <w:spacing w:line="240" w:lineRule="auto"/>
              <w:rPr>
                <w:rFonts w:cs="Times New Roman"/>
                <w:sz w:val="26"/>
                <w:szCs w:val="26"/>
              </w:rPr>
            </w:pPr>
            <w:r w:rsidRPr="001E57AD">
              <w:rPr>
                <w:rFonts w:cs="Times New Roman"/>
                <w:sz w:val="26"/>
                <w:szCs w:val="26"/>
              </w:rPr>
              <w:t>Giúp phụ huynh theo dõi quá trình học tập của học sinh.</w:t>
            </w:r>
          </w:p>
        </w:tc>
      </w:tr>
      <w:tr w:rsidR="00013F0D" w:rsidRPr="001E57AD" w14:paraId="25F57B21" w14:textId="77777777">
        <w:tc>
          <w:tcPr>
            <w:tcW w:w="2235" w:type="dxa"/>
            <w:shd w:val="clear" w:color="auto" w:fill="auto"/>
            <w:tcMar>
              <w:top w:w="100" w:type="dxa"/>
              <w:left w:w="100" w:type="dxa"/>
              <w:bottom w:w="100" w:type="dxa"/>
              <w:right w:w="100" w:type="dxa"/>
            </w:tcMar>
          </w:tcPr>
          <w:p w14:paraId="74A52E56" w14:textId="77777777" w:rsidR="00013F0D" w:rsidRPr="001E57AD" w:rsidRDefault="00E952C3">
            <w:pPr>
              <w:widowControl w:val="0"/>
              <w:spacing w:line="240" w:lineRule="auto"/>
              <w:rPr>
                <w:rFonts w:cs="Times New Roman"/>
                <w:sz w:val="26"/>
                <w:szCs w:val="26"/>
              </w:rPr>
            </w:pPr>
            <w:r w:rsidRPr="001E57AD">
              <w:rPr>
                <w:rFonts w:eastAsia="Times New Roman" w:cs="Times New Roman"/>
                <w:sz w:val="26"/>
                <w:szCs w:val="26"/>
              </w:rPr>
              <w:t>Actor</w:t>
            </w:r>
          </w:p>
        </w:tc>
        <w:tc>
          <w:tcPr>
            <w:tcW w:w="7575" w:type="dxa"/>
            <w:shd w:val="clear" w:color="auto" w:fill="auto"/>
            <w:tcMar>
              <w:top w:w="100" w:type="dxa"/>
              <w:left w:w="100" w:type="dxa"/>
              <w:bottom w:w="100" w:type="dxa"/>
              <w:right w:w="100" w:type="dxa"/>
            </w:tcMar>
          </w:tcPr>
          <w:p w14:paraId="7FEF9A0A" w14:textId="77777777" w:rsidR="00013F0D" w:rsidRPr="001E57AD" w:rsidRDefault="00E952C3">
            <w:pPr>
              <w:widowControl w:val="0"/>
              <w:spacing w:line="240" w:lineRule="auto"/>
              <w:rPr>
                <w:rFonts w:cs="Times New Roman"/>
                <w:sz w:val="26"/>
                <w:szCs w:val="26"/>
              </w:rPr>
            </w:pPr>
            <w:r w:rsidRPr="001E57AD">
              <w:rPr>
                <w:rFonts w:cs="Times New Roman"/>
                <w:sz w:val="26"/>
                <w:szCs w:val="26"/>
              </w:rPr>
              <w:t>Phụ huynh</w:t>
            </w:r>
          </w:p>
        </w:tc>
      </w:tr>
      <w:tr w:rsidR="00013F0D" w:rsidRPr="001E57AD" w14:paraId="3786E7D0" w14:textId="77777777">
        <w:tc>
          <w:tcPr>
            <w:tcW w:w="2235" w:type="dxa"/>
            <w:shd w:val="clear" w:color="auto" w:fill="auto"/>
            <w:tcMar>
              <w:top w:w="100" w:type="dxa"/>
              <w:left w:w="100" w:type="dxa"/>
              <w:bottom w:w="100" w:type="dxa"/>
              <w:right w:w="100" w:type="dxa"/>
            </w:tcMar>
          </w:tcPr>
          <w:p w14:paraId="55816074" w14:textId="77777777" w:rsidR="00013F0D" w:rsidRPr="001E57AD" w:rsidRDefault="00E952C3">
            <w:pPr>
              <w:widowControl w:val="0"/>
              <w:spacing w:line="240" w:lineRule="auto"/>
              <w:rPr>
                <w:rFonts w:cs="Times New Roman"/>
                <w:sz w:val="26"/>
                <w:szCs w:val="26"/>
              </w:rPr>
            </w:pPr>
            <w:r w:rsidRPr="001E57AD">
              <w:rPr>
                <w:rFonts w:eastAsia="Times New Roman" w:cs="Times New Roman"/>
                <w:sz w:val="26"/>
                <w:szCs w:val="26"/>
              </w:rPr>
              <w:t>Ngày tạo</w:t>
            </w:r>
          </w:p>
        </w:tc>
        <w:tc>
          <w:tcPr>
            <w:tcW w:w="7575" w:type="dxa"/>
            <w:shd w:val="clear" w:color="auto" w:fill="auto"/>
            <w:tcMar>
              <w:top w:w="100" w:type="dxa"/>
              <w:left w:w="100" w:type="dxa"/>
              <w:bottom w:w="100" w:type="dxa"/>
              <w:right w:w="100" w:type="dxa"/>
            </w:tcMar>
          </w:tcPr>
          <w:p w14:paraId="5F5E1635" w14:textId="77777777" w:rsidR="00013F0D" w:rsidRPr="001E57AD" w:rsidRDefault="00E952C3">
            <w:pPr>
              <w:widowControl w:val="0"/>
              <w:spacing w:line="240" w:lineRule="auto"/>
              <w:rPr>
                <w:rFonts w:cs="Times New Roman"/>
                <w:sz w:val="26"/>
                <w:szCs w:val="26"/>
              </w:rPr>
            </w:pPr>
            <w:r w:rsidRPr="001E57AD">
              <w:rPr>
                <w:rFonts w:cs="Times New Roman"/>
                <w:sz w:val="26"/>
                <w:szCs w:val="26"/>
              </w:rPr>
              <w:t>10/10/2022</w:t>
            </w:r>
          </w:p>
        </w:tc>
      </w:tr>
      <w:tr w:rsidR="00013F0D" w:rsidRPr="001E57AD" w14:paraId="5FEA5C34" w14:textId="77777777">
        <w:tc>
          <w:tcPr>
            <w:tcW w:w="2235" w:type="dxa"/>
            <w:shd w:val="clear" w:color="auto" w:fill="auto"/>
            <w:tcMar>
              <w:top w:w="100" w:type="dxa"/>
              <w:left w:w="100" w:type="dxa"/>
              <w:bottom w:w="100" w:type="dxa"/>
              <w:right w:w="100" w:type="dxa"/>
            </w:tcMar>
          </w:tcPr>
          <w:p w14:paraId="4D77FA5E" w14:textId="77777777" w:rsidR="00013F0D" w:rsidRPr="001E57AD" w:rsidRDefault="00E952C3">
            <w:pPr>
              <w:widowControl w:val="0"/>
              <w:spacing w:line="240" w:lineRule="auto"/>
              <w:rPr>
                <w:rFonts w:cs="Times New Roman"/>
                <w:sz w:val="26"/>
                <w:szCs w:val="26"/>
              </w:rPr>
            </w:pPr>
            <w:r w:rsidRPr="001E57AD">
              <w:rPr>
                <w:rFonts w:eastAsia="Times New Roman" w:cs="Times New Roman"/>
                <w:sz w:val="26"/>
                <w:szCs w:val="26"/>
              </w:rPr>
              <w:t>Ngày cập nhật</w:t>
            </w:r>
          </w:p>
        </w:tc>
        <w:tc>
          <w:tcPr>
            <w:tcW w:w="7575" w:type="dxa"/>
            <w:shd w:val="clear" w:color="auto" w:fill="auto"/>
            <w:tcMar>
              <w:top w:w="100" w:type="dxa"/>
              <w:left w:w="100" w:type="dxa"/>
              <w:bottom w:w="100" w:type="dxa"/>
              <w:right w:w="100" w:type="dxa"/>
            </w:tcMar>
          </w:tcPr>
          <w:p w14:paraId="0ECCBFE5" w14:textId="77777777" w:rsidR="00013F0D" w:rsidRPr="001E57AD" w:rsidRDefault="00E952C3">
            <w:pPr>
              <w:widowControl w:val="0"/>
              <w:spacing w:line="240" w:lineRule="auto"/>
              <w:rPr>
                <w:rFonts w:cs="Times New Roman"/>
                <w:sz w:val="26"/>
                <w:szCs w:val="26"/>
              </w:rPr>
            </w:pPr>
            <w:r w:rsidRPr="001E57AD">
              <w:rPr>
                <w:rFonts w:cs="Times New Roman"/>
                <w:sz w:val="26"/>
                <w:szCs w:val="26"/>
              </w:rPr>
              <w:t>28/10/2022</w:t>
            </w:r>
          </w:p>
        </w:tc>
      </w:tr>
      <w:tr w:rsidR="00013F0D" w:rsidRPr="001E57AD" w14:paraId="5413EAEA" w14:textId="77777777">
        <w:tc>
          <w:tcPr>
            <w:tcW w:w="2235" w:type="dxa"/>
            <w:shd w:val="clear" w:color="auto" w:fill="auto"/>
            <w:tcMar>
              <w:top w:w="100" w:type="dxa"/>
              <w:left w:w="100" w:type="dxa"/>
              <w:bottom w:w="100" w:type="dxa"/>
              <w:right w:w="100" w:type="dxa"/>
            </w:tcMar>
          </w:tcPr>
          <w:p w14:paraId="3CE01095" w14:textId="77777777" w:rsidR="00013F0D" w:rsidRPr="001E57AD" w:rsidRDefault="00E952C3">
            <w:pPr>
              <w:widowControl w:val="0"/>
              <w:spacing w:line="240" w:lineRule="auto"/>
              <w:rPr>
                <w:rFonts w:cs="Times New Roman"/>
                <w:sz w:val="26"/>
                <w:szCs w:val="26"/>
              </w:rPr>
            </w:pPr>
            <w:r w:rsidRPr="001E57AD">
              <w:rPr>
                <w:rFonts w:eastAsia="Times New Roman" w:cs="Times New Roman"/>
                <w:sz w:val="26"/>
                <w:szCs w:val="26"/>
              </w:rPr>
              <w:t>Version</w:t>
            </w:r>
          </w:p>
        </w:tc>
        <w:tc>
          <w:tcPr>
            <w:tcW w:w="7575" w:type="dxa"/>
            <w:shd w:val="clear" w:color="auto" w:fill="auto"/>
            <w:tcMar>
              <w:top w:w="100" w:type="dxa"/>
              <w:left w:w="100" w:type="dxa"/>
              <w:bottom w:w="100" w:type="dxa"/>
              <w:right w:w="100" w:type="dxa"/>
            </w:tcMar>
          </w:tcPr>
          <w:p w14:paraId="7AE8E7DC" w14:textId="77777777" w:rsidR="00013F0D" w:rsidRPr="001E57AD" w:rsidRDefault="00E952C3">
            <w:pPr>
              <w:widowControl w:val="0"/>
              <w:spacing w:line="240" w:lineRule="auto"/>
              <w:rPr>
                <w:rFonts w:cs="Times New Roman"/>
                <w:sz w:val="26"/>
                <w:szCs w:val="26"/>
              </w:rPr>
            </w:pPr>
            <w:r w:rsidRPr="001E57AD">
              <w:rPr>
                <w:rFonts w:cs="Times New Roman"/>
                <w:sz w:val="26"/>
                <w:szCs w:val="26"/>
              </w:rPr>
              <w:t>1.1</w:t>
            </w:r>
          </w:p>
        </w:tc>
      </w:tr>
      <w:tr w:rsidR="00013F0D" w:rsidRPr="001E57AD" w14:paraId="7CA8AA33" w14:textId="77777777">
        <w:tc>
          <w:tcPr>
            <w:tcW w:w="2235" w:type="dxa"/>
            <w:shd w:val="clear" w:color="auto" w:fill="auto"/>
            <w:tcMar>
              <w:top w:w="100" w:type="dxa"/>
              <w:left w:w="100" w:type="dxa"/>
              <w:bottom w:w="100" w:type="dxa"/>
              <w:right w:w="100" w:type="dxa"/>
            </w:tcMar>
          </w:tcPr>
          <w:p w14:paraId="1B2806ED" w14:textId="77777777" w:rsidR="00013F0D" w:rsidRPr="001E57AD" w:rsidRDefault="00E952C3">
            <w:pPr>
              <w:widowControl w:val="0"/>
              <w:spacing w:line="240" w:lineRule="auto"/>
              <w:rPr>
                <w:rFonts w:cs="Times New Roman"/>
                <w:sz w:val="26"/>
                <w:szCs w:val="26"/>
              </w:rPr>
            </w:pPr>
            <w:r w:rsidRPr="001E57AD">
              <w:rPr>
                <w:rFonts w:cs="Times New Roman"/>
                <w:sz w:val="26"/>
                <w:szCs w:val="26"/>
              </w:rPr>
              <w:t>Chịu trách nhiệm</w:t>
            </w:r>
          </w:p>
        </w:tc>
        <w:tc>
          <w:tcPr>
            <w:tcW w:w="7575" w:type="dxa"/>
            <w:shd w:val="clear" w:color="auto" w:fill="auto"/>
            <w:tcMar>
              <w:top w:w="100" w:type="dxa"/>
              <w:left w:w="100" w:type="dxa"/>
              <w:bottom w:w="100" w:type="dxa"/>
              <w:right w:w="100" w:type="dxa"/>
            </w:tcMar>
          </w:tcPr>
          <w:p w14:paraId="699E657F" w14:textId="77777777" w:rsidR="00013F0D" w:rsidRPr="001E57AD" w:rsidRDefault="00E952C3">
            <w:pPr>
              <w:widowControl w:val="0"/>
              <w:spacing w:line="240" w:lineRule="auto"/>
              <w:rPr>
                <w:rFonts w:cs="Times New Roman"/>
                <w:sz w:val="26"/>
                <w:szCs w:val="26"/>
              </w:rPr>
            </w:pPr>
            <w:r w:rsidRPr="001E57AD">
              <w:rPr>
                <w:rFonts w:cs="Times New Roman"/>
                <w:sz w:val="26"/>
                <w:szCs w:val="26"/>
              </w:rPr>
              <w:t>Nguyễn Trọng Tính</w:t>
            </w:r>
          </w:p>
        </w:tc>
      </w:tr>
      <w:tr w:rsidR="00013F0D" w:rsidRPr="001E57AD" w14:paraId="52C2896A" w14:textId="77777777">
        <w:tc>
          <w:tcPr>
            <w:tcW w:w="2235" w:type="dxa"/>
            <w:shd w:val="clear" w:color="auto" w:fill="auto"/>
            <w:tcMar>
              <w:top w:w="100" w:type="dxa"/>
              <w:left w:w="100" w:type="dxa"/>
              <w:bottom w:w="100" w:type="dxa"/>
              <w:right w:w="100" w:type="dxa"/>
            </w:tcMar>
          </w:tcPr>
          <w:p w14:paraId="6D966A66" w14:textId="77777777" w:rsidR="00013F0D" w:rsidRPr="001E57AD" w:rsidRDefault="00E952C3">
            <w:pPr>
              <w:widowControl w:val="0"/>
              <w:spacing w:line="240" w:lineRule="auto"/>
              <w:rPr>
                <w:rFonts w:cs="Times New Roman"/>
                <w:sz w:val="26"/>
                <w:szCs w:val="26"/>
              </w:rPr>
            </w:pPr>
            <w:r w:rsidRPr="001E57AD">
              <w:rPr>
                <w:rFonts w:cs="Times New Roman"/>
                <w:sz w:val="26"/>
                <w:szCs w:val="26"/>
              </w:rPr>
              <w:t>Điều kiện tiên quyết</w:t>
            </w:r>
          </w:p>
        </w:tc>
        <w:tc>
          <w:tcPr>
            <w:tcW w:w="7575" w:type="dxa"/>
            <w:shd w:val="clear" w:color="auto" w:fill="auto"/>
            <w:tcMar>
              <w:top w:w="100" w:type="dxa"/>
              <w:left w:w="100" w:type="dxa"/>
              <w:bottom w:w="100" w:type="dxa"/>
              <w:right w:w="100" w:type="dxa"/>
            </w:tcMar>
          </w:tcPr>
          <w:p w14:paraId="3E7CBF45" w14:textId="77777777" w:rsidR="00013F0D" w:rsidRPr="001E57AD" w:rsidRDefault="00E952C3">
            <w:pPr>
              <w:widowControl w:val="0"/>
              <w:spacing w:line="240" w:lineRule="auto"/>
              <w:rPr>
                <w:rFonts w:cs="Times New Roman"/>
                <w:sz w:val="26"/>
                <w:szCs w:val="26"/>
              </w:rPr>
            </w:pPr>
            <w:r w:rsidRPr="001E57AD">
              <w:rPr>
                <w:rFonts w:cs="Times New Roman"/>
                <w:sz w:val="26"/>
                <w:szCs w:val="26"/>
              </w:rPr>
              <w:t>Phụ huynh phải đăng nhập vào hệ thống bằng tài khoản đã được cấp.</w:t>
            </w:r>
          </w:p>
        </w:tc>
      </w:tr>
      <w:tr w:rsidR="00013F0D" w:rsidRPr="001E57AD" w14:paraId="2EC1DDF1" w14:textId="77777777">
        <w:tc>
          <w:tcPr>
            <w:tcW w:w="2235" w:type="dxa"/>
            <w:shd w:val="clear" w:color="auto" w:fill="auto"/>
            <w:tcMar>
              <w:top w:w="100" w:type="dxa"/>
              <w:left w:w="100" w:type="dxa"/>
              <w:bottom w:w="100" w:type="dxa"/>
              <w:right w:w="100" w:type="dxa"/>
            </w:tcMar>
          </w:tcPr>
          <w:p w14:paraId="0C1E8F10" w14:textId="77777777" w:rsidR="00013F0D" w:rsidRPr="001E57AD" w:rsidRDefault="00E952C3">
            <w:pPr>
              <w:widowControl w:val="0"/>
              <w:spacing w:line="240" w:lineRule="auto"/>
              <w:rPr>
                <w:rFonts w:cs="Times New Roman"/>
                <w:sz w:val="26"/>
                <w:szCs w:val="26"/>
              </w:rPr>
            </w:pPr>
            <w:r w:rsidRPr="001E57AD">
              <w:rPr>
                <w:rFonts w:cs="Times New Roman"/>
                <w:sz w:val="26"/>
                <w:szCs w:val="26"/>
              </w:rPr>
              <w:t>Kịch bản thường</w:t>
            </w:r>
          </w:p>
        </w:tc>
        <w:tc>
          <w:tcPr>
            <w:tcW w:w="7575" w:type="dxa"/>
            <w:shd w:val="clear" w:color="auto" w:fill="auto"/>
            <w:tcMar>
              <w:top w:w="100" w:type="dxa"/>
              <w:left w:w="100" w:type="dxa"/>
              <w:bottom w:w="100" w:type="dxa"/>
              <w:right w:w="100" w:type="dxa"/>
            </w:tcMar>
          </w:tcPr>
          <w:p w14:paraId="0B630D57" w14:textId="77777777" w:rsidR="00013F0D" w:rsidRPr="001E57AD" w:rsidRDefault="00E952C3">
            <w:pPr>
              <w:widowControl w:val="0"/>
              <w:numPr>
                <w:ilvl w:val="0"/>
                <w:numId w:val="37"/>
              </w:numPr>
              <w:spacing w:line="240" w:lineRule="auto"/>
              <w:rPr>
                <w:rFonts w:cs="Times New Roman"/>
                <w:sz w:val="26"/>
                <w:szCs w:val="26"/>
              </w:rPr>
            </w:pPr>
            <w:r w:rsidRPr="001E57AD">
              <w:rPr>
                <w:rFonts w:cs="Times New Roman"/>
                <w:sz w:val="26"/>
                <w:szCs w:val="26"/>
              </w:rPr>
              <w:t>Phụ huynh đăng nhập thành công vào hệ thống</w:t>
            </w:r>
          </w:p>
          <w:p w14:paraId="720382BE" w14:textId="77777777" w:rsidR="00013F0D" w:rsidRPr="001E57AD" w:rsidRDefault="00E952C3">
            <w:pPr>
              <w:widowControl w:val="0"/>
              <w:numPr>
                <w:ilvl w:val="0"/>
                <w:numId w:val="37"/>
              </w:numPr>
              <w:spacing w:line="240" w:lineRule="auto"/>
              <w:rPr>
                <w:rFonts w:cs="Times New Roman"/>
                <w:sz w:val="26"/>
                <w:szCs w:val="26"/>
              </w:rPr>
            </w:pPr>
            <w:r w:rsidRPr="001E57AD">
              <w:rPr>
                <w:rFonts w:cs="Times New Roman"/>
                <w:sz w:val="26"/>
                <w:szCs w:val="26"/>
              </w:rPr>
              <w:t>Hệ thống hiển thị đầy đủ các chức năng của phụ huynh.</w:t>
            </w:r>
          </w:p>
          <w:p w14:paraId="0BBB9F73" w14:textId="77777777" w:rsidR="00013F0D" w:rsidRPr="001E57AD" w:rsidRDefault="00E952C3">
            <w:pPr>
              <w:widowControl w:val="0"/>
              <w:numPr>
                <w:ilvl w:val="0"/>
                <w:numId w:val="37"/>
              </w:numPr>
              <w:spacing w:line="240" w:lineRule="auto"/>
              <w:rPr>
                <w:rFonts w:cs="Times New Roman"/>
                <w:sz w:val="26"/>
                <w:szCs w:val="26"/>
              </w:rPr>
            </w:pPr>
            <w:r w:rsidRPr="001E57AD">
              <w:rPr>
                <w:rFonts w:cs="Times New Roman"/>
                <w:sz w:val="26"/>
                <w:szCs w:val="26"/>
              </w:rPr>
              <w:t>Phụ huynh chọn vào chức năng sổ liên lạc điện tử</w:t>
            </w:r>
          </w:p>
          <w:p w14:paraId="37E0ABF6" w14:textId="2AAE6697" w:rsidR="00013F0D" w:rsidRDefault="00E952C3">
            <w:pPr>
              <w:widowControl w:val="0"/>
              <w:numPr>
                <w:ilvl w:val="0"/>
                <w:numId w:val="37"/>
              </w:numPr>
              <w:spacing w:line="240" w:lineRule="auto"/>
              <w:rPr>
                <w:rFonts w:cs="Times New Roman"/>
                <w:sz w:val="26"/>
                <w:szCs w:val="26"/>
              </w:rPr>
            </w:pPr>
            <w:r w:rsidRPr="001E57AD">
              <w:rPr>
                <w:rFonts w:cs="Times New Roman"/>
                <w:sz w:val="26"/>
                <w:szCs w:val="26"/>
              </w:rPr>
              <w:lastRenderedPageBreak/>
              <w:t>Hệ thống sẽ hiển thị giao diện cho phép người dùng sử dụng các tính năng: xem thời khóa biểu và xem kết quả học tập</w:t>
            </w:r>
          </w:p>
          <w:p w14:paraId="7FA27ECD" w14:textId="36C7D6FA" w:rsidR="001276D0" w:rsidRPr="001276D0" w:rsidRDefault="001276D0" w:rsidP="001276D0">
            <w:pPr>
              <w:widowControl w:val="0"/>
              <w:spacing w:line="240" w:lineRule="auto"/>
              <w:ind w:left="720"/>
              <w:rPr>
                <w:rFonts w:cs="Times New Roman"/>
                <w:i/>
                <w:iCs/>
                <w:sz w:val="26"/>
                <w:szCs w:val="26"/>
                <w:lang w:val="en-US"/>
              </w:rPr>
            </w:pPr>
            <w:r w:rsidRPr="001276D0">
              <w:rPr>
                <w:rFonts w:cs="Times New Roman"/>
                <w:i/>
                <w:iCs/>
                <w:sz w:val="26"/>
                <w:szCs w:val="26"/>
                <w:lang w:val="en-US"/>
              </w:rPr>
              <w:t>(</w:t>
            </w:r>
            <w:proofErr w:type="spellStart"/>
            <w:r w:rsidRPr="001276D0">
              <w:rPr>
                <w:rFonts w:cs="Times New Roman"/>
                <w:i/>
                <w:iCs/>
                <w:sz w:val="26"/>
                <w:szCs w:val="26"/>
                <w:lang w:val="en-US"/>
              </w:rPr>
              <w:t>Nếu</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người</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dùng</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chọn</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tính</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năng</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thời</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khóa</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biểu</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thì</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hệ</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thống</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sẽ</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rẽ</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nhánh</w:t>
            </w:r>
            <w:proofErr w:type="spellEnd"/>
            <w:r w:rsidRPr="001276D0">
              <w:rPr>
                <w:rFonts w:cs="Times New Roman"/>
                <w:i/>
                <w:iCs/>
                <w:sz w:val="26"/>
                <w:szCs w:val="26"/>
                <w:lang w:val="en-US"/>
              </w:rPr>
              <w:t xml:space="preserve"> sang A1 </w:t>
            </w:r>
            <w:proofErr w:type="spellStart"/>
            <w:r w:rsidRPr="001276D0">
              <w:rPr>
                <w:rFonts w:cs="Times New Roman"/>
                <w:i/>
                <w:iCs/>
                <w:sz w:val="26"/>
                <w:szCs w:val="26"/>
                <w:lang w:val="en-US"/>
              </w:rPr>
              <w:t>của</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kịch</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bản</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thay</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thế</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Nếu</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người</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dùng</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chọn</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tính</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năng</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kết</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quả</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học</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tập</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thì</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hệ</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thống</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sẽ</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rẽ</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nhánh</w:t>
            </w:r>
            <w:proofErr w:type="spellEnd"/>
            <w:r w:rsidRPr="001276D0">
              <w:rPr>
                <w:rFonts w:cs="Times New Roman"/>
                <w:i/>
                <w:iCs/>
                <w:sz w:val="26"/>
                <w:szCs w:val="26"/>
                <w:lang w:val="en-US"/>
              </w:rPr>
              <w:t xml:space="preserve"> sang </w:t>
            </w:r>
            <w:proofErr w:type="spellStart"/>
            <w:r w:rsidRPr="001276D0">
              <w:rPr>
                <w:rFonts w:cs="Times New Roman"/>
                <w:i/>
                <w:iCs/>
                <w:sz w:val="26"/>
                <w:szCs w:val="26"/>
                <w:lang w:val="en-US"/>
              </w:rPr>
              <w:t>chuỗi</w:t>
            </w:r>
            <w:proofErr w:type="spellEnd"/>
            <w:r w:rsidRPr="001276D0">
              <w:rPr>
                <w:rFonts w:cs="Times New Roman"/>
                <w:i/>
                <w:iCs/>
                <w:sz w:val="26"/>
                <w:szCs w:val="26"/>
                <w:lang w:val="en-US"/>
              </w:rPr>
              <w:t xml:space="preserve"> A2 </w:t>
            </w:r>
            <w:proofErr w:type="spellStart"/>
            <w:r w:rsidRPr="001276D0">
              <w:rPr>
                <w:rFonts w:cs="Times New Roman"/>
                <w:i/>
                <w:iCs/>
                <w:sz w:val="26"/>
                <w:szCs w:val="26"/>
                <w:lang w:val="en-US"/>
              </w:rPr>
              <w:t>của</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kịch</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bản</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thay</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thế</w:t>
            </w:r>
            <w:proofErr w:type="spellEnd"/>
            <w:r w:rsidRPr="001276D0">
              <w:rPr>
                <w:rFonts w:cs="Times New Roman"/>
                <w:i/>
                <w:iCs/>
                <w:sz w:val="26"/>
                <w:szCs w:val="26"/>
                <w:lang w:val="en-US"/>
              </w:rPr>
              <w:t>).</w:t>
            </w:r>
          </w:p>
          <w:p w14:paraId="02E8C30B" w14:textId="77777777" w:rsidR="00013F0D" w:rsidRPr="001E57AD" w:rsidRDefault="00E952C3">
            <w:pPr>
              <w:widowControl w:val="0"/>
              <w:numPr>
                <w:ilvl w:val="0"/>
                <w:numId w:val="37"/>
              </w:numPr>
              <w:spacing w:line="240" w:lineRule="auto"/>
              <w:rPr>
                <w:rFonts w:cs="Times New Roman"/>
                <w:sz w:val="26"/>
                <w:szCs w:val="26"/>
              </w:rPr>
            </w:pPr>
            <w:r w:rsidRPr="001E57AD">
              <w:rPr>
                <w:rFonts w:cs="Times New Roman"/>
                <w:sz w:val="26"/>
                <w:szCs w:val="26"/>
              </w:rPr>
              <w:t>Kết thúc sự kiện.</w:t>
            </w:r>
          </w:p>
          <w:p w14:paraId="368F33C5" w14:textId="77777777" w:rsidR="00013F0D" w:rsidRPr="001E57AD" w:rsidRDefault="00013F0D">
            <w:pPr>
              <w:widowControl w:val="0"/>
              <w:spacing w:line="240" w:lineRule="auto"/>
              <w:rPr>
                <w:rFonts w:cs="Times New Roman"/>
                <w:sz w:val="26"/>
                <w:szCs w:val="26"/>
              </w:rPr>
            </w:pPr>
          </w:p>
        </w:tc>
      </w:tr>
      <w:tr w:rsidR="00013F0D" w:rsidRPr="001E57AD" w14:paraId="4D719127" w14:textId="77777777">
        <w:tc>
          <w:tcPr>
            <w:tcW w:w="2235" w:type="dxa"/>
            <w:shd w:val="clear" w:color="auto" w:fill="auto"/>
            <w:tcMar>
              <w:top w:w="100" w:type="dxa"/>
              <w:left w:w="100" w:type="dxa"/>
              <w:bottom w:w="100" w:type="dxa"/>
              <w:right w:w="100" w:type="dxa"/>
            </w:tcMar>
          </w:tcPr>
          <w:p w14:paraId="5E6C3B12" w14:textId="77777777" w:rsidR="00013F0D" w:rsidRPr="001E57AD" w:rsidRDefault="00E952C3">
            <w:pPr>
              <w:widowControl w:val="0"/>
              <w:spacing w:line="240" w:lineRule="auto"/>
              <w:rPr>
                <w:rFonts w:eastAsia="Times New Roman" w:cs="Times New Roman"/>
                <w:sz w:val="26"/>
                <w:szCs w:val="26"/>
              </w:rPr>
            </w:pPr>
            <w:r w:rsidRPr="001E57AD">
              <w:rPr>
                <w:rFonts w:cs="Times New Roman"/>
                <w:sz w:val="26"/>
                <w:szCs w:val="26"/>
              </w:rPr>
              <w:lastRenderedPageBreak/>
              <w:t>Kịch bản thay thế</w:t>
            </w:r>
          </w:p>
        </w:tc>
        <w:tc>
          <w:tcPr>
            <w:tcW w:w="7575" w:type="dxa"/>
            <w:shd w:val="clear" w:color="auto" w:fill="auto"/>
            <w:tcMar>
              <w:top w:w="100" w:type="dxa"/>
              <w:left w:w="100" w:type="dxa"/>
              <w:bottom w:w="100" w:type="dxa"/>
              <w:right w:w="100" w:type="dxa"/>
            </w:tcMar>
          </w:tcPr>
          <w:p w14:paraId="48FE78A2" w14:textId="77777777" w:rsidR="00A97CFA" w:rsidRPr="00A97CFA" w:rsidRDefault="00A97CFA" w:rsidP="00A97CFA">
            <w:pPr>
              <w:pStyle w:val="NormalWeb"/>
              <w:spacing w:before="0" w:beforeAutospacing="0" w:after="0" w:afterAutospacing="0"/>
            </w:pPr>
            <w:r w:rsidRPr="00A97CFA">
              <w:rPr>
                <w:color w:val="000000"/>
                <w:sz w:val="26"/>
                <w:szCs w:val="26"/>
              </w:rPr>
              <w:t xml:space="preserve">A1-Phụ </w:t>
            </w:r>
            <w:proofErr w:type="spellStart"/>
            <w:r w:rsidRPr="00A97CFA">
              <w:rPr>
                <w:color w:val="000000"/>
                <w:sz w:val="26"/>
                <w:szCs w:val="26"/>
              </w:rPr>
              <w:t>huynh</w:t>
            </w:r>
            <w:proofErr w:type="spellEnd"/>
            <w:r w:rsidRPr="00A97CFA">
              <w:rPr>
                <w:color w:val="000000"/>
                <w:sz w:val="26"/>
                <w:szCs w:val="26"/>
              </w:rPr>
              <w:t xml:space="preserve"> </w:t>
            </w:r>
            <w:proofErr w:type="spellStart"/>
            <w:r w:rsidRPr="00A97CFA">
              <w:rPr>
                <w:color w:val="000000"/>
                <w:sz w:val="26"/>
                <w:szCs w:val="26"/>
              </w:rPr>
              <w:t>chọn</w:t>
            </w:r>
            <w:proofErr w:type="spellEnd"/>
            <w:r w:rsidRPr="00A97CFA">
              <w:rPr>
                <w:color w:val="000000"/>
                <w:sz w:val="26"/>
                <w:szCs w:val="26"/>
              </w:rPr>
              <w:t xml:space="preserve"> </w:t>
            </w:r>
            <w:proofErr w:type="spellStart"/>
            <w:r w:rsidRPr="00A97CFA">
              <w:rPr>
                <w:color w:val="000000"/>
                <w:sz w:val="26"/>
                <w:szCs w:val="26"/>
              </w:rPr>
              <w:t>vào</w:t>
            </w:r>
            <w:proofErr w:type="spellEnd"/>
            <w:r w:rsidRPr="00A97CFA">
              <w:rPr>
                <w:color w:val="000000"/>
                <w:sz w:val="26"/>
                <w:szCs w:val="26"/>
              </w:rPr>
              <w:t xml:space="preserve"> </w:t>
            </w:r>
            <w:proofErr w:type="spellStart"/>
            <w:r w:rsidRPr="00A97CFA">
              <w:rPr>
                <w:color w:val="000000"/>
                <w:sz w:val="26"/>
                <w:szCs w:val="26"/>
              </w:rPr>
              <w:t>tính</w:t>
            </w:r>
            <w:proofErr w:type="spellEnd"/>
            <w:r w:rsidRPr="00A97CFA">
              <w:rPr>
                <w:color w:val="000000"/>
                <w:sz w:val="26"/>
                <w:szCs w:val="26"/>
              </w:rPr>
              <w:t xml:space="preserve"> </w:t>
            </w:r>
            <w:proofErr w:type="spellStart"/>
            <w:r w:rsidRPr="00A97CFA">
              <w:rPr>
                <w:color w:val="000000"/>
                <w:sz w:val="26"/>
                <w:szCs w:val="26"/>
              </w:rPr>
              <w:t>năng</w:t>
            </w:r>
            <w:proofErr w:type="spellEnd"/>
            <w:r w:rsidRPr="00A97CFA">
              <w:rPr>
                <w:color w:val="000000"/>
                <w:sz w:val="26"/>
                <w:szCs w:val="26"/>
              </w:rPr>
              <w:t xml:space="preserve"> </w:t>
            </w:r>
            <w:proofErr w:type="spellStart"/>
            <w:r w:rsidRPr="00A97CFA">
              <w:rPr>
                <w:color w:val="000000"/>
                <w:sz w:val="26"/>
                <w:szCs w:val="26"/>
              </w:rPr>
              <w:t>thời</w:t>
            </w:r>
            <w:proofErr w:type="spellEnd"/>
            <w:r w:rsidRPr="00A97CFA">
              <w:rPr>
                <w:color w:val="000000"/>
                <w:sz w:val="26"/>
                <w:szCs w:val="26"/>
              </w:rPr>
              <w:t xml:space="preserve"> </w:t>
            </w:r>
            <w:proofErr w:type="spellStart"/>
            <w:r w:rsidRPr="00A97CFA">
              <w:rPr>
                <w:color w:val="000000"/>
                <w:sz w:val="26"/>
                <w:szCs w:val="26"/>
              </w:rPr>
              <w:t>khóa</w:t>
            </w:r>
            <w:proofErr w:type="spellEnd"/>
            <w:r w:rsidRPr="00A97CFA">
              <w:rPr>
                <w:color w:val="000000"/>
                <w:sz w:val="26"/>
                <w:szCs w:val="26"/>
              </w:rPr>
              <w:t xml:space="preserve"> </w:t>
            </w:r>
            <w:proofErr w:type="spellStart"/>
            <w:r w:rsidRPr="00A97CFA">
              <w:rPr>
                <w:color w:val="000000"/>
                <w:sz w:val="26"/>
                <w:szCs w:val="26"/>
              </w:rPr>
              <w:t>biểu</w:t>
            </w:r>
            <w:proofErr w:type="spellEnd"/>
            <w:r w:rsidRPr="00A97CFA">
              <w:rPr>
                <w:color w:val="000000"/>
                <w:sz w:val="26"/>
                <w:szCs w:val="26"/>
              </w:rPr>
              <w:t>.</w:t>
            </w:r>
          </w:p>
          <w:p w14:paraId="6566B35E" w14:textId="41811B27" w:rsidR="00A97CFA" w:rsidRPr="00A97CFA" w:rsidRDefault="00A97CFA" w:rsidP="00A97CFA">
            <w:pPr>
              <w:pStyle w:val="NormalWeb"/>
              <w:spacing w:before="0" w:beforeAutospacing="0" w:after="0" w:afterAutospacing="0"/>
            </w:pPr>
            <w:proofErr w:type="spellStart"/>
            <w:r w:rsidRPr="00A97CFA">
              <w:rPr>
                <w:color w:val="000000"/>
                <w:sz w:val="26"/>
                <w:szCs w:val="26"/>
              </w:rPr>
              <w:t>Chuỗi</w:t>
            </w:r>
            <w:proofErr w:type="spellEnd"/>
            <w:r w:rsidRPr="00A97CFA">
              <w:rPr>
                <w:color w:val="000000"/>
                <w:sz w:val="26"/>
                <w:szCs w:val="26"/>
              </w:rPr>
              <w:t xml:space="preserve"> A1 </w:t>
            </w:r>
            <w:proofErr w:type="spellStart"/>
            <w:r w:rsidRPr="00A97CFA">
              <w:rPr>
                <w:color w:val="000000"/>
                <w:sz w:val="26"/>
                <w:szCs w:val="26"/>
              </w:rPr>
              <w:t>bắt</w:t>
            </w:r>
            <w:proofErr w:type="spellEnd"/>
            <w:r w:rsidRPr="00A97CFA">
              <w:rPr>
                <w:color w:val="000000"/>
                <w:sz w:val="26"/>
                <w:szCs w:val="26"/>
              </w:rPr>
              <w:t xml:space="preserve"> </w:t>
            </w:r>
            <w:proofErr w:type="spellStart"/>
            <w:r w:rsidRPr="00A97CFA">
              <w:rPr>
                <w:color w:val="000000"/>
                <w:sz w:val="26"/>
                <w:szCs w:val="26"/>
              </w:rPr>
              <w:t>đầu</w:t>
            </w:r>
            <w:proofErr w:type="spellEnd"/>
            <w:r w:rsidRPr="00A97CFA">
              <w:rPr>
                <w:color w:val="000000"/>
                <w:sz w:val="26"/>
                <w:szCs w:val="26"/>
              </w:rPr>
              <w:t xml:space="preserve"> ở </w:t>
            </w:r>
            <w:proofErr w:type="spellStart"/>
            <w:r w:rsidRPr="00A97CFA">
              <w:rPr>
                <w:color w:val="000000"/>
                <w:sz w:val="26"/>
                <w:szCs w:val="26"/>
              </w:rPr>
              <w:t>bước</w:t>
            </w:r>
            <w:proofErr w:type="spellEnd"/>
            <w:r w:rsidRPr="00A97CFA">
              <w:rPr>
                <w:color w:val="000000"/>
                <w:sz w:val="26"/>
                <w:szCs w:val="26"/>
              </w:rPr>
              <w:t xml:space="preserve"> </w:t>
            </w:r>
            <w:r w:rsidR="001276D0">
              <w:rPr>
                <w:color w:val="000000"/>
                <w:sz w:val="26"/>
                <w:szCs w:val="26"/>
              </w:rPr>
              <w:t xml:space="preserve">4 </w:t>
            </w:r>
            <w:proofErr w:type="spellStart"/>
            <w:r w:rsidRPr="00A97CFA">
              <w:rPr>
                <w:color w:val="000000"/>
                <w:sz w:val="26"/>
                <w:szCs w:val="26"/>
              </w:rPr>
              <w:t>của</w:t>
            </w:r>
            <w:proofErr w:type="spellEnd"/>
            <w:r w:rsidRPr="00A97CFA">
              <w:rPr>
                <w:color w:val="000000"/>
                <w:sz w:val="26"/>
                <w:szCs w:val="26"/>
              </w:rPr>
              <w:t xml:space="preserve"> </w:t>
            </w:r>
            <w:proofErr w:type="spellStart"/>
            <w:r w:rsidRPr="00A97CFA">
              <w:rPr>
                <w:color w:val="000000"/>
                <w:sz w:val="26"/>
                <w:szCs w:val="26"/>
              </w:rPr>
              <w:t>kịch</w:t>
            </w:r>
            <w:proofErr w:type="spellEnd"/>
            <w:r w:rsidRPr="00A97CFA">
              <w:rPr>
                <w:color w:val="000000"/>
                <w:sz w:val="26"/>
                <w:szCs w:val="26"/>
              </w:rPr>
              <w:t xml:space="preserve"> </w:t>
            </w:r>
            <w:proofErr w:type="spellStart"/>
            <w:r w:rsidRPr="00A97CFA">
              <w:rPr>
                <w:color w:val="000000"/>
                <w:sz w:val="26"/>
                <w:szCs w:val="26"/>
              </w:rPr>
              <w:t>bản</w:t>
            </w:r>
            <w:proofErr w:type="spellEnd"/>
            <w:r w:rsidRPr="00A97CFA">
              <w:rPr>
                <w:color w:val="000000"/>
                <w:sz w:val="26"/>
                <w:szCs w:val="26"/>
              </w:rPr>
              <w:t xml:space="preserve"> </w:t>
            </w:r>
            <w:proofErr w:type="spellStart"/>
            <w:r w:rsidRPr="00A97CFA">
              <w:rPr>
                <w:color w:val="000000"/>
                <w:sz w:val="26"/>
                <w:szCs w:val="26"/>
              </w:rPr>
              <w:t>thường</w:t>
            </w:r>
            <w:proofErr w:type="spellEnd"/>
            <w:r w:rsidRPr="00A97CFA">
              <w:rPr>
                <w:color w:val="000000"/>
                <w:sz w:val="26"/>
                <w:szCs w:val="26"/>
              </w:rPr>
              <w:t>.</w:t>
            </w:r>
          </w:p>
          <w:p w14:paraId="2FFC1928" w14:textId="77777777" w:rsidR="00A97CFA" w:rsidRPr="00A97CFA" w:rsidRDefault="00A97CFA">
            <w:pPr>
              <w:pStyle w:val="NormalWeb"/>
              <w:numPr>
                <w:ilvl w:val="0"/>
                <w:numId w:val="86"/>
              </w:numPr>
              <w:spacing w:before="0" w:beforeAutospacing="0" w:after="0" w:afterAutospacing="0"/>
              <w:textAlignment w:val="baseline"/>
              <w:rPr>
                <w:color w:val="000000"/>
                <w:sz w:val="26"/>
                <w:szCs w:val="26"/>
              </w:rPr>
            </w:pPr>
            <w:proofErr w:type="spellStart"/>
            <w:r w:rsidRPr="00A97CFA">
              <w:rPr>
                <w:color w:val="000000"/>
                <w:sz w:val="26"/>
                <w:szCs w:val="26"/>
              </w:rPr>
              <w:t>Hệ</w:t>
            </w:r>
            <w:proofErr w:type="spellEnd"/>
            <w:r w:rsidRPr="00A97CFA">
              <w:rPr>
                <w:color w:val="000000"/>
                <w:sz w:val="26"/>
                <w:szCs w:val="26"/>
              </w:rPr>
              <w:t xml:space="preserve"> </w:t>
            </w:r>
            <w:proofErr w:type="spellStart"/>
            <w:r w:rsidRPr="00A97CFA">
              <w:rPr>
                <w:color w:val="000000"/>
                <w:sz w:val="26"/>
                <w:szCs w:val="26"/>
              </w:rPr>
              <w:t>thống</w:t>
            </w:r>
            <w:proofErr w:type="spellEnd"/>
            <w:r w:rsidRPr="00A97CFA">
              <w:rPr>
                <w:color w:val="000000"/>
                <w:sz w:val="26"/>
                <w:szCs w:val="26"/>
              </w:rPr>
              <w:t xml:space="preserve"> </w:t>
            </w:r>
            <w:proofErr w:type="spellStart"/>
            <w:r w:rsidRPr="00A97CFA">
              <w:rPr>
                <w:color w:val="000000"/>
                <w:sz w:val="26"/>
                <w:szCs w:val="26"/>
              </w:rPr>
              <w:t>sẽ</w:t>
            </w:r>
            <w:proofErr w:type="spellEnd"/>
            <w:r w:rsidRPr="00A97CFA">
              <w:rPr>
                <w:color w:val="000000"/>
                <w:sz w:val="26"/>
                <w:szCs w:val="26"/>
              </w:rPr>
              <w:t xml:space="preserve"> </w:t>
            </w:r>
            <w:proofErr w:type="spellStart"/>
            <w:r w:rsidRPr="00A97CFA">
              <w:rPr>
                <w:color w:val="000000"/>
                <w:sz w:val="26"/>
                <w:szCs w:val="26"/>
              </w:rPr>
              <w:t>hiển</w:t>
            </w:r>
            <w:proofErr w:type="spellEnd"/>
            <w:r w:rsidRPr="00A97CFA">
              <w:rPr>
                <w:color w:val="000000"/>
                <w:sz w:val="26"/>
                <w:szCs w:val="26"/>
              </w:rPr>
              <w:t xml:space="preserve"> </w:t>
            </w:r>
            <w:proofErr w:type="spellStart"/>
            <w:r w:rsidRPr="00A97CFA">
              <w:rPr>
                <w:color w:val="000000"/>
                <w:sz w:val="26"/>
                <w:szCs w:val="26"/>
              </w:rPr>
              <w:t>thị</w:t>
            </w:r>
            <w:proofErr w:type="spellEnd"/>
            <w:r w:rsidRPr="00A97CFA">
              <w:rPr>
                <w:color w:val="000000"/>
                <w:sz w:val="26"/>
                <w:szCs w:val="26"/>
              </w:rPr>
              <w:t xml:space="preserve"> </w:t>
            </w:r>
            <w:proofErr w:type="spellStart"/>
            <w:r w:rsidRPr="00A97CFA">
              <w:rPr>
                <w:color w:val="000000"/>
                <w:sz w:val="26"/>
                <w:szCs w:val="26"/>
              </w:rPr>
              <w:t>thời</w:t>
            </w:r>
            <w:proofErr w:type="spellEnd"/>
            <w:r w:rsidRPr="00A97CFA">
              <w:rPr>
                <w:color w:val="000000"/>
                <w:sz w:val="26"/>
                <w:szCs w:val="26"/>
              </w:rPr>
              <w:t xml:space="preserve"> </w:t>
            </w:r>
            <w:proofErr w:type="spellStart"/>
            <w:r w:rsidRPr="00A97CFA">
              <w:rPr>
                <w:color w:val="000000"/>
                <w:sz w:val="26"/>
                <w:szCs w:val="26"/>
              </w:rPr>
              <w:t>khóa</w:t>
            </w:r>
            <w:proofErr w:type="spellEnd"/>
            <w:r w:rsidRPr="00A97CFA">
              <w:rPr>
                <w:color w:val="000000"/>
                <w:sz w:val="26"/>
                <w:szCs w:val="26"/>
              </w:rPr>
              <w:t xml:space="preserve"> </w:t>
            </w:r>
            <w:proofErr w:type="spellStart"/>
            <w:r w:rsidRPr="00A97CFA">
              <w:rPr>
                <w:color w:val="000000"/>
                <w:sz w:val="26"/>
                <w:szCs w:val="26"/>
              </w:rPr>
              <w:t>biểu</w:t>
            </w:r>
            <w:proofErr w:type="spellEnd"/>
            <w:r w:rsidRPr="00A97CFA">
              <w:rPr>
                <w:color w:val="000000"/>
                <w:sz w:val="26"/>
                <w:szCs w:val="26"/>
              </w:rPr>
              <w:t xml:space="preserve"> </w:t>
            </w:r>
            <w:proofErr w:type="spellStart"/>
            <w:r w:rsidRPr="00A97CFA">
              <w:rPr>
                <w:color w:val="000000"/>
                <w:sz w:val="26"/>
                <w:szCs w:val="26"/>
              </w:rPr>
              <w:t>của</w:t>
            </w:r>
            <w:proofErr w:type="spellEnd"/>
            <w:r w:rsidRPr="00A97CFA">
              <w:rPr>
                <w:color w:val="000000"/>
                <w:sz w:val="26"/>
                <w:szCs w:val="26"/>
              </w:rPr>
              <w:t xml:space="preserve"> </w:t>
            </w:r>
            <w:proofErr w:type="spellStart"/>
            <w:r w:rsidRPr="00A97CFA">
              <w:rPr>
                <w:color w:val="000000"/>
                <w:sz w:val="26"/>
                <w:szCs w:val="26"/>
              </w:rPr>
              <w:t>học</w:t>
            </w:r>
            <w:proofErr w:type="spellEnd"/>
            <w:r w:rsidRPr="00A97CFA">
              <w:rPr>
                <w:color w:val="000000"/>
                <w:sz w:val="26"/>
                <w:szCs w:val="26"/>
              </w:rPr>
              <w:t xml:space="preserve"> </w:t>
            </w:r>
            <w:proofErr w:type="spellStart"/>
            <w:r w:rsidRPr="00A97CFA">
              <w:rPr>
                <w:color w:val="000000"/>
                <w:sz w:val="26"/>
                <w:szCs w:val="26"/>
              </w:rPr>
              <w:t>sinh</w:t>
            </w:r>
            <w:proofErr w:type="spellEnd"/>
            <w:r w:rsidRPr="00A97CFA">
              <w:rPr>
                <w:color w:val="000000"/>
                <w:sz w:val="26"/>
                <w:szCs w:val="26"/>
              </w:rPr>
              <w:t>.</w:t>
            </w:r>
          </w:p>
          <w:p w14:paraId="755DDE9B" w14:textId="77777777" w:rsidR="00A97CFA" w:rsidRPr="00A97CFA" w:rsidRDefault="00A97CFA" w:rsidP="00A97CFA">
            <w:pPr>
              <w:pStyle w:val="NormalWeb"/>
              <w:spacing w:before="0" w:beforeAutospacing="0" w:after="0" w:afterAutospacing="0"/>
            </w:pPr>
            <w:r w:rsidRPr="00A97CFA">
              <w:rPr>
                <w:color w:val="000000"/>
                <w:sz w:val="26"/>
                <w:szCs w:val="26"/>
              </w:rPr>
              <w:t xml:space="preserve">A2-Phụ </w:t>
            </w:r>
            <w:proofErr w:type="spellStart"/>
            <w:r w:rsidRPr="00A97CFA">
              <w:rPr>
                <w:color w:val="000000"/>
                <w:sz w:val="26"/>
                <w:szCs w:val="26"/>
              </w:rPr>
              <w:t>huynh</w:t>
            </w:r>
            <w:proofErr w:type="spellEnd"/>
            <w:r w:rsidRPr="00A97CFA">
              <w:rPr>
                <w:color w:val="000000"/>
                <w:sz w:val="26"/>
                <w:szCs w:val="26"/>
              </w:rPr>
              <w:t xml:space="preserve"> </w:t>
            </w:r>
            <w:proofErr w:type="spellStart"/>
            <w:r w:rsidRPr="00A97CFA">
              <w:rPr>
                <w:color w:val="000000"/>
                <w:sz w:val="26"/>
                <w:szCs w:val="26"/>
              </w:rPr>
              <w:t>chọn</w:t>
            </w:r>
            <w:proofErr w:type="spellEnd"/>
            <w:r w:rsidRPr="00A97CFA">
              <w:rPr>
                <w:color w:val="000000"/>
                <w:sz w:val="26"/>
                <w:szCs w:val="26"/>
              </w:rPr>
              <w:t xml:space="preserve"> </w:t>
            </w:r>
            <w:proofErr w:type="spellStart"/>
            <w:r w:rsidRPr="00A97CFA">
              <w:rPr>
                <w:color w:val="000000"/>
                <w:sz w:val="26"/>
                <w:szCs w:val="26"/>
              </w:rPr>
              <w:t>vào</w:t>
            </w:r>
            <w:proofErr w:type="spellEnd"/>
            <w:r w:rsidRPr="00A97CFA">
              <w:rPr>
                <w:color w:val="000000"/>
                <w:sz w:val="26"/>
                <w:szCs w:val="26"/>
              </w:rPr>
              <w:t xml:space="preserve"> </w:t>
            </w:r>
            <w:proofErr w:type="spellStart"/>
            <w:r w:rsidRPr="00A97CFA">
              <w:rPr>
                <w:color w:val="000000"/>
                <w:sz w:val="26"/>
                <w:szCs w:val="26"/>
              </w:rPr>
              <w:t>tính</w:t>
            </w:r>
            <w:proofErr w:type="spellEnd"/>
            <w:r w:rsidRPr="00A97CFA">
              <w:rPr>
                <w:color w:val="000000"/>
                <w:sz w:val="26"/>
                <w:szCs w:val="26"/>
              </w:rPr>
              <w:t xml:space="preserve"> </w:t>
            </w:r>
            <w:proofErr w:type="spellStart"/>
            <w:r w:rsidRPr="00A97CFA">
              <w:rPr>
                <w:color w:val="000000"/>
                <w:sz w:val="26"/>
                <w:szCs w:val="26"/>
              </w:rPr>
              <w:t>năng</w:t>
            </w:r>
            <w:proofErr w:type="spellEnd"/>
            <w:r w:rsidRPr="00A97CFA">
              <w:rPr>
                <w:color w:val="000000"/>
                <w:sz w:val="26"/>
                <w:szCs w:val="26"/>
              </w:rPr>
              <w:t xml:space="preserve"> </w:t>
            </w:r>
            <w:proofErr w:type="spellStart"/>
            <w:r w:rsidRPr="00A97CFA">
              <w:rPr>
                <w:color w:val="000000"/>
                <w:sz w:val="26"/>
                <w:szCs w:val="26"/>
              </w:rPr>
              <w:t>kết</w:t>
            </w:r>
            <w:proofErr w:type="spellEnd"/>
            <w:r w:rsidRPr="00A97CFA">
              <w:rPr>
                <w:color w:val="000000"/>
                <w:sz w:val="26"/>
                <w:szCs w:val="26"/>
              </w:rPr>
              <w:t xml:space="preserve"> </w:t>
            </w:r>
            <w:proofErr w:type="spellStart"/>
            <w:r w:rsidRPr="00A97CFA">
              <w:rPr>
                <w:color w:val="000000"/>
                <w:sz w:val="26"/>
                <w:szCs w:val="26"/>
              </w:rPr>
              <w:t>quả</w:t>
            </w:r>
            <w:proofErr w:type="spellEnd"/>
            <w:r w:rsidRPr="00A97CFA">
              <w:rPr>
                <w:color w:val="000000"/>
                <w:sz w:val="26"/>
                <w:szCs w:val="26"/>
              </w:rPr>
              <w:t xml:space="preserve"> </w:t>
            </w:r>
            <w:proofErr w:type="spellStart"/>
            <w:r w:rsidRPr="00A97CFA">
              <w:rPr>
                <w:color w:val="000000"/>
                <w:sz w:val="26"/>
                <w:szCs w:val="26"/>
              </w:rPr>
              <w:t>học</w:t>
            </w:r>
            <w:proofErr w:type="spellEnd"/>
            <w:r w:rsidRPr="00A97CFA">
              <w:rPr>
                <w:color w:val="000000"/>
                <w:sz w:val="26"/>
                <w:szCs w:val="26"/>
              </w:rPr>
              <w:t xml:space="preserve"> </w:t>
            </w:r>
            <w:proofErr w:type="spellStart"/>
            <w:r w:rsidRPr="00A97CFA">
              <w:rPr>
                <w:color w:val="000000"/>
                <w:sz w:val="26"/>
                <w:szCs w:val="26"/>
              </w:rPr>
              <w:t>tập</w:t>
            </w:r>
            <w:proofErr w:type="spellEnd"/>
            <w:r w:rsidRPr="00A97CFA">
              <w:rPr>
                <w:color w:val="000000"/>
                <w:sz w:val="26"/>
                <w:szCs w:val="26"/>
              </w:rPr>
              <w:t>.</w:t>
            </w:r>
          </w:p>
          <w:p w14:paraId="2D31E0AA" w14:textId="1ADBE38C" w:rsidR="00A97CFA" w:rsidRPr="00A97CFA" w:rsidRDefault="00A97CFA" w:rsidP="00A97CFA">
            <w:pPr>
              <w:pStyle w:val="NormalWeb"/>
              <w:spacing w:before="0" w:beforeAutospacing="0" w:after="0" w:afterAutospacing="0"/>
            </w:pPr>
            <w:proofErr w:type="spellStart"/>
            <w:r w:rsidRPr="00A97CFA">
              <w:rPr>
                <w:color w:val="000000"/>
                <w:sz w:val="26"/>
                <w:szCs w:val="26"/>
              </w:rPr>
              <w:t>Chuỗi</w:t>
            </w:r>
            <w:proofErr w:type="spellEnd"/>
            <w:r w:rsidRPr="00A97CFA">
              <w:rPr>
                <w:color w:val="000000"/>
                <w:sz w:val="26"/>
                <w:szCs w:val="26"/>
              </w:rPr>
              <w:t xml:space="preserve"> A2 </w:t>
            </w:r>
            <w:proofErr w:type="spellStart"/>
            <w:r w:rsidRPr="00A97CFA">
              <w:rPr>
                <w:color w:val="000000"/>
                <w:sz w:val="26"/>
                <w:szCs w:val="26"/>
              </w:rPr>
              <w:t>bắt</w:t>
            </w:r>
            <w:proofErr w:type="spellEnd"/>
            <w:r w:rsidRPr="00A97CFA">
              <w:rPr>
                <w:color w:val="000000"/>
                <w:sz w:val="26"/>
                <w:szCs w:val="26"/>
              </w:rPr>
              <w:t xml:space="preserve"> </w:t>
            </w:r>
            <w:proofErr w:type="spellStart"/>
            <w:r w:rsidRPr="00A97CFA">
              <w:rPr>
                <w:color w:val="000000"/>
                <w:sz w:val="26"/>
                <w:szCs w:val="26"/>
              </w:rPr>
              <w:t>đầu</w:t>
            </w:r>
            <w:proofErr w:type="spellEnd"/>
            <w:r w:rsidRPr="00A97CFA">
              <w:rPr>
                <w:color w:val="000000"/>
                <w:sz w:val="26"/>
                <w:szCs w:val="26"/>
              </w:rPr>
              <w:t xml:space="preserve"> ở </w:t>
            </w:r>
            <w:proofErr w:type="spellStart"/>
            <w:r w:rsidRPr="00A97CFA">
              <w:rPr>
                <w:color w:val="000000"/>
                <w:sz w:val="26"/>
                <w:szCs w:val="26"/>
              </w:rPr>
              <w:t>bước</w:t>
            </w:r>
            <w:proofErr w:type="spellEnd"/>
            <w:r w:rsidRPr="00A97CFA">
              <w:rPr>
                <w:color w:val="000000"/>
                <w:sz w:val="26"/>
                <w:szCs w:val="26"/>
              </w:rPr>
              <w:t xml:space="preserve"> </w:t>
            </w:r>
            <w:r w:rsidR="001276D0">
              <w:rPr>
                <w:color w:val="000000"/>
                <w:sz w:val="26"/>
                <w:szCs w:val="26"/>
              </w:rPr>
              <w:t>4</w:t>
            </w:r>
            <w:r w:rsidRPr="00A97CFA">
              <w:rPr>
                <w:color w:val="000000"/>
                <w:sz w:val="26"/>
                <w:szCs w:val="26"/>
              </w:rPr>
              <w:t xml:space="preserve"> </w:t>
            </w:r>
            <w:proofErr w:type="spellStart"/>
            <w:r w:rsidRPr="00A97CFA">
              <w:rPr>
                <w:color w:val="000000"/>
                <w:sz w:val="26"/>
                <w:szCs w:val="26"/>
              </w:rPr>
              <w:t>của</w:t>
            </w:r>
            <w:proofErr w:type="spellEnd"/>
            <w:r w:rsidRPr="00A97CFA">
              <w:rPr>
                <w:color w:val="000000"/>
                <w:sz w:val="26"/>
                <w:szCs w:val="26"/>
              </w:rPr>
              <w:t xml:space="preserve"> </w:t>
            </w:r>
            <w:proofErr w:type="spellStart"/>
            <w:r w:rsidRPr="00A97CFA">
              <w:rPr>
                <w:color w:val="000000"/>
                <w:sz w:val="26"/>
                <w:szCs w:val="26"/>
              </w:rPr>
              <w:t>kịch</w:t>
            </w:r>
            <w:proofErr w:type="spellEnd"/>
            <w:r w:rsidRPr="00A97CFA">
              <w:rPr>
                <w:color w:val="000000"/>
                <w:sz w:val="26"/>
                <w:szCs w:val="26"/>
              </w:rPr>
              <w:t xml:space="preserve"> </w:t>
            </w:r>
            <w:proofErr w:type="spellStart"/>
            <w:r w:rsidRPr="00A97CFA">
              <w:rPr>
                <w:color w:val="000000"/>
                <w:sz w:val="26"/>
                <w:szCs w:val="26"/>
              </w:rPr>
              <w:t>bản</w:t>
            </w:r>
            <w:proofErr w:type="spellEnd"/>
            <w:r w:rsidRPr="00A97CFA">
              <w:rPr>
                <w:color w:val="000000"/>
                <w:sz w:val="26"/>
                <w:szCs w:val="26"/>
              </w:rPr>
              <w:t xml:space="preserve"> </w:t>
            </w:r>
            <w:proofErr w:type="spellStart"/>
            <w:r w:rsidRPr="00A97CFA">
              <w:rPr>
                <w:color w:val="000000"/>
                <w:sz w:val="26"/>
                <w:szCs w:val="26"/>
              </w:rPr>
              <w:t>thường</w:t>
            </w:r>
            <w:proofErr w:type="spellEnd"/>
            <w:r w:rsidRPr="00A97CFA">
              <w:rPr>
                <w:color w:val="000000"/>
                <w:sz w:val="26"/>
                <w:szCs w:val="26"/>
              </w:rPr>
              <w:t>.</w:t>
            </w:r>
          </w:p>
          <w:p w14:paraId="6D849313" w14:textId="77777777" w:rsidR="00A97CFA" w:rsidRPr="00A97CFA" w:rsidRDefault="00A97CFA">
            <w:pPr>
              <w:pStyle w:val="NormalWeb"/>
              <w:numPr>
                <w:ilvl w:val="0"/>
                <w:numId w:val="87"/>
              </w:numPr>
              <w:spacing w:before="0" w:beforeAutospacing="0" w:after="0" w:afterAutospacing="0"/>
              <w:textAlignment w:val="baseline"/>
              <w:rPr>
                <w:color w:val="000000"/>
                <w:sz w:val="26"/>
                <w:szCs w:val="26"/>
              </w:rPr>
            </w:pPr>
            <w:proofErr w:type="spellStart"/>
            <w:r w:rsidRPr="00A97CFA">
              <w:rPr>
                <w:color w:val="000000"/>
                <w:sz w:val="26"/>
                <w:szCs w:val="26"/>
              </w:rPr>
              <w:t>Phụ</w:t>
            </w:r>
            <w:proofErr w:type="spellEnd"/>
            <w:r w:rsidRPr="00A97CFA">
              <w:rPr>
                <w:color w:val="000000"/>
                <w:sz w:val="26"/>
                <w:szCs w:val="26"/>
              </w:rPr>
              <w:t xml:space="preserve"> </w:t>
            </w:r>
            <w:proofErr w:type="spellStart"/>
            <w:r w:rsidRPr="00A97CFA">
              <w:rPr>
                <w:color w:val="000000"/>
                <w:sz w:val="26"/>
                <w:szCs w:val="26"/>
              </w:rPr>
              <w:t>huynh</w:t>
            </w:r>
            <w:proofErr w:type="spellEnd"/>
            <w:r w:rsidRPr="00A97CFA">
              <w:rPr>
                <w:color w:val="000000"/>
                <w:sz w:val="26"/>
                <w:szCs w:val="26"/>
              </w:rPr>
              <w:t xml:space="preserve"> </w:t>
            </w:r>
            <w:proofErr w:type="spellStart"/>
            <w:r w:rsidRPr="00A97CFA">
              <w:rPr>
                <w:color w:val="000000"/>
                <w:sz w:val="26"/>
                <w:szCs w:val="26"/>
              </w:rPr>
              <w:t>chọn</w:t>
            </w:r>
            <w:proofErr w:type="spellEnd"/>
            <w:r w:rsidRPr="00A97CFA">
              <w:rPr>
                <w:color w:val="000000"/>
                <w:sz w:val="26"/>
                <w:szCs w:val="26"/>
              </w:rPr>
              <w:t xml:space="preserve"> </w:t>
            </w:r>
            <w:proofErr w:type="spellStart"/>
            <w:r w:rsidRPr="00A97CFA">
              <w:rPr>
                <w:color w:val="000000"/>
                <w:sz w:val="26"/>
                <w:szCs w:val="26"/>
              </w:rPr>
              <w:t>vào</w:t>
            </w:r>
            <w:proofErr w:type="spellEnd"/>
            <w:r w:rsidRPr="00A97CFA">
              <w:rPr>
                <w:color w:val="000000"/>
                <w:sz w:val="26"/>
                <w:szCs w:val="26"/>
              </w:rPr>
              <w:t xml:space="preserve"> </w:t>
            </w:r>
            <w:proofErr w:type="spellStart"/>
            <w:r w:rsidRPr="00A97CFA">
              <w:rPr>
                <w:color w:val="000000"/>
                <w:sz w:val="26"/>
                <w:szCs w:val="26"/>
              </w:rPr>
              <w:t>học</w:t>
            </w:r>
            <w:proofErr w:type="spellEnd"/>
            <w:r w:rsidRPr="00A97CFA">
              <w:rPr>
                <w:color w:val="000000"/>
                <w:sz w:val="26"/>
                <w:szCs w:val="26"/>
              </w:rPr>
              <w:t xml:space="preserve"> </w:t>
            </w:r>
            <w:proofErr w:type="spellStart"/>
            <w:r w:rsidRPr="00A97CFA">
              <w:rPr>
                <w:color w:val="000000"/>
                <w:sz w:val="26"/>
                <w:szCs w:val="26"/>
              </w:rPr>
              <w:t>kì</w:t>
            </w:r>
            <w:proofErr w:type="spellEnd"/>
            <w:r w:rsidRPr="00A97CFA">
              <w:rPr>
                <w:color w:val="000000"/>
                <w:sz w:val="26"/>
                <w:szCs w:val="26"/>
              </w:rPr>
              <w:t xml:space="preserve">, </w:t>
            </w:r>
            <w:proofErr w:type="spellStart"/>
            <w:r w:rsidRPr="00A97CFA">
              <w:rPr>
                <w:color w:val="000000"/>
                <w:sz w:val="26"/>
                <w:szCs w:val="26"/>
              </w:rPr>
              <w:t>hệ</w:t>
            </w:r>
            <w:proofErr w:type="spellEnd"/>
            <w:r w:rsidRPr="00A97CFA">
              <w:rPr>
                <w:color w:val="000000"/>
                <w:sz w:val="26"/>
                <w:szCs w:val="26"/>
              </w:rPr>
              <w:t xml:space="preserve"> </w:t>
            </w:r>
            <w:proofErr w:type="spellStart"/>
            <w:r w:rsidRPr="00A97CFA">
              <w:rPr>
                <w:color w:val="000000"/>
                <w:sz w:val="26"/>
                <w:szCs w:val="26"/>
              </w:rPr>
              <w:t>thống</w:t>
            </w:r>
            <w:proofErr w:type="spellEnd"/>
            <w:r w:rsidRPr="00A97CFA">
              <w:rPr>
                <w:color w:val="000000"/>
                <w:sz w:val="26"/>
                <w:szCs w:val="26"/>
              </w:rPr>
              <w:t xml:space="preserve"> </w:t>
            </w:r>
            <w:proofErr w:type="spellStart"/>
            <w:r w:rsidRPr="00A97CFA">
              <w:rPr>
                <w:color w:val="000000"/>
                <w:sz w:val="26"/>
                <w:szCs w:val="26"/>
              </w:rPr>
              <w:t>hiển</w:t>
            </w:r>
            <w:proofErr w:type="spellEnd"/>
            <w:r w:rsidRPr="00A97CFA">
              <w:rPr>
                <w:color w:val="000000"/>
                <w:sz w:val="26"/>
                <w:szCs w:val="26"/>
              </w:rPr>
              <w:t xml:space="preserve"> </w:t>
            </w:r>
            <w:proofErr w:type="spellStart"/>
            <w:r w:rsidRPr="00A97CFA">
              <w:rPr>
                <w:color w:val="000000"/>
                <w:sz w:val="26"/>
                <w:szCs w:val="26"/>
              </w:rPr>
              <w:t>thị</w:t>
            </w:r>
            <w:proofErr w:type="spellEnd"/>
            <w:r w:rsidRPr="00A97CFA">
              <w:rPr>
                <w:color w:val="000000"/>
                <w:sz w:val="26"/>
                <w:szCs w:val="26"/>
              </w:rPr>
              <w:t xml:space="preserve"> </w:t>
            </w:r>
            <w:proofErr w:type="spellStart"/>
            <w:r w:rsidRPr="00A97CFA">
              <w:rPr>
                <w:color w:val="000000"/>
                <w:sz w:val="26"/>
                <w:szCs w:val="26"/>
              </w:rPr>
              <w:t>kết</w:t>
            </w:r>
            <w:proofErr w:type="spellEnd"/>
            <w:r w:rsidRPr="00A97CFA">
              <w:rPr>
                <w:color w:val="000000"/>
                <w:sz w:val="26"/>
                <w:szCs w:val="26"/>
              </w:rPr>
              <w:t xml:space="preserve"> </w:t>
            </w:r>
            <w:proofErr w:type="spellStart"/>
            <w:r w:rsidRPr="00A97CFA">
              <w:rPr>
                <w:color w:val="000000"/>
                <w:sz w:val="26"/>
                <w:szCs w:val="26"/>
              </w:rPr>
              <w:t>quả</w:t>
            </w:r>
            <w:proofErr w:type="spellEnd"/>
            <w:r w:rsidRPr="00A97CFA">
              <w:rPr>
                <w:color w:val="000000"/>
                <w:sz w:val="26"/>
                <w:szCs w:val="26"/>
              </w:rPr>
              <w:t xml:space="preserve"> </w:t>
            </w:r>
            <w:proofErr w:type="spellStart"/>
            <w:r w:rsidRPr="00A97CFA">
              <w:rPr>
                <w:color w:val="000000"/>
                <w:sz w:val="26"/>
                <w:szCs w:val="26"/>
              </w:rPr>
              <w:t>học</w:t>
            </w:r>
            <w:proofErr w:type="spellEnd"/>
            <w:r w:rsidRPr="00A97CFA">
              <w:rPr>
                <w:color w:val="000000"/>
                <w:sz w:val="26"/>
                <w:szCs w:val="26"/>
              </w:rPr>
              <w:t xml:space="preserve"> </w:t>
            </w:r>
            <w:proofErr w:type="spellStart"/>
            <w:r w:rsidRPr="00A97CFA">
              <w:rPr>
                <w:color w:val="000000"/>
                <w:sz w:val="26"/>
                <w:szCs w:val="26"/>
              </w:rPr>
              <w:t>tập</w:t>
            </w:r>
            <w:proofErr w:type="spellEnd"/>
            <w:r w:rsidRPr="00A97CFA">
              <w:rPr>
                <w:color w:val="000000"/>
                <w:sz w:val="26"/>
                <w:szCs w:val="26"/>
              </w:rPr>
              <w:t xml:space="preserve"> </w:t>
            </w:r>
            <w:proofErr w:type="spellStart"/>
            <w:r w:rsidRPr="00A97CFA">
              <w:rPr>
                <w:color w:val="000000"/>
                <w:sz w:val="26"/>
                <w:szCs w:val="26"/>
              </w:rPr>
              <w:t>của</w:t>
            </w:r>
            <w:proofErr w:type="spellEnd"/>
            <w:r w:rsidRPr="00A97CFA">
              <w:rPr>
                <w:color w:val="000000"/>
                <w:sz w:val="26"/>
                <w:szCs w:val="26"/>
              </w:rPr>
              <w:t xml:space="preserve"> </w:t>
            </w:r>
            <w:proofErr w:type="spellStart"/>
            <w:r w:rsidRPr="00A97CFA">
              <w:rPr>
                <w:color w:val="000000"/>
                <w:sz w:val="26"/>
                <w:szCs w:val="26"/>
              </w:rPr>
              <w:t>học</w:t>
            </w:r>
            <w:proofErr w:type="spellEnd"/>
            <w:r w:rsidRPr="00A97CFA">
              <w:rPr>
                <w:color w:val="000000"/>
                <w:sz w:val="26"/>
                <w:szCs w:val="26"/>
              </w:rPr>
              <w:t xml:space="preserve"> </w:t>
            </w:r>
            <w:proofErr w:type="spellStart"/>
            <w:r w:rsidRPr="00A97CFA">
              <w:rPr>
                <w:color w:val="000000"/>
                <w:sz w:val="26"/>
                <w:szCs w:val="26"/>
              </w:rPr>
              <w:t>sinh</w:t>
            </w:r>
            <w:proofErr w:type="spellEnd"/>
            <w:r w:rsidRPr="00A97CFA">
              <w:rPr>
                <w:color w:val="000000"/>
                <w:sz w:val="26"/>
                <w:szCs w:val="26"/>
              </w:rPr>
              <w:t xml:space="preserve"> ở </w:t>
            </w:r>
            <w:proofErr w:type="spellStart"/>
            <w:r w:rsidRPr="00A97CFA">
              <w:rPr>
                <w:color w:val="000000"/>
                <w:sz w:val="26"/>
                <w:szCs w:val="26"/>
              </w:rPr>
              <w:t>học</w:t>
            </w:r>
            <w:proofErr w:type="spellEnd"/>
            <w:r w:rsidRPr="00A97CFA">
              <w:rPr>
                <w:color w:val="000000"/>
                <w:sz w:val="26"/>
                <w:szCs w:val="26"/>
              </w:rPr>
              <w:t xml:space="preserve"> </w:t>
            </w:r>
            <w:proofErr w:type="spellStart"/>
            <w:r w:rsidRPr="00A97CFA">
              <w:rPr>
                <w:color w:val="000000"/>
                <w:sz w:val="26"/>
                <w:szCs w:val="26"/>
              </w:rPr>
              <w:t>kì</w:t>
            </w:r>
            <w:proofErr w:type="spellEnd"/>
            <w:r w:rsidRPr="00A97CFA">
              <w:rPr>
                <w:color w:val="000000"/>
                <w:sz w:val="26"/>
                <w:szCs w:val="26"/>
              </w:rPr>
              <w:t xml:space="preserve"> </w:t>
            </w:r>
            <w:proofErr w:type="spellStart"/>
            <w:r w:rsidRPr="00A97CFA">
              <w:rPr>
                <w:color w:val="000000"/>
                <w:sz w:val="26"/>
                <w:szCs w:val="26"/>
              </w:rPr>
              <w:t>đã</w:t>
            </w:r>
            <w:proofErr w:type="spellEnd"/>
            <w:r w:rsidRPr="00A97CFA">
              <w:rPr>
                <w:color w:val="000000"/>
                <w:sz w:val="26"/>
                <w:szCs w:val="26"/>
              </w:rPr>
              <w:t xml:space="preserve"> </w:t>
            </w:r>
            <w:proofErr w:type="spellStart"/>
            <w:r w:rsidRPr="00A97CFA">
              <w:rPr>
                <w:color w:val="000000"/>
                <w:sz w:val="26"/>
                <w:szCs w:val="26"/>
              </w:rPr>
              <w:t>chọn</w:t>
            </w:r>
            <w:proofErr w:type="spellEnd"/>
            <w:r w:rsidRPr="00A97CFA">
              <w:rPr>
                <w:color w:val="000000"/>
                <w:sz w:val="26"/>
                <w:szCs w:val="26"/>
              </w:rPr>
              <w:t>.</w:t>
            </w:r>
          </w:p>
          <w:p w14:paraId="7922F72E" w14:textId="48486771" w:rsidR="00013F0D" w:rsidRPr="00A97CFA" w:rsidRDefault="00A97CFA">
            <w:pPr>
              <w:pStyle w:val="NormalWeb"/>
              <w:numPr>
                <w:ilvl w:val="0"/>
                <w:numId w:val="87"/>
              </w:numPr>
              <w:textAlignment w:val="baseline"/>
              <w:rPr>
                <w:rFonts w:ascii="Arial" w:hAnsi="Arial"/>
                <w:color w:val="000000"/>
                <w:sz w:val="26"/>
                <w:szCs w:val="26"/>
              </w:rPr>
            </w:pPr>
            <w:proofErr w:type="spellStart"/>
            <w:r w:rsidRPr="00A97CFA">
              <w:rPr>
                <w:color w:val="000000"/>
                <w:sz w:val="26"/>
                <w:szCs w:val="26"/>
              </w:rPr>
              <w:t>Phụ</w:t>
            </w:r>
            <w:proofErr w:type="spellEnd"/>
            <w:r w:rsidRPr="00A97CFA">
              <w:rPr>
                <w:color w:val="000000"/>
                <w:sz w:val="26"/>
                <w:szCs w:val="26"/>
              </w:rPr>
              <w:t xml:space="preserve"> </w:t>
            </w:r>
            <w:proofErr w:type="spellStart"/>
            <w:r w:rsidRPr="00A97CFA">
              <w:rPr>
                <w:color w:val="000000"/>
                <w:sz w:val="26"/>
                <w:szCs w:val="26"/>
              </w:rPr>
              <w:t>huynh</w:t>
            </w:r>
            <w:proofErr w:type="spellEnd"/>
            <w:r w:rsidRPr="00A97CFA">
              <w:rPr>
                <w:color w:val="000000"/>
                <w:sz w:val="26"/>
                <w:szCs w:val="26"/>
              </w:rPr>
              <w:t xml:space="preserve"> </w:t>
            </w:r>
            <w:proofErr w:type="spellStart"/>
            <w:r w:rsidRPr="00A97CFA">
              <w:rPr>
                <w:color w:val="000000"/>
                <w:sz w:val="26"/>
                <w:szCs w:val="26"/>
              </w:rPr>
              <w:t>chọn</w:t>
            </w:r>
            <w:proofErr w:type="spellEnd"/>
            <w:r w:rsidRPr="00A97CFA">
              <w:rPr>
                <w:color w:val="000000"/>
                <w:sz w:val="26"/>
                <w:szCs w:val="26"/>
              </w:rPr>
              <w:t xml:space="preserve"> </w:t>
            </w:r>
            <w:proofErr w:type="spellStart"/>
            <w:r w:rsidRPr="00A97CFA">
              <w:rPr>
                <w:color w:val="000000"/>
                <w:sz w:val="26"/>
                <w:szCs w:val="26"/>
              </w:rPr>
              <w:t>vào</w:t>
            </w:r>
            <w:proofErr w:type="spellEnd"/>
            <w:r w:rsidRPr="00A97CFA">
              <w:rPr>
                <w:color w:val="000000"/>
                <w:sz w:val="26"/>
                <w:szCs w:val="26"/>
              </w:rPr>
              <w:t xml:space="preserve"> </w:t>
            </w:r>
            <w:proofErr w:type="spellStart"/>
            <w:r w:rsidRPr="00A97CFA">
              <w:rPr>
                <w:color w:val="000000"/>
                <w:sz w:val="26"/>
                <w:szCs w:val="26"/>
              </w:rPr>
              <w:t>niên</w:t>
            </w:r>
            <w:proofErr w:type="spellEnd"/>
            <w:r w:rsidRPr="00A97CFA">
              <w:rPr>
                <w:color w:val="000000"/>
                <w:sz w:val="26"/>
                <w:szCs w:val="26"/>
              </w:rPr>
              <w:t xml:space="preserve"> </w:t>
            </w:r>
            <w:proofErr w:type="spellStart"/>
            <w:r w:rsidRPr="00A97CFA">
              <w:rPr>
                <w:color w:val="000000"/>
                <w:sz w:val="26"/>
                <w:szCs w:val="26"/>
              </w:rPr>
              <w:t>khóa</w:t>
            </w:r>
            <w:proofErr w:type="spellEnd"/>
            <w:r w:rsidRPr="00A97CFA">
              <w:rPr>
                <w:color w:val="000000"/>
                <w:sz w:val="26"/>
                <w:szCs w:val="26"/>
              </w:rPr>
              <w:t xml:space="preserve">, </w:t>
            </w:r>
            <w:proofErr w:type="spellStart"/>
            <w:r w:rsidRPr="00A97CFA">
              <w:rPr>
                <w:color w:val="000000"/>
                <w:sz w:val="26"/>
                <w:szCs w:val="26"/>
              </w:rPr>
              <w:t>hệ</w:t>
            </w:r>
            <w:proofErr w:type="spellEnd"/>
            <w:r w:rsidRPr="00A97CFA">
              <w:rPr>
                <w:color w:val="000000"/>
                <w:sz w:val="26"/>
                <w:szCs w:val="26"/>
              </w:rPr>
              <w:t xml:space="preserve"> </w:t>
            </w:r>
            <w:proofErr w:type="spellStart"/>
            <w:r w:rsidRPr="00A97CFA">
              <w:rPr>
                <w:color w:val="000000"/>
                <w:sz w:val="26"/>
                <w:szCs w:val="26"/>
              </w:rPr>
              <w:t>thống</w:t>
            </w:r>
            <w:proofErr w:type="spellEnd"/>
            <w:r w:rsidRPr="00A97CFA">
              <w:rPr>
                <w:color w:val="000000"/>
                <w:sz w:val="26"/>
                <w:szCs w:val="26"/>
              </w:rPr>
              <w:t xml:space="preserve"> </w:t>
            </w:r>
            <w:proofErr w:type="spellStart"/>
            <w:r w:rsidRPr="00A97CFA">
              <w:rPr>
                <w:color w:val="000000"/>
                <w:sz w:val="26"/>
                <w:szCs w:val="26"/>
              </w:rPr>
              <w:t>hiển</w:t>
            </w:r>
            <w:proofErr w:type="spellEnd"/>
            <w:r w:rsidRPr="00A97CFA">
              <w:rPr>
                <w:color w:val="000000"/>
                <w:sz w:val="26"/>
                <w:szCs w:val="26"/>
              </w:rPr>
              <w:t xml:space="preserve"> </w:t>
            </w:r>
            <w:proofErr w:type="spellStart"/>
            <w:r w:rsidRPr="00A97CFA">
              <w:rPr>
                <w:color w:val="000000"/>
                <w:sz w:val="26"/>
                <w:szCs w:val="26"/>
              </w:rPr>
              <w:t>thị</w:t>
            </w:r>
            <w:proofErr w:type="spellEnd"/>
            <w:r w:rsidRPr="00A97CFA">
              <w:rPr>
                <w:color w:val="000000"/>
                <w:sz w:val="26"/>
                <w:szCs w:val="26"/>
              </w:rPr>
              <w:t xml:space="preserve"> </w:t>
            </w:r>
            <w:proofErr w:type="spellStart"/>
            <w:r w:rsidRPr="00A97CFA">
              <w:rPr>
                <w:color w:val="000000"/>
                <w:sz w:val="26"/>
                <w:szCs w:val="26"/>
              </w:rPr>
              <w:t>kết</w:t>
            </w:r>
            <w:proofErr w:type="spellEnd"/>
            <w:r w:rsidRPr="00A97CFA">
              <w:rPr>
                <w:color w:val="000000"/>
                <w:sz w:val="26"/>
                <w:szCs w:val="26"/>
              </w:rPr>
              <w:t xml:space="preserve"> </w:t>
            </w:r>
            <w:proofErr w:type="spellStart"/>
            <w:r w:rsidRPr="00A97CFA">
              <w:rPr>
                <w:color w:val="000000"/>
                <w:sz w:val="26"/>
                <w:szCs w:val="26"/>
              </w:rPr>
              <w:t>quả</w:t>
            </w:r>
            <w:proofErr w:type="spellEnd"/>
            <w:r w:rsidRPr="00A97CFA">
              <w:rPr>
                <w:color w:val="000000"/>
                <w:sz w:val="26"/>
                <w:szCs w:val="26"/>
              </w:rPr>
              <w:t xml:space="preserve"> </w:t>
            </w:r>
            <w:proofErr w:type="spellStart"/>
            <w:r w:rsidRPr="00A97CFA">
              <w:rPr>
                <w:color w:val="000000"/>
                <w:sz w:val="26"/>
                <w:szCs w:val="26"/>
              </w:rPr>
              <w:t>học</w:t>
            </w:r>
            <w:proofErr w:type="spellEnd"/>
            <w:r w:rsidRPr="00A97CFA">
              <w:rPr>
                <w:color w:val="000000"/>
                <w:sz w:val="26"/>
                <w:szCs w:val="26"/>
              </w:rPr>
              <w:t xml:space="preserve"> </w:t>
            </w:r>
            <w:proofErr w:type="spellStart"/>
            <w:r w:rsidRPr="00A97CFA">
              <w:rPr>
                <w:color w:val="000000"/>
                <w:sz w:val="26"/>
                <w:szCs w:val="26"/>
              </w:rPr>
              <w:t>sinh</w:t>
            </w:r>
            <w:proofErr w:type="spellEnd"/>
            <w:r w:rsidRPr="00A97CFA">
              <w:rPr>
                <w:color w:val="000000"/>
                <w:sz w:val="26"/>
                <w:szCs w:val="26"/>
              </w:rPr>
              <w:t xml:space="preserve"> ở </w:t>
            </w:r>
            <w:proofErr w:type="spellStart"/>
            <w:r w:rsidRPr="00A97CFA">
              <w:rPr>
                <w:color w:val="000000"/>
                <w:sz w:val="26"/>
                <w:szCs w:val="26"/>
              </w:rPr>
              <w:t>niên</w:t>
            </w:r>
            <w:proofErr w:type="spellEnd"/>
            <w:r w:rsidRPr="00A97CFA">
              <w:rPr>
                <w:color w:val="000000"/>
                <w:sz w:val="26"/>
                <w:szCs w:val="26"/>
              </w:rPr>
              <w:t xml:space="preserve"> </w:t>
            </w:r>
            <w:proofErr w:type="spellStart"/>
            <w:r w:rsidRPr="00A97CFA">
              <w:rPr>
                <w:color w:val="000000"/>
                <w:sz w:val="26"/>
                <w:szCs w:val="26"/>
              </w:rPr>
              <w:t>khóa</w:t>
            </w:r>
            <w:proofErr w:type="spellEnd"/>
            <w:r w:rsidRPr="00A97CFA">
              <w:rPr>
                <w:color w:val="000000"/>
                <w:sz w:val="26"/>
                <w:szCs w:val="26"/>
              </w:rPr>
              <w:t xml:space="preserve"> </w:t>
            </w:r>
            <w:proofErr w:type="spellStart"/>
            <w:r w:rsidRPr="00A97CFA">
              <w:rPr>
                <w:color w:val="000000"/>
                <w:sz w:val="26"/>
                <w:szCs w:val="26"/>
              </w:rPr>
              <w:t>đã</w:t>
            </w:r>
            <w:proofErr w:type="spellEnd"/>
            <w:r w:rsidRPr="00A97CFA">
              <w:rPr>
                <w:color w:val="000000"/>
                <w:sz w:val="26"/>
                <w:szCs w:val="26"/>
              </w:rPr>
              <w:t xml:space="preserve"> </w:t>
            </w:r>
            <w:proofErr w:type="spellStart"/>
            <w:r w:rsidRPr="00A97CFA">
              <w:rPr>
                <w:color w:val="000000"/>
                <w:sz w:val="26"/>
                <w:szCs w:val="26"/>
              </w:rPr>
              <w:t>chọn</w:t>
            </w:r>
            <w:proofErr w:type="spellEnd"/>
            <w:r w:rsidRPr="00A97CFA">
              <w:rPr>
                <w:color w:val="000000"/>
                <w:sz w:val="26"/>
                <w:szCs w:val="26"/>
              </w:rPr>
              <w:t>.</w:t>
            </w:r>
          </w:p>
        </w:tc>
      </w:tr>
      <w:tr w:rsidR="00013F0D" w:rsidRPr="001E57AD" w14:paraId="6081E773" w14:textId="77777777">
        <w:tc>
          <w:tcPr>
            <w:tcW w:w="2235" w:type="dxa"/>
            <w:shd w:val="clear" w:color="auto" w:fill="auto"/>
            <w:tcMar>
              <w:top w:w="100" w:type="dxa"/>
              <w:left w:w="100" w:type="dxa"/>
              <w:bottom w:w="100" w:type="dxa"/>
              <w:right w:w="100" w:type="dxa"/>
            </w:tcMar>
          </w:tcPr>
          <w:p w14:paraId="18DA5F4F" w14:textId="77777777" w:rsidR="00013F0D" w:rsidRPr="001E57AD" w:rsidRDefault="00E952C3">
            <w:pPr>
              <w:widowControl w:val="0"/>
              <w:spacing w:line="240" w:lineRule="auto"/>
              <w:rPr>
                <w:rFonts w:eastAsia="Times New Roman" w:cs="Times New Roman"/>
                <w:sz w:val="26"/>
                <w:szCs w:val="26"/>
              </w:rPr>
            </w:pPr>
            <w:r w:rsidRPr="001E57AD">
              <w:rPr>
                <w:rFonts w:cs="Times New Roman"/>
                <w:sz w:val="26"/>
                <w:szCs w:val="26"/>
              </w:rPr>
              <w:t>Kết quả</w:t>
            </w:r>
          </w:p>
          <w:p w14:paraId="0C8720E2" w14:textId="77777777" w:rsidR="00013F0D" w:rsidRPr="001E57AD" w:rsidRDefault="00013F0D">
            <w:pPr>
              <w:widowControl w:val="0"/>
              <w:spacing w:line="240" w:lineRule="auto"/>
              <w:rPr>
                <w:rFonts w:cs="Times New Roman"/>
                <w:sz w:val="26"/>
                <w:szCs w:val="26"/>
              </w:rPr>
            </w:pPr>
          </w:p>
        </w:tc>
        <w:tc>
          <w:tcPr>
            <w:tcW w:w="7575" w:type="dxa"/>
            <w:shd w:val="clear" w:color="auto" w:fill="auto"/>
            <w:tcMar>
              <w:top w:w="100" w:type="dxa"/>
              <w:left w:w="100" w:type="dxa"/>
              <w:bottom w:w="100" w:type="dxa"/>
              <w:right w:w="100" w:type="dxa"/>
            </w:tcMar>
          </w:tcPr>
          <w:p w14:paraId="37054702" w14:textId="77777777" w:rsidR="00013F0D" w:rsidRPr="001E57AD" w:rsidRDefault="00E952C3">
            <w:pPr>
              <w:widowControl w:val="0"/>
              <w:spacing w:line="240" w:lineRule="auto"/>
              <w:rPr>
                <w:rFonts w:cs="Times New Roman"/>
                <w:sz w:val="26"/>
                <w:szCs w:val="26"/>
              </w:rPr>
            </w:pPr>
            <w:r w:rsidRPr="001E57AD">
              <w:rPr>
                <w:rFonts w:cs="Times New Roman"/>
                <w:sz w:val="26"/>
                <w:szCs w:val="26"/>
              </w:rPr>
              <w:t xml:space="preserve">Hoàn thành quá trình “Sổ liên lạc điện tử” </w:t>
            </w:r>
          </w:p>
        </w:tc>
      </w:tr>
    </w:tbl>
    <w:p w14:paraId="72990ACE" w14:textId="77777777" w:rsidR="00013F0D" w:rsidRPr="001E57AD" w:rsidRDefault="00013F0D">
      <w:pPr>
        <w:rPr>
          <w:rFonts w:cs="Times New Roman"/>
          <w:sz w:val="26"/>
          <w:szCs w:val="26"/>
        </w:rPr>
      </w:pPr>
    </w:p>
    <w:p w14:paraId="74406D7B" w14:textId="77777777" w:rsidR="00013F0D" w:rsidRPr="001E57AD" w:rsidRDefault="00013F0D">
      <w:pPr>
        <w:rPr>
          <w:rFonts w:cs="Times New Roman"/>
          <w:sz w:val="26"/>
          <w:szCs w:val="26"/>
        </w:rPr>
      </w:pPr>
    </w:p>
    <w:p w14:paraId="66B4F035" w14:textId="1DAE8E55" w:rsidR="00013F0D" w:rsidRPr="001E57AD" w:rsidRDefault="006C2F7D">
      <w:pPr>
        <w:pStyle w:val="Heading3"/>
      </w:pPr>
      <w:bookmarkStart w:id="290" w:name="_x8kra5jyom0w" w:colFirst="0" w:colLast="0"/>
      <w:bookmarkEnd w:id="290"/>
      <w:r>
        <w:rPr>
          <w:lang w:val="en-US"/>
        </w:rPr>
        <w:t xml:space="preserve"> </w:t>
      </w:r>
      <w:bookmarkStart w:id="291" w:name="_Toc119444974"/>
      <w:r w:rsidR="00E952C3" w:rsidRPr="001E57AD">
        <w:t>Use case “Hộp Thư”</w:t>
      </w:r>
      <w:bookmarkEnd w:id="291"/>
    </w:p>
    <w:p w14:paraId="46700A14" w14:textId="01C2EB06" w:rsidR="00013F0D" w:rsidRPr="006C2F7D" w:rsidRDefault="00E952C3" w:rsidP="006A5B1D">
      <w:pPr>
        <w:ind w:firstLine="720"/>
        <w:rPr>
          <w:rFonts w:cs="Times New Roman"/>
          <w:szCs w:val="28"/>
        </w:rPr>
      </w:pPr>
      <w:r w:rsidRPr="006C2F7D">
        <w:rPr>
          <w:rFonts w:cs="Times New Roman"/>
          <w:szCs w:val="28"/>
        </w:rPr>
        <w:t>Chức năng “hộp thư” là một trong những chức năng của actor Phụ Huynh</w:t>
      </w:r>
      <w:r w:rsidR="00D75F96">
        <w:rPr>
          <w:rFonts w:cs="Times New Roman"/>
          <w:szCs w:val="28"/>
          <w:lang w:val="en-US"/>
        </w:rPr>
        <w:t xml:space="preserve"> </w:t>
      </w:r>
      <w:proofErr w:type="spellStart"/>
      <w:r w:rsidR="00D75F96">
        <w:rPr>
          <w:rFonts w:cs="Times New Roman"/>
          <w:szCs w:val="28"/>
          <w:lang w:val="en-US"/>
        </w:rPr>
        <w:t>được</w:t>
      </w:r>
      <w:proofErr w:type="spellEnd"/>
      <w:r w:rsidR="00D75F96">
        <w:rPr>
          <w:rFonts w:cs="Times New Roman"/>
          <w:szCs w:val="28"/>
          <w:lang w:val="en-US"/>
        </w:rPr>
        <w:t xml:space="preserve"> </w:t>
      </w:r>
      <w:proofErr w:type="spellStart"/>
      <w:r w:rsidR="00D75F96">
        <w:rPr>
          <w:rFonts w:cs="Times New Roman"/>
          <w:szCs w:val="28"/>
          <w:lang w:val="en-US"/>
        </w:rPr>
        <w:t>thể</w:t>
      </w:r>
      <w:proofErr w:type="spellEnd"/>
      <w:r w:rsidR="00D75F96">
        <w:rPr>
          <w:rFonts w:cs="Times New Roman"/>
          <w:szCs w:val="28"/>
          <w:lang w:val="en-US"/>
        </w:rPr>
        <w:t xml:space="preserve"> </w:t>
      </w:r>
      <w:proofErr w:type="spellStart"/>
      <w:r w:rsidR="00D75F96">
        <w:rPr>
          <w:rFonts w:cs="Times New Roman"/>
          <w:szCs w:val="28"/>
          <w:lang w:val="en-US"/>
        </w:rPr>
        <w:t>hiện</w:t>
      </w:r>
      <w:proofErr w:type="spellEnd"/>
      <w:r w:rsidR="00D75F96">
        <w:rPr>
          <w:rFonts w:cs="Times New Roman"/>
          <w:szCs w:val="28"/>
          <w:lang w:val="en-US"/>
        </w:rPr>
        <w:t xml:space="preserve"> </w:t>
      </w:r>
      <w:proofErr w:type="spellStart"/>
      <w:r w:rsidR="00D75F96">
        <w:rPr>
          <w:rFonts w:cs="Times New Roman"/>
          <w:szCs w:val="28"/>
          <w:lang w:val="en-US"/>
        </w:rPr>
        <w:t>trong</w:t>
      </w:r>
      <w:proofErr w:type="spellEnd"/>
      <w:r w:rsidR="00D75F96">
        <w:rPr>
          <w:rFonts w:cs="Times New Roman"/>
          <w:szCs w:val="28"/>
          <w:lang w:val="en-US"/>
        </w:rPr>
        <w:t xml:space="preserve"> </w:t>
      </w:r>
      <w:r w:rsidR="00D75F96">
        <w:rPr>
          <w:rFonts w:cs="Times New Roman"/>
          <w:szCs w:val="28"/>
          <w:lang w:val="en-US"/>
        </w:rPr>
        <w:fldChar w:fldCharType="begin"/>
      </w:r>
      <w:r w:rsidR="00D75F96">
        <w:rPr>
          <w:rFonts w:cs="Times New Roman"/>
          <w:szCs w:val="28"/>
          <w:lang w:val="en-US"/>
        </w:rPr>
        <w:instrText xml:space="preserve"> REF _Ref118850600 \h </w:instrText>
      </w:r>
      <w:r w:rsidR="00D75F96">
        <w:rPr>
          <w:rFonts w:cs="Times New Roman"/>
          <w:szCs w:val="28"/>
          <w:lang w:val="en-US"/>
        </w:rPr>
      </w:r>
      <w:r w:rsidR="00D75F96">
        <w:rPr>
          <w:rFonts w:cs="Times New Roman"/>
          <w:szCs w:val="28"/>
          <w:lang w:val="en-US"/>
        </w:rPr>
        <w:fldChar w:fldCharType="separate"/>
      </w:r>
      <w:r w:rsidR="00A97CFA">
        <w:t xml:space="preserve">Hình </w:t>
      </w:r>
      <w:r w:rsidR="00A97CFA">
        <w:rPr>
          <w:noProof/>
        </w:rPr>
        <w:t>2</w:t>
      </w:r>
      <w:r w:rsidR="00A97CFA">
        <w:t>.</w:t>
      </w:r>
      <w:r w:rsidR="00A97CFA">
        <w:rPr>
          <w:noProof/>
        </w:rPr>
        <w:t>7</w:t>
      </w:r>
      <w:r w:rsidR="00D75F96">
        <w:rPr>
          <w:rFonts w:cs="Times New Roman"/>
          <w:szCs w:val="28"/>
          <w:lang w:val="en-US"/>
        </w:rPr>
        <w:fldChar w:fldCharType="end"/>
      </w:r>
      <w:r w:rsidRPr="006C2F7D">
        <w:rPr>
          <w:rFonts w:cs="Times New Roman"/>
          <w:szCs w:val="28"/>
        </w:rPr>
        <w:t xml:space="preserve">. Nó cho phép phụ huynh xem các thông báo từ phía nhà trường, cũng như phản hồi ý kiến đến ban giám hiệu.Các thông tin cụ thể của chức năng này bào gồm các kịch bản sử dụng được mô tả cụ thể trong </w:t>
      </w:r>
      <w:r w:rsidR="00D75F96">
        <w:rPr>
          <w:rFonts w:cs="Times New Roman"/>
          <w:b/>
          <w:szCs w:val="28"/>
        </w:rPr>
        <w:fldChar w:fldCharType="begin"/>
      </w:r>
      <w:r w:rsidR="00D75F96">
        <w:rPr>
          <w:rFonts w:cs="Times New Roman"/>
          <w:szCs w:val="28"/>
        </w:rPr>
        <w:instrText xml:space="preserve"> REF _Ref118856212 \h </w:instrText>
      </w:r>
      <w:r w:rsidR="00D75F96">
        <w:rPr>
          <w:rFonts w:cs="Times New Roman"/>
          <w:b/>
          <w:szCs w:val="28"/>
        </w:rPr>
      </w:r>
      <w:r w:rsidR="00D75F96">
        <w:rPr>
          <w:rFonts w:cs="Times New Roman"/>
          <w:b/>
          <w:szCs w:val="28"/>
        </w:rPr>
        <w:fldChar w:fldCharType="separate"/>
      </w:r>
      <w:r w:rsidR="00A97CFA">
        <w:t xml:space="preserve">Bảng </w:t>
      </w:r>
      <w:r w:rsidR="00A97CFA">
        <w:rPr>
          <w:noProof/>
        </w:rPr>
        <w:t>2</w:t>
      </w:r>
      <w:r w:rsidR="00A97CFA">
        <w:t>.</w:t>
      </w:r>
      <w:r w:rsidR="00A97CFA">
        <w:rPr>
          <w:noProof/>
        </w:rPr>
        <w:t>18</w:t>
      </w:r>
      <w:r w:rsidR="00D75F96">
        <w:rPr>
          <w:rFonts w:cs="Times New Roman"/>
          <w:b/>
          <w:szCs w:val="28"/>
        </w:rPr>
        <w:fldChar w:fldCharType="end"/>
      </w:r>
      <w:r w:rsidRPr="006C2F7D">
        <w:rPr>
          <w:rFonts w:cs="Times New Roman"/>
          <w:i/>
          <w:szCs w:val="28"/>
        </w:rPr>
        <w:t xml:space="preserve"> </w:t>
      </w:r>
      <w:r w:rsidRPr="006C2F7D">
        <w:rPr>
          <w:rFonts w:cs="Times New Roman"/>
          <w:szCs w:val="28"/>
        </w:rPr>
        <w:t>bên dưới.</w:t>
      </w:r>
    </w:p>
    <w:p w14:paraId="533F7F86" w14:textId="77777777" w:rsidR="00013F0D" w:rsidRPr="001E57AD" w:rsidRDefault="00013F0D">
      <w:pPr>
        <w:rPr>
          <w:rFonts w:cs="Times New Roman"/>
          <w:sz w:val="26"/>
          <w:szCs w:val="26"/>
        </w:rPr>
      </w:pPr>
    </w:p>
    <w:p w14:paraId="7E4FAFAA" w14:textId="33CA528A" w:rsidR="00692F18" w:rsidRDefault="00692F18" w:rsidP="00BE4F8B">
      <w:pPr>
        <w:pStyle w:val="Caption"/>
      </w:pPr>
      <w:bookmarkStart w:id="292" w:name="_Ref118856212"/>
      <w:bookmarkStart w:id="293" w:name="_Toc119445057"/>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2</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18</w:t>
      </w:r>
      <w:r w:rsidR="005018C1">
        <w:rPr>
          <w:noProof/>
        </w:rPr>
        <w:fldChar w:fldCharType="end"/>
      </w:r>
      <w:bookmarkEnd w:id="292"/>
      <w:r w:rsidR="00AE7E99">
        <w:t xml:space="preserve">: </w:t>
      </w:r>
      <w:proofErr w:type="spellStart"/>
      <w:r w:rsidR="00AE7E99">
        <w:t>Mô</w:t>
      </w:r>
      <w:proofErr w:type="spellEnd"/>
      <w:r w:rsidR="00AE7E99">
        <w:t xml:space="preserve"> </w:t>
      </w:r>
      <w:proofErr w:type="spellStart"/>
      <w:r w:rsidR="00AE7E99">
        <w:t>tả</w:t>
      </w:r>
      <w:proofErr w:type="spellEnd"/>
      <w:r w:rsidR="00AE7E99">
        <w:t xml:space="preserve"> use case “</w:t>
      </w:r>
      <w:proofErr w:type="spellStart"/>
      <w:r w:rsidR="00AE7E99">
        <w:t>Hộp</w:t>
      </w:r>
      <w:proofErr w:type="spellEnd"/>
      <w:r w:rsidR="00AE7E99">
        <w:t xml:space="preserve"> </w:t>
      </w:r>
      <w:proofErr w:type="spellStart"/>
      <w:r w:rsidR="00AE7E99">
        <w:t>thư</w:t>
      </w:r>
      <w:proofErr w:type="spellEnd"/>
      <w:r w:rsidR="00AE7E99">
        <w:t>”</w:t>
      </w:r>
      <w:bookmarkEnd w:id="293"/>
    </w:p>
    <w:tbl>
      <w:tblPr>
        <w:tblStyle w:val="Style26"/>
        <w:tblW w:w="98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265"/>
        <w:gridCol w:w="7545"/>
      </w:tblGrid>
      <w:tr w:rsidR="00013F0D" w:rsidRPr="001E57AD" w14:paraId="0C6F3718" w14:textId="77777777">
        <w:tc>
          <w:tcPr>
            <w:tcW w:w="2265" w:type="dxa"/>
            <w:shd w:val="clear" w:color="auto" w:fill="auto"/>
            <w:tcMar>
              <w:top w:w="100" w:type="dxa"/>
              <w:left w:w="100" w:type="dxa"/>
              <w:bottom w:w="100" w:type="dxa"/>
              <w:right w:w="100" w:type="dxa"/>
            </w:tcMar>
          </w:tcPr>
          <w:p w14:paraId="460C24DA" w14:textId="77777777" w:rsidR="00013F0D" w:rsidRPr="001E57AD" w:rsidRDefault="00E952C3">
            <w:pPr>
              <w:widowControl w:val="0"/>
              <w:spacing w:line="240" w:lineRule="auto"/>
              <w:rPr>
                <w:rFonts w:cs="Times New Roman"/>
                <w:sz w:val="26"/>
                <w:szCs w:val="26"/>
              </w:rPr>
            </w:pPr>
            <w:r w:rsidRPr="001E57AD">
              <w:rPr>
                <w:rFonts w:cs="Times New Roman"/>
              </w:rPr>
              <w:t>Tên use case</w:t>
            </w:r>
          </w:p>
        </w:tc>
        <w:tc>
          <w:tcPr>
            <w:tcW w:w="7545" w:type="dxa"/>
            <w:shd w:val="clear" w:color="auto" w:fill="auto"/>
            <w:tcMar>
              <w:top w:w="100" w:type="dxa"/>
              <w:left w:w="100" w:type="dxa"/>
              <w:bottom w:w="100" w:type="dxa"/>
              <w:right w:w="100" w:type="dxa"/>
            </w:tcMar>
          </w:tcPr>
          <w:p w14:paraId="5AEE8B9F" w14:textId="77777777" w:rsidR="00013F0D" w:rsidRPr="001E57AD" w:rsidRDefault="00E952C3">
            <w:pPr>
              <w:widowControl w:val="0"/>
              <w:spacing w:line="240" w:lineRule="auto"/>
              <w:rPr>
                <w:rFonts w:cs="Times New Roman"/>
                <w:sz w:val="26"/>
                <w:szCs w:val="26"/>
              </w:rPr>
            </w:pPr>
            <w:r w:rsidRPr="001E57AD">
              <w:rPr>
                <w:rFonts w:cs="Times New Roman"/>
                <w:sz w:val="26"/>
                <w:szCs w:val="26"/>
              </w:rPr>
              <w:t>Hộp thư</w:t>
            </w:r>
          </w:p>
        </w:tc>
      </w:tr>
      <w:tr w:rsidR="00013F0D" w:rsidRPr="001E57AD" w14:paraId="37DB46FF" w14:textId="77777777">
        <w:tc>
          <w:tcPr>
            <w:tcW w:w="2265" w:type="dxa"/>
            <w:shd w:val="clear" w:color="auto" w:fill="auto"/>
            <w:tcMar>
              <w:top w:w="100" w:type="dxa"/>
              <w:left w:w="100" w:type="dxa"/>
              <w:bottom w:w="100" w:type="dxa"/>
              <w:right w:w="100" w:type="dxa"/>
            </w:tcMar>
          </w:tcPr>
          <w:p w14:paraId="21A14F84" w14:textId="77777777" w:rsidR="00013F0D" w:rsidRPr="001E57AD" w:rsidRDefault="00E952C3">
            <w:pPr>
              <w:widowControl w:val="0"/>
              <w:spacing w:line="240" w:lineRule="auto"/>
              <w:rPr>
                <w:rFonts w:cs="Times New Roman"/>
                <w:sz w:val="26"/>
                <w:szCs w:val="26"/>
              </w:rPr>
            </w:pPr>
            <w:r w:rsidRPr="001E57AD">
              <w:rPr>
                <w:rFonts w:cs="Times New Roman"/>
              </w:rPr>
              <w:t>Tóm tắt</w:t>
            </w:r>
          </w:p>
        </w:tc>
        <w:tc>
          <w:tcPr>
            <w:tcW w:w="7545" w:type="dxa"/>
            <w:shd w:val="clear" w:color="auto" w:fill="auto"/>
            <w:tcMar>
              <w:top w:w="100" w:type="dxa"/>
              <w:left w:w="100" w:type="dxa"/>
              <w:bottom w:w="100" w:type="dxa"/>
              <w:right w:w="100" w:type="dxa"/>
            </w:tcMar>
          </w:tcPr>
          <w:p w14:paraId="44742C7B" w14:textId="77777777" w:rsidR="00013F0D" w:rsidRPr="001E57AD" w:rsidRDefault="00E952C3">
            <w:pPr>
              <w:rPr>
                <w:rFonts w:cs="Times New Roman"/>
                <w:sz w:val="26"/>
                <w:szCs w:val="26"/>
              </w:rPr>
            </w:pPr>
            <w:r w:rsidRPr="001E57AD">
              <w:rPr>
                <w:rFonts w:cs="Times New Roman"/>
                <w:sz w:val="26"/>
                <w:szCs w:val="26"/>
              </w:rPr>
              <w:t>Phụ huynh xem các thông báo từ phía nhà trường, cũng như phản hồi ý kiến đến ban giám hiệu.</w:t>
            </w:r>
          </w:p>
        </w:tc>
      </w:tr>
      <w:tr w:rsidR="00013F0D" w:rsidRPr="001E57AD" w14:paraId="6A46990E" w14:textId="77777777">
        <w:tc>
          <w:tcPr>
            <w:tcW w:w="2265" w:type="dxa"/>
            <w:shd w:val="clear" w:color="auto" w:fill="auto"/>
            <w:tcMar>
              <w:top w:w="100" w:type="dxa"/>
              <w:left w:w="100" w:type="dxa"/>
              <w:bottom w:w="100" w:type="dxa"/>
              <w:right w:w="100" w:type="dxa"/>
            </w:tcMar>
          </w:tcPr>
          <w:p w14:paraId="723F7615" w14:textId="77777777" w:rsidR="00013F0D" w:rsidRPr="001E57AD" w:rsidRDefault="00E952C3">
            <w:pPr>
              <w:widowControl w:val="0"/>
              <w:spacing w:line="240" w:lineRule="auto"/>
              <w:rPr>
                <w:rFonts w:cs="Times New Roman"/>
                <w:sz w:val="26"/>
                <w:szCs w:val="26"/>
              </w:rPr>
            </w:pPr>
            <w:r w:rsidRPr="001E57AD">
              <w:rPr>
                <w:rFonts w:cs="Times New Roman"/>
              </w:rPr>
              <w:t>Actor</w:t>
            </w:r>
          </w:p>
        </w:tc>
        <w:tc>
          <w:tcPr>
            <w:tcW w:w="7545" w:type="dxa"/>
            <w:shd w:val="clear" w:color="auto" w:fill="auto"/>
            <w:tcMar>
              <w:top w:w="100" w:type="dxa"/>
              <w:left w:w="100" w:type="dxa"/>
              <w:bottom w:w="100" w:type="dxa"/>
              <w:right w:w="100" w:type="dxa"/>
            </w:tcMar>
          </w:tcPr>
          <w:p w14:paraId="07A1EE7B" w14:textId="77777777" w:rsidR="00013F0D" w:rsidRPr="001E57AD" w:rsidRDefault="00E952C3">
            <w:pPr>
              <w:widowControl w:val="0"/>
              <w:spacing w:line="240" w:lineRule="auto"/>
              <w:rPr>
                <w:rFonts w:cs="Times New Roman"/>
                <w:sz w:val="26"/>
                <w:szCs w:val="26"/>
              </w:rPr>
            </w:pPr>
            <w:r w:rsidRPr="001E57AD">
              <w:rPr>
                <w:rFonts w:cs="Times New Roman"/>
                <w:sz w:val="26"/>
                <w:szCs w:val="26"/>
              </w:rPr>
              <w:t>Phụ huynh</w:t>
            </w:r>
          </w:p>
        </w:tc>
      </w:tr>
      <w:tr w:rsidR="00013F0D" w:rsidRPr="001E57AD" w14:paraId="0DCCFED6" w14:textId="77777777">
        <w:tc>
          <w:tcPr>
            <w:tcW w:w="2265" w:type="dxa"/>
            <w:shd w:val="clear" w:color="auto" w:fill="auto"/>
            <w:tcMar>
              <w:top w:w="100" w:type="dxa"/>
              <w:left w:w="100" w:type="dxa"/>
              <w:bottom w:w="100" w:type="dxa"/>
              <w:right w:w="100" w:type="dxa"/>
            </w:tcMar>
          </w:tcPr>
          <w:p w14:paraId="316AAD04" w14:textId="77777777" w:rsidR="00013F0D" w:rsidRPr="001E57AD" w:rsidRDefault="00E952C3">
            <w:pPr>
              <w:widowControl w:val="0"/>
              <w:spacing w:line="240" w:lineRule="auto"/>
              <w:rPr>
                <w:rFonts w:cs="Times New Roman"/>
                <w:sz w:val="26"/>
                <w:szCs w:val="26"/>
              </w:rPr>
            </w:pPr>
            <w:r w:rsidRPr="001E57AD">
              <w:rPr>
                <w:rFonts w:cs="Times New Roman"/>
              </w:rPr>
              <w:t>Ngày tạo</w:t>
            </w:r>
          </w:p>
        </w:tc>
        <w:tc>
          <w:tcPr>
            <w:tcW w:w="7545" w:type="dxa"/>
            <w:shd w:val="clear" w:color="auto" w:fill="auto"/>
            <w:tcMar>
              <w:top w:w="100" w:type="dxa"/>
              <w:left w:w="100" w:type="dxa"/>
              <w:bottom w:w="100" w:type="dxa"/>
              <w:right w:w="100" w:type="dxa"/>
            </w:tcMar>
          </w:tcPr>
          <w:p w14:paraId="647C40C0" w14:textId="77777777" w:rsidR="00013F0D" w:rsidRPr="001E57AD" w:rsidRDefault="00E952C3">
            <w:pPr>
              <w:widowControl w:val="0"/>
              <w:spacing w:line="240" w:lineRule="auto"/>
              <w:rPr>
                <w:rFonts w:cs="Times New Roman"/>
                <w:sz w:val="26"/>
                <w:szCs w:val="26"/>
              </w:rPr>
            </w:pPr>
            <w:r w:rsidRPr="001E57AD">
              <w:rPr>
                <w:rFonts w:cs="Times New Roman"/>
                <w:sz w:val="26"/>
                <w:szCs w:val="26"/>
              </w:rPr>
              <w:t>12/10/2022</w:t>
            </w:r>
          </w:p>
        </w:tc>
      </w:tr>
      <w:tr w:rsidR="00013F0D" w:rsidRPr="001E57AD" w14:paraId="669F361A" w14:textId="77777777">
        <w:tc>
          <w:tcPr>
            <w:tcW w:w="2265" w:type="dxa"/>
            <w:shd w:val="clear" w:color="auto" w:fill="auto"/>
            <w:tcMar>
              <w:top w:w="100" w:type="dxa"/>
              <w:left w:w="100" w:type="dxa"/>
              <w:bottom w:w="100" w:type="dxa"/>
              <w:right w:w="100" w:type="dxa"/>
            </w:tcMar>
          </w:tcPr>
          <w:p w14:paraId="0C591F9A" w14:textId="77777777" w:rsidR="00013F0D" w:rsidRPr="001E57AD" w:rsidRDefault="00E952C3">
            <w:pPr>
              <w:widowControl w:val="0"/>
              <w:spacing w:line="240" w:lineRule="auto"/>
              <w:rPr>
                <w:rFonts w:cs="Times New Roman"/>
                <w:sz w:val="26"/>
                <w:szCs w:val="26"/>
              </w:rPr>
            </w:pPr>
            <w:r w:rsidRPr="001E57AD">
              <w:rPr>
                <w:rFonts w:cs="Times New Roman"/>
              </w:rPr>
              <w:t>Ngày cập nhật</w:t>
            </w:r>
          </w:p>
        </w:tc>
        <w:tc>
          <w:tcPr>
            <w:tcW w:w="7545" w:type="dxa"/>
            <w:shd w:val="clear" w:color="auto" w:fill="auto"/>
            <w:tcMar>
              <w:top w:w="100" w:type="dxa"/>
              <w:left w:w="100" w:type="dxa"/>
              <w:bottom w:w="100" w:type="dxa"/>
              <w:right w:w="100" w:type="dxa"/>
            </w:tcMar>
          </w:tcPr>
          <w:p w14:paraId="521E11D7" w14:textId="77777777" w:rsidR="00013F0D" w:rsidRPr="001E57AD" w:rsidRDefault="00E952C3">
            <w:pPr>
              <w:widowControl w:val="0"/>
              <w:spacing w:line="240" w:lineRule="auto"/>
              <w:rPr>
                <w:rFonts w:cs="Times New Roman"/>
                <w:sz w:val="26"/>
                <w:szCs w:val="26"/>
              </w:rPr>
            </w:pPr>
            <w:r w:rsidRPr="001E57AD">
              <w:rPr>
                <w:rFonts w:cs="Times New Roman"/>
                <w:sz w:val="26"/>
                <w:szCs w:val="26"/>
              </w:rPr>
              <w:t>03/11/2022</w:t>
            </w:r>
          </w:p>
        </w:tc>
      </w:tr>
      <w:tr w:rsidR="00013F0D" w:rsidRPr="001E57AD" w14:paraId="74BF8E66" w14:textId="77777777">
        <w:tc>
          <w:tcPr>
            <w:tcW w:w="2265" w:type="dxa"/>
            <w:shd w:val="clear" w:color="auto" w:fill="auto"/>
            <w:tcMar>
              <w:top w:w="100" w:type="dxa"/>
              <w:left w:w="100" w:type="dxa"/>
              <w:bottom w:w="100" w:type="dxa"/>
              <w:right w:w="100" w:type="dxa"/>
            </w:tcMar>
          </w:tcPr>
          <w:p w14:paraId="04EB6ADA" w14:textId="77777777" w:rsidR="00013F0D" w:rsidRPr="001E57AD" w:rsidRDefault="00E952C3">
            <w:pPr>
              <w:widowControl w:val="0"/>
              <w:spacing w:line="240" w:lineRule="auto"/>
              <w:rPr>
                <w:rFonts w:cs="Times New Roman"/>
                <w:sz w:val="26"/>
                <w:szCs w:val="26"/>
              </w:rPr>
            </w:pPr>
            <w:r w:rsidRPr="001E57AD">
              <w:rPr>
                <w:rFonts w:cs="Times New Roman"/>
              </w:rPr>
              <w:lastRenderedPageBreak/>
              <w:t>Version</w:t>
            </w:r>
          </w:p>
        </w:tc>
        <w:tc>
          <w:tcPr>
            <w:tcW w:w="7545" w:type="dxa"/>
            <w:shd w:val="clear" w:color="auto" w:fill="auto"/>
            <w:tcMar>
              <w:top w:w="100" w:type="dxa"/>
              <w:left w:w="100" w:type="dxa"/>
              <w:bottom w:w="100" w:type="dxa"/>
              <w:right w:w="100" w:type="dxa"/>
            </w:tcMar>
          </w:tcPr>
          <w:p w14:paraId="566ED3C8" w14:textId="77777777" w:rsidR="00013F0D" w:rsidRPr="001E57AD" w:rsidRDefault="00E952C3">
            <w:pPr>
              <w:widowControl w:val="0"/>
              <w:spacing w:line="240" w:lineRule="auto"/>
              <w:rPr>
                <w:rFonts w:cs="Times New Roman"/>
                <w:sz w:val="26"/>
                <w:szCs w:val="26"/>
              </w:rPr>
            </w:pPr>
            <w:r w:rsidRPr="001E57AD">
              <w:rPr>
                <w:rFonts w:cs="Times New Roman"/>
                <w:sz w:val="26"/>
                <w:szCs w:val="26"/>
              </w:rPr>
              <w:t>1.5</w:t>
            </w:r>
          </w:p>
        </w:tc>
      </w:tr>
      <w:tr w:rsidR="00013F0D" w:rsidRPr="001E57AD" w14:paraId="64B11B99" w14:textId="77777777">
        <w:tc>
          <w:tcPr>
            <w:tcW w:w="2265" w:type="dxa"/>
            <w:shd w:val="clear" w:color="auto" w:fill="auto"/>
            <w:tcMar>
              <w:top w:w="100" w:type="dxa"/>
              <w:left w:w="100" w:type="dxa"/>
              <w:bottom w:w="100" w:type="dxa"/>
              <w:right w:w="100" w:type="dxa"/>
            </w:tcMar>
          </w:tcPr>
          <w:p w14:paraId="73C6CAB9" w14:textId="77777777" w:rsidR="00013F0D" w:rsidRPr="001E57AD" w:rsidRDefault="00E952C3">
            <w:pPr>
              <w:widowControl w:val="0"/>
              <w:spacing w:line="240" w:lineRule="auto"/>
              <w:rPr>
                <w:rFonts w:cs="Times New Roman"/>
                <w:sz w:val="26"/>
                <w:szCs w:val="26"/>
              </w:rPr>
            </w:pPr>
            <w:r w:rsidRPr="001E57AD">
              <w:rPr>
                <w:rFonts w:cs="Times New Roman"/>
              </w:rPr>
              <w:t>Chịu trách nhiệm</w:t>
            </w:r>
          </w:p>
        </w:tc>
        <w:tc>
          <w:tcPr>
            <w:tcW w:w="7545" w:type="dxa"/>
            <w:shd w:val="clear" w:color="auto" w:fill="auto"/>
            <w:tcMar>
              <w:top w:w="100" w:type="dxa"/>
              <w:left w:w="100" w:type="dxa"/>
              <w:bottom w:w="100" w:type="dxa"/>
              <w:right w:w="100" w:type="dxa"/>
            </w:tcMar>
          </w:tcPr>
          <w:p w14:paraId="2C5C1C29" w14:textId="77777777" w:rsidR="00013F0D" w:rsidRPr="001E57AD" w:rsidRDefault="00E952C3">
            <w:pPr>
              <w:widowControl w:val="0"/>
              <w:spacing w:line="240" w:lineRule="auto"/>
              <w:rPr>
                <w:rFonts w:cs="Times New Roman"/>
                <w:sz w:val="26"/>
                <w:szCs w:val="26"/>
              </w:rPr>
            </w:pPr>
            <w:r w:rsidRPr="001E57AD">
              <w:rPr>
                <w:rFonts w:cs="Times New Roman"/>
                <w:sz w:val="26"/>
                <w:szCs w:val="26"/>
              </w:rPr>
              <w:t>Nguyễn Trọng Tính</w:t>
            </w:r>
          </w:p>
        </w:tc>
      </w:tr>
      <w:tr w:rsidR="00013F0D" w:rsidRPr="001E57AD" w14:paraId="25C2A864" w14:textId="77777777">
        <w:tc>
          <w:tcPr>
            <w:tcW w:w="2265" w:type="dxa"/>
            <w:shd w:val="clear" w:color="auto" w:fill="auto"/>
            <w:tcMar>
              <w:top w:w="100" w:type="dxa"/>
              <w:left w:w="100" w:type="dxa"/>
              <w:bottom w:w="100" w:type="dxa"/>
              <w:right w:w="100" w:type="dxa"/>
            </w:tcMar>
          </w:tcPr>
          <w:p w14:paraId="797C9A17" w14:textId="77777777" w:rsidR="00013F0D" w:rsidRPr="001E57AD" w:rsidRDefault="00E952C3">
            <w:pPr>
              <w:widowControl w:val="0"/>
              <w:spacing w:line="240" w:lineRule="auto"/>
              <w:rPr>
                <w:rFonts w:cs="Times New Roman"/>
                <w:sz w:val="26"/>
                <w:szCs w:val="26"/>
              </w:rPr>
            </w:pPr>
            <w:r w:rsidRPr="001E57AD">
              <w:rPr>
                <w:rFonts w:cs="Times New Roman"/>
              </w:rPr>
              <w:t>Điều kiện tiên quyết</w:t>
            </w:r>
          </w:p>
        </w:tc>
        <w:tc>
          <w:tcPr>
            <w:tcW w:w="7545" w:type="dxa"/>
            <w:shd w:val="clear" w:color="auto" w:fill="auto"/>
            <w:tcMar>
              <w:top w:w="100" w:type="dxa"/>
              <w:left w:w="100" w:type="dxa"/>
              <w:bottom w:w="100" w:type="dxa"/>
              <w:right w:w="100" w:type="dxa"/>
            </w:tcMar>
          </w:tcPr>
          <w:p w14:paraId="3C305892" w14:textId="77777777" w:rsidR="00013F0D" w:rsidRPr="001E57AD" w:rsidRDefault="00E952C3">
            <w:pPr>
              <w:widowControl w:val="0"/>
              <w:spacing w:line="240" w:lineRule="auto"/>
              <w:rPr>
                <w:rFonts w:cs="Times New Roman"/>
                <w:sz w:val="26"/>
                <w:szCs w:val="26"/>
              </w:rPr>
            </w:pPr>
            <w:r w:rsidRPr="001E57AD">
              <w:rPr>
                <w:rFonts w:cs="Times New Roman"/>
                <w:sz w:val="26"/>
                <w:szCs w:val="26"/>
              </w:rPr>
              <w:t>Phụ huynh phải đăng nhập vào hệ thống bằng tài khoản đã được cấp.</w:t>
            </w:r>
          </w:p>
        </w:tc>
      </w:tr>
      <w:tr w:rsidR="00013F0D" w:rsidRPr="001E57AD" w14:paraId="51CA22BF" w14:textId="77777777">
        <w:tc>
          <w:tcPr>
            <w:tcW w:w="2265" w:type="dxa"/>
            <w:shd w:val="clear" w:color="auto" w:fill="auto"/>
            <w:tcMar>
              <w:top w:w="100" w:type="dxa"/>
              <w:left w:w="100" w:type="dxa"/>
              <w:bottom w:w="100" w:type="dxa"/>
              <w:right w:w="100" w:type="dxa"/>
            </w:tcMar>
          </w:tcPr>
          <w:p w14:paraId="37C2C584" w14:textId="77777777" w:rsidR="00013F0D" w:rsidRPr="001E57AD" w:rsidRDefault="00E952C3">
            <w:pPr>
              <w:widowControl w:val="0"/>
              <w:spacing w:line="240" w:lineRule="auto"/>
              <w:rPr>
                <w:rFonts w:cs="Times New Roman"/>
                <w:sz w:val="26"/>
                <w:szCs w:val="26"/>
              </w:rPr>
            </w:pPr>
            <w:r w:rsidRPr="001E57AD">
              <w:rPr>
                <w:rFonts w:cs="Times New Roman"/>
              </w:rPr>
              <w:t>Kịch bản thường</w:t>
            </w:r>
          </w:p>
        </w:tc>
        <w:tc>
          <w:tcPr>
            <w:tcW w:w="7545" w:type="dxa"/>
            <w:shd w:val="clear" w:color="auto" w:fill="auto"/>
            <w:tcMar>
              <w:top w:w="100" w:type="dxa"/>
              <w:left w:w="100" w:type="dxa"/>
              <w:bottom w:w="100" w:type="dxa"/>
              <w:right w:w="100" w:type="dxa"/>
            </w:tcMar>
          </w:tcPr>
          <w:p w14:paraId="462033D7" w14:textId="77777777" w:rsidR="00013F0D" w:rsidRPr="001E57AD" w:rsidRDefault="00E952C3">
            <w:pPr>
              <w:widowControl w:val="0"/>
              <w:numPr>
                <w:ilvl w:val="0"/>
                <w:numId w:val="38"/>
              </w:numPr>
              <w:spacing w:line="240" w:lineRule="auto"/>
              <w:rPr>
                <w:rFonts w:cs="Times New Roman"/>
                <w:sz w:val="26"/>
                <w:szCs w:val="26"/>
              </w:rPr>
            </w:pPr>
            <w:r w:rsidRPr="001E57AD">
              <w:rPr>
                <w:rFonts w:cs="Times New Roman"/>
                <w:sz w:val="26"/>
                <w:szCs w:val="26"/>
              </w:rPr>
              <w:t>Phụ huynh đăng nhập thành công vào hệ thống.</w:t>
            </w:r>
          </w:p>
          <w:p w14:paraId="5C71A59B" w14:textId="77777777" w:rsidR="00013F0D" w:rsidRPr="001E57AD" w:rsidRDefault="00E952C3">
            <w:pPr>
              <w:widowControl w:val="0"/>
              <w:numPr>
                <w:ilvl w:val="0"/>
                <w:numId w:val="38"/>
              </w:numPr>
              <w:spacing w:line="240" w:lineRule="auto"/>
              <w:rPr>
                <w:rFonts w:cs="Times New Roman"/>
                <w:sz w:val="26"/>
                <w:szCs w:val="26"/>
              </w:rPr>
            </w:pPr>
            <w:r w:rsidRPr="001E57AD">
              <w:rPr>
                <w:rFonts w:cs="Times New Roman"/>
                <w:sz w:val="26"/>
                <w:szCs w:val="26"/>
              </w:rPr>
              <w:t>Hệ thống hiển thị đầy đủ các chức năng của phụ huynh.</w:t>
            </w:r>
          </w:p>
          <w:p w14:paraId="0EEB17BC" w14:textId="77777777" w:rsidR="00013F0D" w:rsidRPr="001E57AD" w:rsidRDefault="00E952C3">
            <w:pPr>
              <w:widowControl w:val="0"/>
              <w:numPr>
                <w:ilvl w:val="0"/>
                <w:numId w:val="38"/>
              </w:numPr>
              <w:spacing w:line="240" w:lineRule="auto"/>
              <w:rPr>
                <w:rFonts w:cs="Times New Roman"/>
                <w:sz w:val="26"/>
                <w:szCs w:val="26"/>
              </w:rPr>
            </w:pPr>
            <w:r w:rsidRPr="001E57AD">
              <w:rPr>
                <w:rFonts w:cs="Times New Roman"/>
                <w:sz w:val="26"/>
                <w:szCs w:val="26"/>
              </w:rPr>
              <w:t>Phụ huynh chọn vào hộp thư.</w:t>
            </w:r>
          </w:p>
          <w:p w14:paraId="6BFA3467" w14:textId="34F8E0F5" w:rsidR="00013F0D" w:rsidRDefault="00E952C3">
            <w:pPr>
              <w:widowControl w:val="0"/>
              <w:numPr>
                <w:ilvl w:val="0"/>
                <w:numId w:val="38"/>
              </w:numPr>
              <w:spacing w:line="240" w:lineRule="auto"/>
              <w:rPr>
                <w:rFonts w:cs="Times New Roman"/>
                <w:sz w:val="26"/>
                <w:szCs w:val="26"/>
              </w:rPr>
            </w:pPr>
            <w:r w:rsidRPr="001E57AD">
              <w:rPr>
                <w:rFonts w:cs="Times New Roman"/>
                <w:sz w:val="26"/>
                <w:szCs w:val="26"/>
              </w:rPr>
              <w:t>Hệ thống hiển thị giao diện cho phép người dùng sử dụng các tính năng : xem thông báo và  gửi tin nhắn phản hồi.</w:t>
            </w:r>
          </w:p>
          <w:p w14:paraId="0A7D61CE" w14:textId="00597CEB" w:rsidR="002D2A91" w:rsidRDefault="00A97CFA">
            <w:pPr>
              <w:widowControl w:val="0"/>
              <w:numPr>
                <w:ilvl w:val="0"/>
                <w:numId w:val="38"/>
              </w:numPr>
              <w:spacing w:line="240" w:lineRule="auto"/>
              <w:rPr>
                <w:rFonts w:cs="Times New Roman"/>
                <w:sz w:val="26"/>
                <w:szCs w:val="26"/>
              </w:rPr>
            </w:pPr>
            <w:proofErr w:type="spellStart"/>
            <w:r>
              <w:rPr>
                <w:rFonts w:cs="Times New Roman"/>
                <w:sz w:val="26"/>
                <w:szCs w:val="26"/>
                <w:lang w:val="en-US"/>
              </w:rPr>
              <w:t>Phụ</w:t>
            </w:r>
            <w:proofErr w:type="spellEnd"/>
            <w:r>
              <w:rPr>
                <w:rFonts w:cs="Times New Roman"/>
                <w:sz w:val="26"/>
                <w:szCs w:val="26"/>
                <w:lang w:val="en-US"/>
              </w:rPr>
              <w:t xml:space="preserve"> </w:t>
            </w:r>
            <w:proofErr w:type="spellStart"/>
            <w:r>
              <w:rPr>
                <w:rFonts w:cs="Times New Roman"/>
                <w:sz w:val="26"/>
                <w:szCs w:val="26"/>
                <w:lang w:val="en-US"/>
              </w:rPr>
              <w:t>huynh</w:t>
            </w:r>
            <w:proofErr w:type="spellEnd"/>
            <w:r>
              <w:rPr>
                <w:rFonts w:cs="Times New Roman"/>
                <w:sz w:val="26"/>
                <w:szCs w:val="26"/>
                <w:lang w:val="en-US"/>
              </w:rPr>
              <w:t xml:space="preserve"> </w:t>
            </w:r>
            <w:proofErr w:type="spellStart"/>
            <w:r>
              <w:rPr>
                <w:rFonts w:cs="Times New Roman"/>
                <w:sz w:val="26"/>
                <w:szCs w:val="26"/>
                <w:lang w:val="en-US"/>
              </w:rPr>
              <w:t>chọn</w:t>
            </w:r>
            <w:proofErr w:type="spellEnd"/>
            <w:r>
              <w:rPr>
                <w:rFonts w:cs="Times New Roman"/>
                <w:sz w:val="26"/>
                <w:szCs w:val="26"/>
                <w:lang w:val="en-US"/>
              </w:rPr>
              <w:t xml:space="preserve"> </w:t>
            </w:r>
            <w:proofErr w:type="spellStart"/>
            <w:r>
              <w:rPr>
                <w:rFonts w:cs="Times New Roman"/>
                <w:sz w:val="26"/>
                <w:szCs w:val="26"/>
                <w:lang w:val="en-US"/>
              </w:rPr>
              <w:t>vào</w:t>
            </w:r>
            <w:proofErr w:type="spellEnd"/>
            <w:r>
              <w:rPr>
                <w:rFonts w:cs="Times New Roman"/>
                <w:sz w:val="26"/>
                <w:szCs w:val="26"/>
                <w:lang w:val="en-US"/>
              </w:rPr>
              <w:t xml:space="preserve"> </w:t>
            </w:r>
            <w:proofErr w:type="spellStart"/>
            <w:r>
              <w:rPr>
                <w:rFonts w:cs="Times New Roman"/>
                <w:sz w:val="26"/>
                <w:szCs w:val="26"/>
                <w:lang w:val="en-US"/>
              </w:rPr>
              <w:t>các</w:t>
            </w:r>
            <w:proofErr w:type="spellEnd"/>
            <w:r>
              <w:rPr>
                <w:rFonts w:cs="Times New Roman"/>
                <w:sz w:val="26"/>
                <w:szCs w:val="26"/>
                <w:lang w:val="en-US"/>
              </w:rPr>
              <w:t xml:space="preserve"> </w:t>
            </w:r>
            <w:proofErr w:type="spellStart"/>
            <w:r>
              <w:rPr>
                <w:rFonts w:cs="Times New Roman"/>
                <w:sz w:val="26"/>
                <w:szCs w:val="26"/>
                <w:lang w:val="en-US"/>
              </w:rPr>
              <w:t>tính</w:t>
            </w:r>
            <w:proofErr w:type="spellEnd"/>
            <w:r>
              <w:rPr>
                <w:rFonts w:cs="Times New Roman"/>
                <w:sz w:val="26"/>
                <w:szCs w:val="26"/>
                <w:lang w:val="en-US"/>
              </w:rPr>
              <w:t xml:space="preserve"> </w:t>
            </w:r>
            <w:proofErr w:type="spellStart"/>
            <w:r>
              <w:rPr>
                <w:rFonts w:cs="Times New Roman"/>
                <w:sz w:val="26"/>
                <w:szCs w:val="26"/>
                <w:lang w:val="en-US"/>
              </w:rPr>
              <w:t>năng</w:t>
            </w:r>
            <w:proofErr w:type="spellEnd"/>
            <w:r>
              <w:rPr>
                <w:rFonts w:cs="Times New Roman"/>
                <w:sz w:val="26"/>
                <w:szCs w:val="26"/>
                <w:lang w:val="en-US"/>
              </w:rPr>
              <w:t xml:space="preserve"> </w:t>
            </w:r>
            <w:proofErr w:type="spellStart"/>
            <w:r>
              <w:rPr>
                <w:rFonts w:cs="Times New Roman"/>
                <w:sz w:val="26"/>
                <w:szCs w:val="26"/>
                <w:lang w:val="en-US"/>
              </w:rPr>
              <w:t>được</w:t>
            </w:r>
            <w:proofErr w:type="spellEnd"/>
            <w:r>
              <w:rPr>
                <w:rFonts w:cs="Times New Roman"/>
                <w:sz w:val="26"/>
                <w:szCs w:val="26"/>
                <w:lang w:val="en-US"/>
              </w:rPr>
              <w:t xml:space="preserve"> </w:t>
            </w:r>
            <w:proofErr w:type="spellStart"/>
            <w:r>
              <w:rPr>
                <w:rFonts w:cs="Times New Roman"/>
                <w:sz w:val="26"/>
                <w:szCs w:val="26"/>
                <w:lang w:val="en-US"/>
              </w:rPr>
              <w:t>hiển</w:t>
            </w:r>
            <w:proofErr w:type="spellEnd"/>
            <w:r>
              <w:rPr>
                <w:rFonts w:cs="Times New Roman"/>
                <w:sz w:val="26"/>
                <w:szCs w:val="26"/>
                <w:lang w:val="en-US"/>
              </w:rPr>
              <w:t xml:space="preserve"> </w:t>
            </w:r>
            <w:proofErr w:type="spellStart"/>
            <w:r>
              <w:rPr>
                <w:rFonts w:cs="Times New Roman"/>
                <w:sz w:val="26"/>
                <w:szCs w:val="26"/>
                <w:lang w:val="en-US"/>
              </w:rPr>
              <w:t>thị</w:t>
            </w:r>
            <w:proofErr w:type="spellEnd"/>
            <w:r>
              <w:rPr>
                <w:rFonts w:cs="Times New Roman"/>
                <w:sz w:val="26"/>
                <w:szCs w:val="26"/>
                <w:lang w:val="en-US"/>
              </w:rPr>
              <w:t>.</w:t>
            </w:r>
          </w:p>
          <w:p w14:paraId="0419E10C" w14:textId="0A338173" w:rsidR="001276D0" w:rsidRPr="001276D0" w:rsidRDefault="001276D0" w:rsidP="001276D0">
            <w:pPr>
              <w:widowControl w:val="0"/>
              <w:spacing w:line="240" w:lineRule="auto"/>
              <w:ind w:left="720"/>
              <w:rPr>
                <w:rFonts w:cs="Times New Roman"/>
                <w:i/>
                <w:iCs/>
                <w:sz w:val="26"/>
                <w:szCs w:val="26"/>
                <w:lang w:val="en-US"/>
              </w:rPr>
            </w:pPr>
            <w:r w:rsidRPr="001276D0">
              <w:rPr>
                <w:rFonts w:cs="Times New Roman"/>
                <w:i/>
                <w:iCs/>
                <w:sz w:val="26"/>
                <w:szCs w:val="26"/>
                <w:lang w:val="en-US"/>
              </w:rPr>
              <w:t>(</w:t>
            </w:r>
            <w:proofErr w:type="spellStart"/>
            <w:r w:rsidRPr="001276D0">
              <w:rPr>
                <w:rFonts w:cs="Times New Roman"/>
                <w:i/>
                <w:iCs/>
                <w:sz w:val="26"/>
                <w:szCs w:val="26"/>
                <w:lang w:val="en-US"/>
              </w:rPr>
              <w:t>Nếu</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người</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dùng</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chọn</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tính</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năng</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xem</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thông</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báo</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thì</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hệ</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thống</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sẽ</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rẽ</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nhánh</w:t>
            </w:r>
            <w:proofErr w:type="spellEnd"/>
            <w:r w:rsidRPr="001276D0">
              <w:rPr>
                <w:rFonts w:cs="Times New Roman"/>
                <w:i/>
                <w:iCs/>
                <w:sz w:val="26"/>
                <w:szCs w:val="26"/>
                <w:lang w:val="en-US"/>
              </w:rPr>
              <w:t xml:space="preserve"> sang A1 </w:t>
            </w:r>
            <w:proofErr w:type="spellStart"/>
            <w:r w:rsidRPr="001276D0">
              <w:rPr>
                <w:rFonts w:cs="Times New Roman"/>
                <w:i/>
                <w:iCs/>
                <w:sz w:val="26"/>
                <w:szCs w:val="26"/>
                <w:lang w:val="en-US"/>
              </w:rPr>
              <w:t>của</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kịch</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bản</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thay</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thế</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Nếu</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người</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dùng</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chọn</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tính</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năng</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gửi</w:t>
            </w:r>
            <w:proofErr w:type="spellEnd"/>
            <w:r w:rsidRPr="001276D0">
              <w:rPr>
                <w:rFonts w:cs="Times New Roman"/>
                <w:i/>
                <w:iCs/>
                <w:sz w:val="26"/>
                <w:szCs w:val="26"/>
                <w:lang w:val="en-US"/>
              </w:rPr>
              <w:t xml:space="preserve"> tin </w:t>
            </w:r>
            <w:proofErr w:type="spellStart"/>
            <w:r w:rsidRPr="001276D0">
              <w:rPr>
                <w:rFonts w:cs="Times New Roman"/>
                <w:i/>
                <w:iCs/>
                <w:sz w:val="26"/>
                <w:szCs w:val="26"/>
                <w:lang w:val="en-US"/>
              </w:rPr>
              <w:t>nhắn</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thì</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hệ</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thống</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sẽ</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rẽ</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nhánh</w:t>
            </w:r>
            <w:proofErr w:type="spellEnd"/>
            <w:r w:rsidRPr="001276D0">
              <w:rPr>
                <w:rFonts w:cs="Times New Roman"/>
                <w:i/>
                <w:iCs/>
                <w:sz w:val="26"/>
                <w:szCs w:val="26"/>
                <w:lang w:val="en-US"/>
              </w:rPr>
              <w:t xml:space="preserve"> sang A2 </w:t>
            </w:r>
            <w:proofErr w:type="spellStart"/>
            <w:r w:rsidRPr="001276D0">
              <w:rPr>
                <w:rFonts w:cs="Times New Roman"/>
                <w:i/>
                <w:iCs/>
                <w:sz w:val="26"/>
                <w:szCs w:val="26"/>
                <w:lang w:val="en-US"/>
              </w:rPr>
              <w:t>của</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kịch</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bản</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thay</w:t>
            </w:r>
            <w:proofErr w:type="spellEnd"/>
            <w:r w:rsidRPr="001276D0">
              <w:rPr>
                <w:rFonts w:cs="Times New Roman"/>
                <w:i/>
                <w:iCs/>
                <w:sz w:val="26"/>
                <w:szCs w:val="26"/>
                <w:lang w:val="en-US"/>
              </w:rPr>
              <w:t xml:space="preserve"> </w:t>
            </w:r>
            <w:proofErr w:type="spellStart"/>
            <w:r w:rsidRPr="001276D0">
              <w:rPr>
                <w:rFonts w:cs="Times New Roman"/>
                <w:i/>
                <w:iCs/>
                <w:sz w:val="26"/>
                <w:szCs w:val="26"/>
                <w:lang w:val="en-US"/>
              </w:rPr>
              <w:t>thế</w:t>
            </w:r>
            <w:proofErr w:type="spellEnd"/>
            <w:r>
              <w:rPr>
                <w:rFonts w:cs="Times New Roman"/>
                <w:i/>
                <w:iCs/>
                <w:sz w:val="26"/>
                <w:szCs w:val="26"/>
                <w:lang w:val="en-US"/>
              </w:rPr>
              <w:t>).</w:t>
            </w:r>
          </w:p>
          <w:p w14:paraId="4ED431A9" w14:textId="057151DE" w:rsidR="00A97CFA" w:rsidRPr="00A97CFA" w:rsidRDefault="00A97CFA">
            <w:pPr>
              <w:widowControl w:val="0"/>
              <w:numPr>
                <w:ilvl w:val="0"/>
                <w:numId w:val="38"/>
              </w:numPr>
              <w:spacing w:line="240" w:lineRule="auto"/>
              <w:rPr>
                <w:rFonts w:cs="Times New Roman"/>
                <w:sz w:val="26"/>
                <w:szCs w:val="26"/>
              </w:rPr>
            </w:pPr>
            <w:proofErr w:type="spellStart"/>
            <w:r>
              <w:rPr>
                <w:rFonts w:cs="Times New Roman"/>
                <w:sz w:val="26"/>
                <w:szCs w:val="26"/>
                <w:lang w:val="en-US"/>
              </w:rPr>
              <w:t>Phụ</w:t>
            </w:r>
            <w:proofErr w:type="spellEnd"/>
            <w:r>
              <w:rPr>
                <w:rFonts w:cs="Times New Roman"/>
                <w:sz w:val="26"/>
                <w:szCs w:val="26"/>
                <w:lang w:val="en-US"/>
              </w:rPr>
              <w:t xml:space="preserve"> </w:t>
            </w:r>
            <w:proofErr w:type="spellStart"/>
            <w:r>
              <w:rPr>
                <w:rFonts w:cs="Times New Roman"/>
                <w:sz w:val="26"/>
                <w:szCs w:val="26"/>
                <w:lang w:val="en-US"/>
              </w:rPr>
              <w:t>huynh</w:t>
            </w:r>
            <w:proofErr w:type="spellEnd"/>
            <w:r>
              <w:rPr>
                <w:rFonts w:cs="Times New Roman"/>
                <w:sz w:val="26"/>
                <w:szCs w:val="26"/>
                <w:lang w:val="en-US"/>
              </w:rPr>
              <w:t xml:space="preserve"> </w:t>
            </w:r>
            <w:proofErr w:type="spellStart"/>
            <w:r>
              <w:rPr>
                <w:rFonts w:cs="Times New Roman"/>
                <w:sz w:val="26"/>
                <w:szCs w:val="26"/>
                <w:lang w:val="en-US"/>
              </w:rPr>
              <w:t>thao</w:t>
            </w:r>
            <w:proofErr w:type="spellEnd"/>
            <w:r>
              <w:rPr>
                <w:rFonts w:cs="Times New Roman"/>
                <w:sz w:val="26"/>
                <w:szCs w:val="26"/>
                <w:lang w:val="en-US"/>
              </w:rPr>
              <w:t xml:space="preserve"> </w:t>
            </w:r>
            <w:proofErr w:type="spellStart"/>
            <w:r>
              <w:rPr>
                <w:rFonts w:cs="Times New Roman"/>
                <w:sz w:val="26"/>
                <w:szCs w:val="26"/>
                <w:lang w:val="en-US"/>
              </w:rPr>
              <w:t>tác</w:t>
            </w:r>
            <w:proofErr w:type="spellEnd"/>
            <w:r>
              <w:rPr>
                <w:rFonts w:cs="Times New Roman"/>
                <w:sz w:val="26"/>
                <w:szCs w:val="26"/>
                <w:lang w:val="en-US"/>
              </w:rPr>
              <w:t xml:space="preserve"> </w:t>
            </w:r>
            <w:proofErr w:type="spellStart"/>
            <w:r>
              <w:rPr>
                <w:rFonts w:cs="Times New Roman"/>
                <w:sz w:val="26"/>
                <w:szCs w:val="26"/>
                <w:lang w:val="en-US"/>
              </w:rPr>
              <w:t>các</w:t>
            </w:r>
            <w:proofErr w:type="spellEnd"/>
            <w:r>
              <w:rPr>
                <w:rFonts w:cs="Times New Roman"/>
                <w:sz w:val="26"/>
                <w:szCs w:val="26"/>
                <w:lang w:val="en-US"/>
              </w:rPr>
              <w:t xml:space="preserve"> </w:t>
            </w:r>
            <w:proofErr w:type="spellStart"/>
            <w:r>
              <w:rPr>
                <w:rFonts w:cs="Times New Roman"/>
                <w:sz w:val="26"/>
                <w:szCs w:val="26"/>
                <w:lang w:val="en-US"/>
              </w:rPr>
              <w:t>tính</w:t>
            </w:r>
            <w:proofErr w:type="spellEnd"/>
            <w:r>
              <w:rPr>
                <w:rFonts w:cs="Times New Roman"/>
                <w:sz w:val="26"/>
                <w:szCs w:val="26"/>
                <w:lang w:val="en-US"/>
              </w:rPr>
              <w:t xml:space="preserve"> </w:t>
            </w:r>
            <w:proofErr w:type="spellStart"/>
            <w:r>
              <w:rPr>
                <w:rFonts w:cs="Times New Roman"/>
                <w:sz w:val="26"/>
                <w:szCs w:val="26"/>
                <w:lang w:val="en-US"/>
              </w:rPr>
              <w:t>năng</w:t>
            </w:r>
            <w:proofErr w:type="spellEnd"/>
            <w:r>
              <w:rPr>
                <w:rFonts w:cs="Times New Roman"/>
                <w:sz w:val="26"/>
                <w:szCs w:val="26"/>
                <w:lang w:val="en-US"/>
              </w:rPr>
              <w:t xml:space="preserve">: </w:t>
            </w:r>
            <w:proofErr w:type="spellStart"/>
            <w:r>
              <w:rPr>
                <w:rFonts w:cs="Times New Roman"/>
                <w:sz w:val="26"/>
                <w:szCs w:val="26"/>
                <w:lang w:val="en-US"/>
              </w:rPr>
              <w:t>xem</w:t>
            </w:r>
            <w:proofErr w:type="spellEnd"/>
            <w:r>
              <w:rPr>
                <w:rFonts w:cs="Times New Roman"/>
                <w:sz w:val="26"/>
                <w:szCs w:val="26"/>
                <w:lang w:val="en-US"/>
              </w:rPr>
              <w:t xml:space="preserve"> </w:t>
            </w:r>
            <w:proofErr w:type="spellStart"/>
            <w:r>
              <w:rPr>
                <w:rFonts w:cs="Times New Roman"/>
                <w:sz w:val="26"/>
                <w:szCs w:val="26"/>
                <w:lang w:val="en-US"/>
              </w:rPr>
              <w:t>thông</w:t>
            </w:r>
            <w:proofErr w:type="spellEnd"/>
            <w:r>
              <w:rPr>
                <w:rFonts w:cs="Times New Roman"/>
                <w:sz w:val="26"/>
                <w:szCs w:val="26"/>
                <w:lang w:val="en-US"/>
              </w:rPr>
              <w:t xml:space="preserve"> </w:t>
            </w:r>
            <w:proofErr w:type="spellStart"/>
            <w:r>
              <w:rPr>
                <w:rFonts w:cs="Times New Roman"/>
                <w:sz w:val="26"/>
                <w:szCs w:val="26"/>
                <w:lang w:val="en-US"/>
              </w:rPr>
              <w:t>báo</w:t>
            </w:r>
            <w:proofErr w:type="spellEnd"/>
            <w:r>
              <w:rPr>
                <w:rFonts w:cs="Times New Roman"/>
                <w:sz w:val="26"/>
                <w:szCs w:val="26"/>
                <w:lang w:val="en-US"/>
              </w:rPr>
              <w:t xml:space="preserve">, </w:t>
            </w:r>
            <w:proofErr w:type="spellStart"/>
            <w:r>
              <w:rPr>
                <w:rFonts w:cs="Times New Roman"/>
                <w:sz w:val="26"/>
                <w:szCs w:val="26"/>
                <w:lang w:val="en-US"/>
              </w:rPr>
              <w:t>gửi</w:t>
            </w:r>
            <w:proofErr w:type="spellEnd"/>
            <w:r>
              <w:rPr>
                <w:rFonts w:cs="Times New Roman"/>
                <w:sz w:val="26"/>
                <w:szCs w:val="26"/>
                <w:lang w:val="en-US"/>
              </w:rPr>
              <w:t xml:space="preserve"> tin </w:t>
            </w:r>
            <w:proofErr w:type="spellStart"/>
            <w:r>
              <w:rPr>
                <w:rFonts w:cs="Times New Roman"/>
                <w:sz w:val="26"/>
                <w:szCs w:val="26"/>
                <w:lang w:val="en-US"/>
              </w:rPr>
              <w:t>nhắn</w:t>
            </w:r>
            <w:proofErr w:type="spellEnd"/>
            <w:r>
              <w:rPr>
                <w:rFonts w:cs="Times New Roman"/>
                <w:sz w:val="26"/>
                <w:szCs w:val="26"/>
                <w:lang w:val="en-US"/>
              </w:rPr>
              <w:t xml:space="preserve"> </w:t>
            </w:r>
            <w:proofErr w:type="spellStart"/>
            <w:r>
              <w:rPr>
                <w:rFonts w:cs="Times New Roman"/>
                <w:sz w:val="26"/>
                <w:szCs w:val="26"/>
                <w:lang w:val="en-US"/>
              </w:rPr>
              <w:t>phản</w:t>
            </w:r>
            <w:proofErr w:type="spellEnd"/>
            <w:r>
              <w:rPr>
                <w:rFonts w:cs="Times New Roman"/>
                <w:sz w:val="26"/>
                <w:szCs w:val="26"/>
                <w:lang w:val="en-US"/>
              </w:rPr>
              <w:t xml:space="preserve"> </w:t>
            </w:r>
            <w:proofErr w:type="spellStart"/>
            <w:r>
              <w:rPr>
                <w:rFonts w:cs="Times New Roman"/>
                <w:sz w:val="26"/>
                <w:szCs w:val="26"/>
                <w:lang w:val="en-US"/>
              </w:rPr>
              <w:t>hồi</w:t>
            </w:r>
            <w:proofErr w:type="spellEnd"/>
            <w:r>
              <w:rPr>
                <w:rFonts w:cs="Times New Roman"/>
                <w:sz w:val="26"/>
                <w:szCs w:val="26"/>
                <w:lang w:val="en-US"/>
              </w:rPr>
              <w:t>.</w:t>
            </w:r>
          </w:p>
          <w:p w14:paraId="141A58B7" w14:textId="45B9453D" w:rsidR="00013F0D" w:rsidRPr="00A97CFA" w:rsidRDefault="00A97CFA">
            <w:pPr>
              <w:widowControl w:val="0"/>
              <w:numPr>
                <w:ilvl w:val="0"/>
                <w:numId w:val="38"/>
              </w:numPr>
              <w:spacing w:line="240" w:lineRule="auto"/>
              <w:rPr>
                <w:rFonts w:cs="Times New Roman"/>
                <w:sz w:val="26"/>
                <w:szCs w:val="26"/>
              </w:rPr>
            </w:pPr>
            <w:proofErr w:type="spellStart"/>
            <w:r>
              <w:rPr>
                <w:rFonts w:cs="Times New Roman"/>
                <w:sz w:val="26"/>
                <w:szCs w:val="26"/>
                <w:lang w:val="en-US"/>
              </w:rPr>
              <w:t>Kết</w:t>
            </w:r>
            <w:proofErr w:type="spellEnd"/>
            <w:r>
              <w:rPr>
                <w:rFonts w:cs="Times New Roman"/>
                <w:sz w:val="26"/>
                <w:szCs w:val="26"/>
                <w:lang w:val="en-US"/>
              </w:rPr>
              <w:t xml:space="preserve"> </w:t>
            </w:r>
            <w:proofErr w:type="spellStart"/>
            <w:r>
              <w:rPr>
                <w:rFonts w:cs="Times New Roman"/>
                <w:sz w:val="26"/>
                <w:szCs w:val="26"/>
                <w:lang w:val="en-US"/>
              </w:rPr>
              <w:t>thúc</w:t>
            </w:r>
            <w:proofErr w:type="spellEnd"/>
            <w:r>
              <w:rPr>
                <w:rFonts w:cs="Times New Roman"/>
                <w:sz w:val="26"/>
                <w:szCs w:val="26"/>
                <w:lang w:val="en-US"/>
              </w:rPr>
              <w:t xml:space="preserve"> </w:t>
            </w:r>
            <w:proofErr w:type="spellStart"/>
            <w:r>
              <w:rPr>
                <w:rFonts w:cs="Times New Roman"/>
                <w:sz w:val="26"/>
                <w:szCs w:val="26"/>
                <w:lang w:val="en-US"/>
              </w:rPr>
              <w:t>sự</w:t>
            </w:r>
            <w:proofErr w:type="spellEnd"/>
            <w:r>
              <w:rPr>
                <w:rFonts w:cs="Times New Roman"/>
                <w:sz w:val="26"/>
                <w:szCs w:val="26"/>
                <w:lang w:val="en-US"/>
              </w:rPr>
              <w:t xml:space="preserve"> </w:t>
            </w:r>
            <w:proofErr w:type="spellStart"/>
            <w:r>
              <w:rPr>
                <w:rFonts w:cs="Times New Roman"/>
                <w:sz w:val="26"/>
                <w:szCs w:val="26"/>
                <w:lang w:val="en-US"/>
              </w:rPr>
              <w:t>kiện</w:t>
            </w:r>
            <w:proofErr w:type="spellEnd"/>
            <w:r>
              <w:rPr>
                <w:rFonts w:cs="Times New Roman"/>
                <w:sz w:val="26"/>
                <w:szCs w:val="26"/>
                <w:lang w:val="en-US"/>
              </w:rPr>
              <w:t>.</w:t>
            </w:r>
          </w:p>
        </w:tc>
      </w:tr>
      <w:tr w:rsidR="00013F0D" w:rsidRPr="001E57AD" w14:paraId="67B33895" w14:textId="77777777">
        <w:tc>
          <w:tcPr>
            <w:tcW w:w="2265" w:type="dxa"/>
            <w:shd w:val="clear" w:color="auto" w:fill="auto"/>
            <w:tcMar>
              <w:top w:w="100" w:type="dxa"/>
              <w:left w:w="100" w:type="dxa"/>
              <w:bottom w:w="100" w:type="dxa"/>
              <w:right w:w="100" w:type="dxa"/>
            </w:tcMar>
          </w:tcPr>
          <w:p w14:paraId="52A3D10D" w14:textId="77777777" w:rsidR="00013F0D" w:rsidRPr="001E57AD" w:rsidRDefault="00E952C3">
            <w:pPr>
              <w:widowControl w:val="0"/>
              <w:spacing w:line="240" w:lineRule="auto"/>
              <w:rPr>
                <w:rFonts w:cs="Times New Roman"/>
                <w:sz w:val="26"/>
                <w:szCs w:val="26"/>
              </w:rPr>
            </w:pPr>
            <w:r w:rsidRPr="001E57AD">
              <w:rPr>
                <w:rFonts w:cs="Times New Roman"/>
              </w:rPr>
              <w:t>Kịch bản thay thế</w:t>
            </w:r>
          </w:p>
        </w:tc>
        <w:tc>
          <w:tcPr>
            <w:tcW w:w="7545" w:type="dxa"/>
            <w:shd w:val="clear" w:color="auto" w:fill="auto"/>
            <w:tcMar>
              <w:top w:w="100" w:type="dxa"/>
              <w:left w:w="100" w:type="dxa"/>
              <w:bottom w:w="100" w:type="dxa"/>
              <w:right w:w="100" w:type="dxa"/>
            </w:tcMar>
          </w:tcPr>
          <w:p w14:paraId="020B3B56" w14:textId="77777777" w:rsidR="00A97CFA" w:rsidRPr="00A97CFA" w:rsidRDefault="00A97CFA" w:rsidP="00A97CFA">
            <w:pPr>
              <w:pStyle w:val="NormalWeb"/>
              <w:spacing w:before="0" w:beforeAutospacing="0" w:after="0" w:afterAutospacing="0"/>
            </w:pPr>
            <w:r w:rsidRPr="00A97CFA">
              <w:rPr>
                <w:color w:val="000000"/>
                <w:sz w:val="26"/>
                <w:szCs w:val="26"/>
              </w:rPr>
              <w:t xml:space="preserve">A1-Phụ </w:t>
            </w:r>
            <w:proofErr w:type="spellStart"/>
            <w:r w:rsidRPr="00A97CFA">
              <w:rPr>
                <w:color w:val="000000"/>
                <w:sz w:val="26"/>
                <w:szCs w:val="26"/>
              </w:rPr>
              <w:t>huynh</w:t>
            </w:r>
            <w:proofErr w:type="spellEnd"/>
            <w:r w:rsidRPr="00A97CFA">
              <w:rPr>
                <w:color w:val="000000"/>
                <w:sz w:val="26"/>
                <w:szCs w:val="26"/>
              </w:rPr>
              <w:t xml:space="preserve"> </w:t>
            </w:r>
            <w:proofErr w:type="spellStart"/>
            <w:r w:rsidRPr="00A97CFA">
              <w:rPr>
                <w:color w:val="000000"/>
                <w:sz w:val="26"/>
                <w:szCs w:val="26"/>
              </w:rPr>
              <w:t>truy</w:t>
            </w:r>
            <w:proofErr w:type="spellEnd"/>
            <w:r w:rsidRPr="00A97CFA">
              <w:rPr>
                <w:color w:val="000000"/>
                <w:sz w:val="26"/>
                <w:szCs w:val="26"/>
              </w:rPr>
              <w:t xml:space="preserve"> </w:t>
            </w:r>
            <w:proofErr w:type="spellStart"/>
            <w:r w:rsidRPr="00A97CFA">
              <w:rPr>
                <w:color w:val="000000"/>
                <w:sz w:val="26"/>
                <w:szCs w:val="26"/>
              </w:rPr>
              <w:t>cập</w:t>
            </w:r>
            <w:proofErr w:type="spellEnd"/>
            <w:r w:rsidRPr="00A97CFA">
              <w:rPr>
                <w:color w:val="000000"/>
                <w:sz w:val="26"/>
                <w:szCs w:val="26"/>
              </w:rPr>
              <w:t xml:space="preserve"> </w:t>
            </w:r>
            <w:proofErr w:type="spellStart"/>
            <w:r w:rsidRPr="00A97CFA">
              <w:rPr>
                <w:color w:val="000000"/>
                <w:sz w:val="26"/>
                <w:szCs w:val="26"/>
              </w:rPr>
              <w:t>vào</w:t>
            </w:r>
            <w:proofErr w:type="spellEnd"/>
            <w:r w:rsidRPr="00A97CFA">
              <w:rPr>
                <w:color w:val="000000"/>
                <w:sz w:val="26"/>
                <w:szCs w:val="26"/>
              </w:rPr>
              <w:t xml:space="preserve"> </w:t>
            </w:r>
            <w:proofErr w:type="spellStart"/>
            <w:r w:rsidRPr="00A97CFA">
              <w:rPr>
                <w:color w:val="000000"/>
                <w:sz w:val="26"/>
                <w:szCs w:val="26"/>
              </w:rPr>
              <w:t>tính</w:t>
            </w:r>
            <w:proofErr w:type="spellEnd"/>
            <w:r w:rsidRPr="00A97CFA">
              <w:rPr>
                <w:color w:val="000000"/>
                <w:sz w:val="26"/>
                <w:szCs w:val="26"/>
              </w:rPr>
              <w:t xml:space="preserve"> </w:t>
            </w:r>
            <w:proofErr w:type="spellStart"/>
            <w:r w:rsidRPr="00A97CFA">
              <w:rPr>
                <w:color w:val="000000"/>
                <w:sz w:val="26"/>
                <w:szCs w:val="26"/>
              </w:rPr>
              <w:t>năng</w:t>
            </w:r>
            <w:proofErr w:type="spellEnd"/>
            <w:r w:rsidRPr="00A97CFA">
              <w:rPr>
                <w:color w:val="000000"/>
                <w:sz w:val="26"/>
                <w:szCs w:val="26"/>
              </w:rPr>
              <w:t xml:space="preserve"> </w:t>
            </w:r>
            <w:proofErr w:type="spellStart"/>
            <w:r w:rsidRPr="00A97CFA">
              <w:rPr>
                <w:color w:val="000000"/>
                <w:sz w:val="26"/>
                <w:szCs w:val="26"/>
              </w:rPr>
              <w:t>xem</w:t>
            </w:r>
            <w:proofErr w:type="spellEnd"/>
            <w:r w:rsidRPr="00A97CFA">
              <w:rPr>
                <w:color w:val="000000"/>
                <w:sz w:val="26"/>
                <w:szCs w:val="26"/>
              </w:rPr>
              <w:t xml:space="preserve"> </w:t>
            </w:r>
            <w:proofErr w:type="spellStart"/>
            <w:r w:rsidRPr="00A97CFA">
              <w:rPr>
                <w:color w:val="000000"/>
                <w:sz w:val="26"/>
                <w:szCs w:val="26"/>
              </w:rPr>
              <w:t>thông</w:t>
            </w:r>
            <w:proofErr w:type="spellEnd"/>
            <w:r w:rsidRPr="00A97CFA">
              <w:rPr>
                <w:color w:val="000000"/>
                <w:sz w:val="26"/>
                <w:szCs w:val="26"/>
              </w:rPr>
              <w:t xml:space="preserve"> </w:t>
            </w:r>
            <w:proofErr w:type="spellStart"/>
            <w:r w:rsidRPr="00A97CFA">
              <w:rPr>
                <w:color w:val="000000"/>
                <w:sz w:val="26"/>
                <w:szCs w:val="26"/>
              </w:rPr>
              <w:t>báo</w:t>
            </w:r>
            <w:proofErr w:type="spellEnd"/>
          </w:p>
          <w:p w14:paraId="03EFF47D" w14:textId="77777777" w:rsidR="00A97CFA" w:rsidRPr="00A97CFA" w:rsidRDefault="00A97CFA" w:rsidP="00A97CFA">
            <w:pPr>
              <w:pStyle w:val="NormalWeb"/>
              <w:spacing w:before="0" w:beforeAutospacing="0" w:after="0" w:afterAutospacing="0"/>
            </w:pPr>
            <w:proofErr w:type="spellStart"/>
            <w:r w:rsidRPr="00A97CFA">
              <w:rPr>
                <w:color w:val="000000"/>
                <w:sz w:val="26"/>
                <w:szCs w:val="26"/>
              </w:rPr>
              <w:t>Chuỗi</w:t>
            </w:r>
            <w:proofErr w:type="spellEnd"/>
            <w:r w:rsidRPr="00A97CFA">
              <w:rPr>
                <w:color w:val="000000"/>
                <w:sz w:val="26"/>
                <w:szCs w:val="26"/>
              </w:rPr>
              <w:t xml:space="preserve"> A1 </w:t>
            </w:r>
            <w:proofErr w:type="spellStart"/>
            <w:r w:rsidRPr="00A97CFA">
              <w:rPr>
                <w:color w:val="000000"/>
                <w:sz w:val="26"/>
                <w:szCs w:val="26"/>
              </w:rPr>
              <w:t>bắt</w:t>
            </w:r>
            <w:proofErr w:type="spellEnd"/>
            <w:r w:rsidRPr="00A97CFA">
              <w:rPr>
                <w:color w:val="000000"/>
                <w:sz w:val="26"/>
                <w:szCs w:val="26"/>
              </w:rPr>
              <w:t xml:space="preserve"> </w:t>
            </w:r>
            <w:proofErr w:type="spellStart"/>
            <w:r w:rsidRPr="00A97CFA">
              <w:rPr>
                <w:color w:val="000000"/>
                <w:sz w:val="26"/>
                <w:szCs w:val="26"/>
              </w:rPr>
              <w:t>đầu</w:t>
            </w:r>
            <w:proofErr w:type="spellEnd"/>
            <w:r w:rsidRPr="00A97CFA">
              <w:rPr>
                <w:color w:val="000000"/>
                <w:sz w:val="26"/>
                <w:szCs w:val="26"/>
              </w:rPr>
              <w:t xml:space="preserve"> </w:t>
            </w:r>
            <w:proofErr w:type="spellStart"/>
            <w:r w:rsidRPr="00A97CFA">
              <w:rPr>
                <w:color w:val="000000"/>
                <w:sz w:val="26"/>
                <w:szCs w:val="26"/>
              </w:rPr>
              <w:t>bước</w:t>
            </w:r>
            <w:proofErr w:type="spellEnd"/>
            <w:r w:rsidRPr="00A97CFA">
              <w:rPr>
                <w:color w:val="000000"/>
                <w:sz w:val="26"/>
                <w:szCs w:val="26"/>
              </w:rPr>
              <w:t xml:space="preserve"> 5 </w:t>
            </w:r>
            <w:proofErr w:type="spellStart"/>
            <w:r w:rsidRPr="00A97CFA">
              <w:rPr>
                <w:color w:val="000000"/>
                <w:sz w:val="26"/>
                <w:szCs w:val="26"/>
              </w:rPr>
              <w:t>của</w:t>
            </w:r>
            <w:proofErr w:type="spellEnd"/>
            <w:r w:rsidRPr="00A97CFA">
              <w:rPr>
                <w:color w:val="000000"/>
                <w:sz w:val="26"/>
                <w:szCs w:val="26"/>
              </w:rPr>
              <w:t xml:space="preserve"> </w:t>
            </w:r>
            <w:proofErr w:type="spellStart"/>
            <w:r w:rsidRPr="00A97CFA">
              <w:rPr>
                <w:color w:val="000000"/>
                <w:sz w:val="26"/>
                <w:szCs w:val="26"/>
              </w:rPr>
              <w:t>kịch</w:t>
            </w:r>
            <w:proofErr w:type="spellEnd"/>
            <w:r w:rsidRPr="00A97CFA">
              <w:rPr>
                <w:color w:val="000000"/>
                <w:sz w:val="26"/>
                <w:szCs w:val="26"/>
              </w:rPr>
              <w:t xml:space="preserve"> </w:t>
            </w:r>
            <w:proofErr w:type="spellStart"/>
            <w:r w:rsidRPr="00A97CFA">
              <w:rPr>
                <w:color w:val="000000"/>
                <w:sz w:val="26"/>
                <w:szCs w:val="26"/>
              </w:rPr>
              <w:t>bản</w:t>
            </w:r>
            <w:proofErr w:type="spellEnd"/>
            <w:r w:rsidRPr="00A97CFA">
              <w:rPr>
                <w:color w:val="000000"/>
                <w:sz w:val="26"/>
                <w:szCs w:val="26"/>
              </w:rPr>
              <w:t xml:space="preserve"> </w:t>
            </w:r>
            <w:proofErr w:type="spellStart"/>
            <w:r w:rsidRPr="00A97CFA">
              <w:rPr>
                <w:color w:val="000000"/>
                <w:sz w:val="26"/>
                <w:szCs w:val="26"/>
              </w:rPr>
              <w:t>thường</w:t>
            </w:r>
            <w:proofErr w:type="spellEnd"/>
            <w:r w:rsidRPr="00A97CFA">
              <w:rPr>
                <w:color w:val="000000"/>
                <w:sz w:val="26"/>
                <w:szCs w:val="26"/>
              </w:rPr>
              <w:t>.</w:t>
            </w:r>
          </w:p>
          <w:p w14:paraId="27831344" w14:textId="77777777" w:rsidR="00A97CFA" w:rsidRPr="00A97CFA" w:rsidRDefault="00A97CFA">
            <w:pPr>
              <w:pStyle w:val="NormalWeb"/>
              <w:numPr>
                <w:ilvl w:val="0"/>
                <w:numId w:val="88"/>
              </w:numPr>
              <w:spacing w:before="0" w:beforeAutospacing="0" w:after="0" w:afterAutospacing="0"/>
              <w:textAlignment w:val="baseline"/>
              <w:rPr>
                <w:color w:val="000000"/>
                <w:sz w:val="26"/>
                <w:szCs w:val="26"/>
              </w:rPr>
            </w:pPr>
            <w:proofErr w:type="spellStart"/>
            <w:r w:rsidRPr="00A97CFA">
              <w:rPr>
                <w:color w:val="000000"/>
                <w:sz w:val="26"/>
                <w:szCs w:val="26"/>
              </w:rPr>
              <w:t>Hệ</w:t>
            </w:r>
            <w:proofErr w:type="spellEnd"/>
            <w:r w:rsidRPr="00A97CFA">
              <w:rPr>
                <w:color w:val="000000"/>
                <w:sz w:val="26"/>
                <w:szCs w:val="26"/>
              </w:rPr>
              <w:t xml:space="preserve"> </w:t>
            </w:r>
            <w:proofErr w:type="spellStart"/>
            <w:r w:rsidRPr="00A97CFA">
              <w:rPr>
                <w:color w:val="000000"/>
                <w:sz w:val="26"/>
                <w:szCs w:val="26"/>
              </w:rPr>
              <w:t>thống</w:t>
            </w:r>
            <w:proofErr w:type="spellEnd"/>
            <w:r w:rsidRPr="00A97CFA">
              <w:rPr>
                <w:color w:val="000000"/>
                <w:sz w:val="26"/>
                <w:szCs w:val="26"/>
              </w:rPr>
              <w:t xml:space="preserve"> </w:t>
            </w:r>
            <w:proofErr w:type="spellStart"/>
            <w:r w:rsidRPr="00A97CFA">
              <w:rPr>
                <w:color w:val="000000"/>
                <w:sz w:val="26"/>
                <w:szCs w:val="26"/>
              </w:rPr>
              <w:t>hiển</w:t>
            </w:r>
            <w:proofErr w:type="spellEnd"/>
            <w:r w:rsidRPr="00A97CFA">
              <w:rPr>
                <w:color w:val="000000"/>
                <w:sz w:val="26"/>
                <w:szCs w:val="26"/>
              </w:rPr>
              <w:t xml:space="preserve"> </w:t>
            </w:r>
            <w:proofErr w:type="spellStart"/>
            <w:r w:rsidRPr="00A97CFA">
              <w:rPr>
                <w:color w:val="000000"/>
                <w:sz w:val="26"/>
                <w:szCs w:val="26"/>
              </w:rPr>
              <w:t>thị</w:t>
            </w:r>
            <w:proofErr w:type="spellEnd"/>
            <w:r w:rsidRPr="00A97CFA">
              <w:rPr>
                <w:color w:val="000000"/>
                <w:sz w:val="26"/>
                <w:szCs w:val="26"/>
              </w:rPr>
              <w:t xml:space="preserve"> </w:t>
            </w:r>
            <w:proofErr w:type="spellStart"/>
            <w:r w:rsidRPr="00A97CFA">
              <w:rPr>
                <w:color w:val="000000"/>
                <w:sz w:val="26"/>
                <w:szCs w:val="26"/>
              </w:rPr>
              <w:t>thông</w:t>
            </w:r>
            <w:proofErr w:type="spellEnd"/>
            <w:r w:rsidRPr="00A97CFA">
              <w:rPr>
                <w:color w:val="000000"/>
                <w:sz w:val="26"/>
                <w:szCs w:val="26"/>
              </w:rPr>
              <w:t xml:space="preserve"> </w:t>
            </w:r>
            <w:proofErr w:type="spellStart"/>
            <w:r w:rsidRPr="00A97CFA">
              <w:rPr>
                <w:color w:val="000000"/>
                <w:sz w:val="26"/>
                <w:szCs w:val="26"/>
              </w:rPr>
              <w:t>báo</w:t>
            </w:r>
            <w:proofErr w:type="spellEnd"/>
            <w:r w:rsidRPr="00A97CFA">
              <w:rPr>
                <w:color w:val="000000"/>
                <w:sz w:val="26"/>
                <w:szCs w:val="26"/>
              </w:rPr>
              <w:t xml:space="preserve"> </w:t>
            </w:r>
            <w:proofErr w:type="spellStart"/>
            <w:r w:rsidRPr="00A97CFA">
              <w:rPr>
                <w:color w:val="000000"/>
                <w:sz w:val="26"/>
                <w:szCs w:val="26"/>
              </w:rPr>
              <w:t>từ</w:t>
            </w:r>
            <w:proofErr w:type="spellEnd"/>
            <w:r w:rsidRPr="00A97CFA">
              <w:rPr>
                <w:color w:val="000000"/>
                <w:sz w:val="26"/>
                <w:szCs w:val="26"/>
              </w:rPr>
              <w:t xml:space="preserve"> </w:t>
            </w:r>
            <w:proofErr w:type="spellStart"/>
            <w:r w:rsidRPr="00A97CFA">
              <w:rPr>
                <w:color w:val="000000"/>
                <w:sz w:val="26"/>
                <w:szCs w:val="26"/>
              </w:rPr>
              <w:t>phía</w:t>
            </w:r>
            <w:proofErr w:type="spellEnd"/>
            <w:r w:rsidRPr="00A97CFA">
              <w:rPr>
                <w:color w:val="000000"/>
                <w:sz w:val="26"/>
                <w:szCs w:val="26"/>
              </w:rPr>
              <w:t xml:space="preserve"> </w:t>
            </w:r>
            <w:proofErr w:type="spellStart"/>
            <w:r w:rsidRPr="00A97CFA">
              <w:rPr>
                <w:color w:val="000000"/>
                <w:sz w:val="26"/>
                <w:szCs w:val="26"/>
              </w:rPr>
              <w:t>nhà</w:t>
            </w:r>
            <w:proofErr w:type="spellEnd"/>
            <w:r w:rsidRPr="00A97CFA">
              <w:rPr>
                <w:color w:val="000000"/>
                <w:sz w:val="26"/>
                <w:szCs w:val="26"/>
              </w:rPr>
              <w:t xml:space="preserve"> </w:t>
            </w:r>
            <w:proofErr w:type="spellStart"/>
            <w:r w:rsidRPr="00A97CFA">
              <w:rPr>
                <w:color w:val="000000"/>
                <w:sz w:val="26"/>
                <w:szCs w:val="26"/>
              </w:rPr>
              <w:t>trường</w:t>
            </w:r>
            <w:proofErr w:type="spellEnd"/>
            <w:r w:rsidRPr="00A97CFA">
              <w:rPr>
                <w:color w:val="000000"/>
                <w:sz w:val="26"/>
                <w:szCs w:val="26"/>
              </w:rPr>
              <w:t xml:space="preserve"> </w:t>
            </w:r>
            <w:proofErr w:type="spellStart"/>
            <w:r w:rsidRPr="00A97CFA">
              <w:rPr>
                <w:color w:val="000000"/>
                <w:sz w:val="26"/>
                <w:szCs w:val="26"/>
              </w:rPr>
              <w:t>đến</w:t>
            </w:r>
            <w:proofErr w:type="spellEnd"/>
            <w:r w:rsidRPr="00A97CFA">
              <w:rPr>
                <w:color w:val="000000"/>
                <w:sz w:val="26"/>
                <w:szCs w:val="26"/>
              </w:rPr>
              <w:t xml:space="preserve"> </w:t>
            </w:r>
            <w:proofErr w:type="spellStart"/>
            <w:r w:rsidRPr="00A97CFA">
              <w:rPr>
                <w:color w:val="000000"/>
                <w:sz w:val="26"/>
                <w:szCs w:val="26"/>
              </w:rPr>
              <w:t>với</w:t>
            </w:r>
            <w:proofErr w:type="spellEnd"/>
            <w:r w:rsidRPr="00A97CFA">
              <w:rPr>
                <w:color w:val="000000"/>
                <w:sz w:val="26"/>
                <w:szCs w:val="26"/>
              </w:rPr>
              <w:t xml:space="preserve"> </w:t>
            </w:r>
            <w:proofErr w:type="spellStart"/>
            <w:r w:rsidRPr="00A97CFA">
              <w:rPr>
                <w:color w:val="000000"/>
                <w:sz w:val="26"/>
                <w:szCs w:val="26"/>
              </w:rPr>
              <w:t>phụ</w:t>
            </w:r>
            <w:proofErr w:type="spellEnd"/>
            <w:r w:rsidRPr="00A97CFA">
              <w:rPr>
                <w:color w:val="000000"/>
                <w:sz w:val="26"/>
                <w:szCs w:val="26"/>
              </w:rPr>
              <w:t xml:space="preserve"> </w:t>
            </w:r>
            <w:proofErr w:type="spellStart"/>
            <w:r w:rsidRPr="00A97CFA">
              <w:rPr>
                <w:color w:val="000000"/>
                <w:sz w:val="26"/>
                <w:szCs w:val="26"/>
              </w:rPr>
              <w:t>huynh</w:t>
            </w:r>
            <w:proofErr w:type="spellEnd"/>
            <w:r w:rsidRPr="00A97CFA">
              <w:rPr>
                <w:color w:val="000000"/>
                <w:sz w:val="26"/>
                <w:szCs w:val="26"/>
              </w:rPr>
              <w:t>.</w:t>
            </w:r>
          </w:p>
          <w:p w14:paraId="6A86D67B" w14:textId="77777777" w:rsidR="00A97CFA" w:rsidRPr="00A97CFA" w:rsidRDefault="00A97CFA" w:rsidP="00A97CFA">
            <w:pPr>
              <w:pStyle w:val="NormalWeb"/>
              <w:spacing w:before="0" w:beforeAutospacing="0" w:after="0" w:afterAutospacing="0"/>
            </w:pPr>
            <w:r w:rsidRPr="00A97CFA">
              <w:rPr>
                <w:color w:val="000000"/>
                <w:sz w:val="26"/>
                <w:szCs w:val="26"/>
              </w:rPr>
              <w:t xml:space="preserve">A2-Phụ </w:t>
            </w:r>
            <w:proofErr w:type="spellStart"/>
            <w:r w:rsidRPr="00A97CFA">
              <w:rPr>
                <w:color w:val="000000"/>
                <w:sz w:val="26"/>
                <w:szCs w:val="26"/>
              </w:rPr>
              <w:t>huynh</w:t>
            </w:r>
            <w:proofErr w:type="spellEnd"/>
            <w:r w:rsidRPr="00A97CFA">
              <w:rPr>
                <w:color w:val="000000"/>
                <w:sz w:val="26"/>
                <w:szCs w:val="26"/>
              </w:rPr>
              <w:t xml:space="preserve"> </w:t>
            </w:r>
            <w:proofErr w:type="spellStart"/>
            <w:r w:rsidRPr="00A97CFA">
              <w:rPr>
                <w:color w:val="000000"/>
                <w:sz w:val="26"/>
                <w:szCs w:val="26"/>
              </w:rPr>
              <w:t>truy</w:t>
            </w:r>
            <w:proofErr w:type="spellEnd"/>
            <w:r w:rsidRPr="00A97CFA">
              <w:rPr>
                <w:color w:val="000000"/>
                <w:sz w:val="26"/>
                <w:szCs w:val="26"/>
              </w:rPr>
              <w:t xml:space="preserve"> </w:t>
            </w:r>
            <w:proofErr w:type="spellStart"/>
            <w:r w:rsidRPr="00A97CFA">
              <w:rPr>
                <w:color w:val="000000"/>
                <w:sz w:val="26"/>
                <w:szCs w:val="26"/>
              </w:rPr>
              <w:t>cập</w:t>
            </w:r>
            <w:proofErr w:type="spellEnd"/>
            <w:r w:rsidRPr="00A97CFA">
              <w:rPr>
                <w:color w:val="000000"/>
                <w:sz w:val="26"/>
                <w:szCs w:val="26"/>
              </w:rPr>
              <w:t xml:space="preserve"> </w:t>
            </w:r>
            <w:proofErr w:type="spellStart"/>
            <w:r w:rsidRPr="00A97CFA">
              <w:rPr>
                <w:color w:val="000000"/>
                <w:sz w:val="26"/>
                <w:szCs w:val="26"/>
              </w:rPr>
              <w:t>vào</w:t>
            </w:r>
            <w:proofErr w:type="spellEnd"/>
            <w:r w:rsidRPr="00A97CFA">
              <w:rPr>
                <w:color w:val="000000"/>
                <w:sz w:val="26"/>
                <w:szCs w:val="26"/>
              </w:rPr>
              <w:t xml:space="preserve"> </w:t>
            </w:r>
            <w:proofErr w:type="spellStart"/>
            <w:r w:rsidRPr="00A97CFA">
              <w:rPr>
                <w:color w:val="000000"/>
                <w:sz w:val="26"/>
                <w:szCs w:val="26"/>
              </w:rPr>
              <w:t>tính</w:t>
            </w:r>
            <w:proofErr w:type="spellEnd"/>
            <w:r w:rsidRPr="00A97CFA">
              <w:rPr>
                <w:color w:val="000000"/>
                <w:sz w:val="26"/>
                <w:szCs w:val="26"/>
              </w:rPr>
              <w:t xml:space="preserve"> </w:t>
            </w:r>
            <w:proofErr w:type="spellStart"/>
            <w:r w:rsidRPr="00A97CFA">
              <w:rPr>
                <w:color w:val="000000"/>
                <w:sz w:val="26"/>
                <w:szCs w:val="26"/>
              </w:rPr>
              <w:t>năng</w:t>
            </w:r>
            <w:proofErr w:type="spellEnd"/>
            <w:r w:rsidRPr="00A97CFA">
              <w:rPr>
                <w:color w:val="000000"/>
                <w:sz w:val="26"/>
                <w:szCs w:val="26"/>
              </w:rPr>
              <w:t xml:space="preserve"> </w:t>
            </w:r>
            <w:proofErr w:type="spellStart"/>
            <w:r w:rsidRPr="00A97CFA">
              <w:rPr>
                <w:color w:val="000000"/>
                <w:sz w:val="26"/>
                <w:szCs w:val="26"/>
              </w:rPr>
              <w:t>gửi</w:t>
            </w:r>
            <w:proofErr w:type="spellEnd"/>
            <w:r w:rsidRPr="00A97CFA">
              <w:rPr>
                <w:color w:val="000000"/>
                <w:sz w:val="26"/>
                <w:szCs w:val="26"/>
              </w:rPr>
              <w:t xml:space="preserve"> tin </w:t>
            </w:r>
            <w:proofErr w:type="spellStart"/>
            <w:r w:rsidRPr="00A97CFA">
              <w:rPr>
                <w:color w:val="000000"/>
                <w:sz w:val="26"/>
                <w:szCs w:val="26"/>
              </w:rPr>
              <w:t>nhắn</w:t>
            </w:r>
            <w:proofErr w:type="spellEnd"/>
            <w:r w:rsidRPr="00A97CFA">
              <w:rPr>
                <w:color w:val="000000"/>
                <w:sz w:val="26"/>
                <w:szCs w:val="26"/>
              </w:rPr>
              <w:t>.</w:t>
            </w:r>
          </w:p>
          <w:p w14:paraId="51DF25E1" w14:textId="77777777" w:rsidR="00A97CFA" w:rsidRPr="00A97CFA" w:rsidRDefault="00A97CFA" w:rsidP="00A97CFA">
            <w:pPr>
              <w:pStyle w:val="NormalWeb"/>
              <w:spacing w:before="0" w:beforeAutospacing="0" w:after="0" w:afterAutospacing="0"/>
            </w:pPr>
            <w:proofErr w:type="spellStart"/>
            <w:r w:rsidRPr="00A97CFA">
              <w:rPr>
                <w:color w:val="000000"/>
                <w:sz w:val="26"/>
                <w:szCs w:val="26"/>
              </w:rPr>
              <w:t>Chuỗi</w:t>
            </w:r>
            <w:proofErr w:type="spellEnd"/>
            <w:r w:rsidRPr="00A97CFA">
              <w:rPr>
                <w:color w:val="000000"/>
                <w:sz w:val="26"/>
                <w:szCs w:val="26"/>
              </w:rPr>
              <w:t xml:space="preserve"> A2 </w:t>
            </w:r>
            <w:proofErr w:type="spellStart"/>
            <w:r w:rsidRPr="00A97CFA">
              <w:rPr>
                <w:color w:val="000000"/>
                <w:sz w:val="26"/>
                <w:szCs w:val="26"/>
              </w:rPr>
              <w:t>bắt</w:t>
            </w:r>
            <w:proofErr w:type="spellEnd"/>
            <w:r w:rsidRPr="00A97CFA">
              <w:rPr>
                <w:color w:val="000000"/>
                <w:sz w:val="26"/>
                <w:szCs w:val="26"/>
              </w:rPr>
              <w:t xml:space="preserve"> </w:t>
            </w:r>
            <w:proofErr w:type="spellStart"/>
            <w:r w:rsidRPr="00A97CFA">
              <w:rPr>
                <w:color w:val="000000"/>
                <w:sz w:val="26"/>
                <w:szCs w:val="26"/>
              </w:rPr>
              <w:t>đầu</w:t>
            </w:r>
            <w:proofErr w:type="spellEnd"/>
            <w:r w:rsidRPr="00A97CFA">
              <w:rPr>
                <w:color w:val="000000"/>
                <w:sz w:val="26"/>
                <w:szCs w:val="26"/>
              </w:rPr>
              <w:t xml:space="preserve"> ở </w:t>
            </w:r>
            <w:proofErr w:type="spellStart"/>
            <w:r w:rsidRPr="00A97CFA">
              <w:rPr>
                <w:color w:val="000000"/>
                <w:sz w:val="26"/>
                <w:szCs w:val="26"/>
              </w:rPr>
              <w:t>bước</w:t>
            </w:r>
            <w:proofErr w:type="spellEnd"/>
            <w:r w:rsidRPr="00A97CFA">
              <w:rPr>
                <w:color w:val="000000"/>
                <w:sz w:val="26"/>
                <w:szCs w:val="26"/>
              </w:rPr>
              <w:t xml:space="preserve"> 5 </w:t>
            </w:r>
            <w:proofErr w:type="spellStart"/>
            <w:r w:rsidRPr="00A97CFA">
              <w:rPr>
                <w:color w:val="000000"/>
                <w:sz w:val="26"/>
                <w:szCs w:val="26"/>
              </w:rPr>
              <w:t>của</w:t>
            </w:r>
            <w:proofErr w:type="spellEnd"/>
            <w:r w:rsidRPr="00A97CFA">
              <w:rPr>
                <w:color w:val="000000"/>
                <w:sz w:val="26"/>
                <w:szCs w:val="26"/>
              </w:rPr>
              <w:t xml:space="preserve"> </w:t>
            </w:r>
            <w:proofErr w:type="spellStart"/>
            <w:r w:rsidRPr="00A97CFA">
              <w:rPr>
                <w:color w:val="000000"/>
                <w:sz w:val="26"/>
                <w:szCs w:val="26"/>
              </w:rPr>
              <w:t>kịch</w:t>
            </w:r>
            <w:proofErr w:type="spellEnd"/>
            <w:r w:rsidRPr="00A97CFA">
              <w:rPr>
                <w:color w:val="000000"/>
                <w:sz w:val="26"/>
                <w:szCs w:val="26"/>
              </w:rPr>
              <w:t xml:space="preserve"> </w:t>
            </w:r>
            <w:proofErr w:type="spellStart"/>
            <w:r w:rsidRPr="00A97CFA">
              <w:rPr>
                <w:color w:val="000000"/>
                <w:sz w:val="26"/>
                <w:szCs w:val="26"/>
              </w:rPr>
              <w:t>bản</w:t>
            </w:r>
            <w:proofErr w:type="spellEnd"/>
            <w:r w:rsidRPr="00A97CFA">
              <w:rPr>
                <w:color w:val="000000"/>
                <w:sz w:val="26"/>
                <w:szCs w:val="26"/>
              </w:rPr>
              <w:t xml:space="preserve"> </w:t>
            </w:r>
            <w:proofErr w:type="spellStart"/>
            <w:r w:rsidRPr="00A97CFA">
              <w:rPr>
                <w:color w:val="000000"/>
                <w:sz w:val="26"/>
                <w:szCs w:val="26"/>
              </w:rPr>
              <w:t>thường</w:t>
            </w:r>
            <w:proofErr w:type="spellEnd"/>
            <w:r w:rsidRPr="00A97CFA">
              <w:rPr>
                <w:color w:val="000000"/>
                <w:sz w:val="26"/>
                <w:szCs w:val="26"/>
              </w:rPr>
              <w:t>.</w:t>
            </w:r>
          </w:p>
          <w:p w14:paraId="7197CD7D" w14:textId="039609D8" w:rsidR="00013F0D" w:rsidRPr="00A97CFA" w:rsidRDefault="00A97CFA">
            <w:pPr>
              <w:pStyle w:val="NormalWeb"/>
              <w:numPr>
                <w:ilvl w:val="0"/>
                <w:numId w:val="89"/>
              </w:numPr>
              <w:textAlignment w:val="baseline"/>
              <w:rPr>
                <w:color w:val="000000"/>
                <w:sz w:val="26"/>
                <w:szCs w:val="26"/>
              </w:rPr>
            </w:pPr>
            <w:proofErr w:type="spellStart"/>
            <w:r w:rsidRPr="00A97CFA">
              <w:rPr>
                <w:color w:val="000000"/>
                <w:sz w:val="26"/>
                <w:szCs w:val="26"/>
              </w:rPr>
              <w:t>Hệ</w:t>
            </w:r>
            <w:proofErr w:type="spellEnd"/>
            <w:r w:rsidRPr="00A97CFA">
              <w:rPr>
                <w:color w:val="000000"/>
                <w:sz w:val="26"/>
                <w:szCs w:val="26"/>
              </w:rPr>
              <w:t xml:space="preserve"> </w:t>
            </w:r>
            <w:proofErr w:type="spellStart"/>
            <w:r w:rsidRPr="00A97CFA">
              <w:rPr>
                <w:color w:val="000000"/>
                <w:sz w:val="26"/>
                <w:szCs w:val="26"/>
              </w:rPr>
              <w:t>thống</w:t>
            </w:r>
            <w:proofErr w:type="spellEnd"/>
            <w:r w:rsidRPr="00A97CFA">
              <w:rPr>
                <w:color w:val="000000"/>
                <w:sz w:val="26"/>
                <w:szCs w:val="26"/>
              </w:rPr>
              <w:t xml:space="preserve"> </w:t>
            </w:r>
            <w:proofErr w:type="spellStart"/>
            <w:r w:rsidRPr="00A97CFA">
              <w:rPr>
                <w:color w:val="000000"/>
                <w:sz w:val="26"/>
                <w:szCs w:val="26"/>
              </w:rPr>
              <w:t>cho</w:t>
            </w:r>
            <w:proofErr w:type="spellEnd"/>
            <w:r w:rsidRPr="00A97CFA">
              <w:rPr>
                <w:color w:val="000000"/>
                <w:sz w:val="26"/>
                <w:szCs w:val="26"/>
              </w:rPr>
              <w:t xml:space="preserve"> </w:t>
            </w:r>
            <w:proofErr w:type="spellStart"/>
            <w:r w:rsidRPr="00A97CFA">
              <w:rPr>
                <w:color w:val="000000"/>
                <w:sz w:val="26"/>
                <w:szCs w:val="26"/>
              </w:rPr>
              <w:t>phép</w:t>
            </w:r>
            <w:proofErr w:type="spellEnd"/>
            <w:r w:rsidRPr="00A97CFA">
              <w:rPr>
                <w:color w:val="000000"/>
                <w:sz w:val="26"/>
                <w:szCs w:val="26"/>
              </w:rPr>
              <w:t xml:space="preserve"> </w:t>
            </w:r>
            <w:proofErr w:type="spellStart"/>
            <w:r w:rsidRPr="00A97CFA">
              <w:rPr>
                <w:color w:val="000000"/>
                <w:sz w:val="26"/>
                <w:szCs w:val="26"/>
              </w:rPr>
              <w:t>phụ</w:t>
            </w:r>
            <w:proofErr w:type="spellEnd"/>
            <w:r w:rsidRPr="00A97CFA">
              <w:rPr>
                <w:color w:val="000000"/>
                <w:sz w:val="26"/>
                <w:szCs w:val="26"/>
              </w:rPr>
              <w:t xml:space="preserve"> </w:t>
            </w:r>
            <w:proofErr w:type="spellStart"/>
            <w:r w:rsidRPr="00A97CFA">
              <w:rPr>
                <w:color w:val="000000"/>
                <w:sz w:val="26"/>
                <w:szCs w:val="26"/>
              </w:rPr>
              <w:t>huynh</w:t>
            </w:r>
            <w:proofErr w:type="spellEnd"/>
            <w:r w:rsidRPr="00A97CFA">
              <w:rPr>
                <w:color w:val="000000"/>
                <w:sz w:val="26"/>
                <w:szCs w:val="26"/>
              </w:rPr>
              <w:t xml:space="preserve"> </w:t>
            </w:r>
            <w:proofErr w:type="spellStart"/>
            <w:r w:rsidRPr="00A97CFA">
              <w:rPr>
                <w:color w:val="000000"/>
                <w:sz w:val="26"/>
                <w:szCs w:val="26"/>
              </w:rPr>
              <w:t>gửi</w:t>
            </w:r>
            <w:proofErr w:type="spellEnd"/>
            <w:r w:rsidRPr="00A97CFA">
              <w:rPr>
                <w:color w:val="000000"/>
                <w:sz w:val="26"/>
                <w:szCs w:val="26"/>
              </w:rPr>
              <w:t xml:space="preserve"> </w:t>
            </w:r>
            <w:proofErr w:type="spellStart"/>
            <w:r w:rsidRPr="00A97CFA">
              <w:rPr>
                <w:color w:val="000000"/>
                <w:sz w:val="26"/>
                <w:szCs w:val="26"/>
              </w:rPr>
              <w:t>tinh</w:t>
            </w:r>
            <w:proofErr w:type="spellEnd"/>
            <w:r w:rsidRPr="00A97CFA">
              <w:rPr>
                <w:color w:val="000000"/>
                <w:sz w:val="26"/>
                <w:szCs w:val="26"/>
              </w:rPr>
              <w:t xml:space="preserve"> </w:t>
            </w:r>
            <w:proofErr w:type="spellStart"/>
            <w:r w:rsidRPr="00A97CFA">
              <w:rPr>
                <w:color w:val="000000"/>
                <w:sz w:val="26"/>
                <w:szCs w:val="26"/>
              </w:rPr>
              <w:t>nhắn</w:t>
            </w:r>
            <w:proofErr w:type="spellEnd"/>
            <w:r w:rsidRPr="00A97CFA">
              <w:rPr>
                <w:color w:val="000000"/>
                <w:sz w:val="26"/>
                <w:szCs w:val="26"/>
              </w:rPr>
              <w:t xml:space="preserve"> </w:t>
            </w:r>
            <w:proofErr w:type="spellStart"/>
            <w:r w:rsidRPr="00A97CFA">
              <w:rPr>
                <w:color w:val="000000"/>
                <w:sz w:val="26"/>
                <w:szCs w:val="26"/>
              </w:rPr>
              <w:t>phản</w:t>
            </w:r>
            <w:proofErr w:type="spellEnd"/>
            <w:r w:rsidRPr="00A97CFA">
              <w:rPr>
                <w:color w:val="000000"/>
                <w:sz w:val="26"/>
                <w:szCs w:val="26"/>
              </w:rPr>
              <w:t xml:space="preserve"> </w:t>
            </w:r>
            <w:proofErr w:type="spellStart"/>
            <w:proofErr w:type="gramStart"/>
            <w:r w:rsidRPr="00A97CFA">
              <w:rPr>
                <w:color w:val="000000"/>
                <w:sz w:val="26"/>
                <w:szCs w:val="26"/>
              </w:rPr>
              <w:t>hồi,mọi</w:t>
            </w:r>
            <w:proofErr w:type="spellEnd"/>
            <w:proofErr w:type="gramEnd"/>
            <w:r w:rsidRPr="00A97CFA">
              <w:rPr>
                <w:color w:val="000000"/>
                <w:sz w:val="26"/>
                <w:szCs w:val="26"/>
              </w:rPr>
              <w:t xml:space="preserve"> </w:t>
            </w:r>
            <w:proofErr w:type="spellStart"/>
            <w:r w:rsidRPr="00A97CFA">
              <w:rPr>
                <w:color w:val="000000"/>
                <w:sz w:val="26"/>
                <w:szCs w:val="26"/>
              </w:rPr>
              <w:t>thắc</w:t>
            </w:r>
            <w:proofErr w:type="spellEnd"/>
            <w:r w:rsidRPr="00A97CFA">
              <w:rPr>
                <w:color w:val="000000"/>
                <w:sz w:val="26"/>
                <w:szCs w:val="26"/>
              </w:rPr>
              <w:t xml:space="preserve"> </w:t>
            </w:r>
            <w:proofErr w:type="spellStart"/>
            <w:r w:rsidRPr="00A97CFA">
              <w:rPr>
                <w:color w:val="000000"/>
                <w:sz w:val="26"/>
                <w:szCs w:val="26"/>
              </w:rPr>
              <w:t>mắc</w:t>
            </w:r>
            <w:proofErr w:type="spellEnd"/>
            <w:r w:rsidRPr="00A97CFA">
              <w:rPr>
                <w:color w:val="000000"/>
                <w:sz w:val="26"/>
                <w:szCs w:val="26"/>
              </w:rPr>
              <w:t xml:space="preserve"> </w:t>
            </w:r>
            <w:proofErr w:type="spellStart"/>
            <w:r w:rsidRPr="00A97CFA">
              <w:rPr>
                <w:color w:val="000000"/>
                <w:sz w:val="26"/>
                <w:szCs w:val="26"/>
              </w:rPr>
              <w:t>cần</w:t>
            </w:r>
            <w:proofErr w:type="spellEnd"/>
            <w:r w:rsidRPr="00A97CFA">
              <w:rPr>
                <w:color w:val="000000"/>
                <w:sz w:val="26"/>
                <w:szCs w:val="26"/>
              </w:rPr>
              <w:t xml:space="preserve"> </w:t>
            </w:r>
            <w:proofErr w:type="spellStart"/>
            <w:r w:rsidRPr="00A97CFA">
              <w:rPr>
                <w:color w:val="000000"/>
                <w:sz w:val="26"/>
                <w:szCs w:val="26"/>
              </w:rPr>
              <w:t>giải</w:t>
            </w:r>
            <w:proofErr w:type="spellEnd"/>
            <w:r w:rsidRPr="00A97CFA">
              <w:rPr>
                <w:color w:val="000000"/>
                <w:sz w:val="26"/>
                <w:szCs w:val="26"/>
              </w:rPr>
              <w:t xml:space="preserve"> </w:t>
            </w:r>
            <w:proofErr w:type="spellStart"/>
            <w:r w:rsidRPr="00A97CFA">
              <w:rPr>
                <w:color w:val="000000"/>
                <w:sz w:val="26"/>
                <w:szCs w:val="26"/>
              </w:rPr>
              <w:t>đáp</w:t>
            </w:r>
            <w:proofErr w:type="spellEnd"/>
            <w:r w:rsidRPr="00A97CFA">
              <w:rPr>
                <w:color w:val="000000"/>
                <w:sz w:val="26"/>
                <w:szCs w:val="26"/>
              </w:rPr>
              <w:t xml:space="preserve"> </w:t>
            </w:r>
            <w:proofErr w:type="spellStart"/>
            <w:r w:rsidRPr="00A97CFA">
              <w:rPr>
                <w:color w:val="000000"/>
                <w:sz w:val="26"/>
                <w:szCs w:val="26"/>
              </w:rPr>
              <w:t>đến</w:t>
            </w:r>
            <w:proofErr w:type="spellEnd"/>
            <w:r w:rsidRPr="00A97CFA">
              <w:rPr>
                <w:color w:val="000000"/>
                <w:sz w:val="26"/>
                <w:szCs w:val="26"/>
              </w:rPr>
              <w:t xml:space="preserve"> </w:t>
            </w:r>
            <w:proofErr w:type="spellStart"/>
            <w:r w:rsidRPr="00A97CFA">
              <w:rPr>
                <w:color w:val="000000"/>
                <w:sz w:val="26"/>
                <w:szCs w:val="26"/>
              </w:rPr>
              <w:t>với</w:t>
            </w:r>
            <w:proofErr w:type="spellEnd"/>
            <w:r w:rsidRPr="00A97CFA">
              <w:rPr>
                <w:color w:val="000000"/>
                <w:sz w:val="26"/>
                <w:szCs w:val="26"/>
              </w:rPr>
              <w:t xml:space="preserve"> </w:t>
            </w:r>
            <w:proofErr w:type="spellStart"/>
            <w:r w:rsidRPr="00A97CFA">
              <w:rPr>
                <w:color w:val="000000"/>
                <w:sz w:val="26"/>
                <w:szCs w:val="26"/>
              </w:rPr>
              <w:t>nhà</w:t>
            </w:r>
            <w:proofErr w:type="spellEnd"/>
            <w:r w:rsidRPr="00A97CFA">
              <w:rPr>
                <w:color w:val="000000"/>
                <w:sz w:val="26"/>
                <w:szCs w:val="26"/>
              </w:rPr>
              <w:t xml:space="preserve"> </w:t>
            </w:r>
            <w:proofErr w:type="spellStart"/>
            <w:r w:rsidRPr="00A97CFA">
              <w:rPr>
                <w:color w:val="000000"/>
                <w:sz w:val="26"/>
                <w:szCs w:val="26"/>
              </w:rPr>
              <w:t>trường</w:t>
            </w:r>
            <w:proofErr w:type="spellEnd"/>
            <w:r w:rsidRPr="00A97CFA">
              <w:rPr>
                <w:color w:val="000000"/>
                <w:sz w:val="26"/>
                <w:szCs w:val="26"/>
              </w:rPr>
              <w:t>.</w:t>
            </w:r>
          </w:p>
        </w:tc>
      </w:tr>
      <w:tr w:rsidR="00013F0D" w:rsidRPr="001E57AD" w14:paraId="45FB856A" w14:textId="77777777">
        <w:tc>
          <w:tcPr>
            <w:tcW w:w="2265" w:type="dxa"/>
            <w:shd w:val="clear" w:color="auto" w:fill="auto"/>
            <w:tcMar>
              <w:top w:w="100" w:type="dxa"/>
              <w:left w:w="100" w:type="dxa"/>
              <w:bottom w:w="100" w:type="dxa"/>
              <w:right w:w="100" w:type="dxa"/>
            </w:tcMar>
          </w:tcPr>
          <w:p w14:paraId="618E95DA" w14:textId="77777777" w:rsidR="00013F0D" w:rsidRPr="001E57AD" w:rsidRDefault="00E952C3">
            <w:pPr>
              <w:widowControl w:val="0"/>
              <w:spacing w:line="240" w:lineRule="auto"/>
              <w:rPr>
                <w:rFonts w:cs="Times New Roman"/>
                <w:sz w:val="26"/>
                <w:szCs w:val="26"/>
              </w:rPr>
            </w:pPr>
            <w:r w:rsidRPr="001E57AD">
              <w:rPr>
                <w:rFonts w:cs="Times New Roman"/>
              </w:rPr>
              <w:t>Kết quả</w:t>
            </w:r>
          </w:p>
        </w:tc>
        <w:tc>
          <w:tcPr>
            <w:tcW w:w="7545" w:type="dxa"/>
            <w:shd w:val="clear" w:color="auto" w:fill="auto"/>
            <w:tcMar>
              <w:top w:w="100" w:type="dxa"/>
              <w:left w:w="100" w:type="dxa"/>
              <w:bottom w:w="100" w:type="dxa"/>
              <w:right w:w="100" w:type="dxa"/>
            </w:tcMar>
          </w:tcPr>
          <w:p w14:paraId="3617B159" w14:textId="77777777" w:rsidR="00013F0D" w:rsidRPr="001E57AD" w:rsidRDefault="00E952C3">
            <w:pPr>
              <w:widowControl w:val="0"/>
              <w:spacing w:line="240" w:lineRule="auto"/>
              <w:rPr>
                <w:rFonts w:cs="Times New Roman"/>
                <w:sz w:val="26"/>
                <w:szCs w:val="26"/>
              </w:rPr>
            </w:pPr>
            <w:r w:rsidRPr="001E57AD">
              <w:rPr>
                <w:rFonts w:cs="Times New Roman"/>
                <w:sz w:val="26"/>
                <w:szCs w:val="26"/>
              </w:rPr>
              <w:t>Hoàn thành thao tác hộp thư.</w:t>
            </w:r>
          </w:p>
        </w:tc>
      </w:tr>
    </w:tbl>
    <w:p w14:paraId="5D3A046E" w14:textId="77777777" w:rsidR="00013F0D" w:rsidRPr="001E57AD" w:rsidRDefault="00013F0D">
      <w:pPr>
        <w:rPr>
          <w:rFonts w:cs="Times New Roman"/>
        </w:rPr>
      </w:pPr>
    </w:p>
    <w:p w14:paraId="15C8D066" w14:textId="77777777" w:rsidR="00013F0D" w:rsidRPr="001E57AD" w:rsidRDefault="00013F0D">
      <w:pPr>
        <w:rPr>
          <w:rFonts w:cs="Times New Roman"/>
          <w:sz w:val="26"/>
          <w:szCs w:val="26"/>
        </w:rPr>
      </w:pPr>
    </w:p>
    <w:p w14:paraId="42C33325" w14:textId="735A04B8" w:rsidR="001F1BE4" w:rsidRDefault="001F1BE4">
      <w:pPr>
        <w:spacing w:line="240" w:lineRule="auto"/>
        <w:rPr>
          <w:rFonts w:eastAsia="Times New Roman" w:cs="Times New Roman"/>
          <w:b/>
          <w:sz w:val="40"/>
          <w:szCs w:val="46"/>
        </w:rPr>
      </w:pPr>
      <w:bookmarkStart w:id="294" w:name="_kf286se2etx1" w:colFirst="0" w:colLast="0"/>
      <w:bookmarkEnd w:id="294"/>
    </w:p>
    <w:p w14:paraId="5F73F5BC" w14:textId="53B326EE" w:rsidR="00EE0BB8" w:rsidRDefault="00EE0BB8">
      <w:pPr>
        <w:spacing w:line="240" w:lineRule="auto"/>
        <w:rPr>
          <w:rFonts w:eastAsia="Times New Roman" w:cs="Times New Roman"/>
          <w:b/>
          <w:sz w:val="40"/>
          <w:szCs w:val="46"/>
        </w:rPr>
      </w:pPr>
    </w:p>
    <w:p w14:paraId="1AE95C58" w14:textId="5070FA46" w:rsidR="00EE0BB8" w:rsidRDefault="00EE0BB8">
      <w:pPr>
        <w:spacing w:line="240" w:lineRule="auto"/>
        <w:rPr>
          <w:rFonts w:eastAsia="Times New Roman" w:cs="Times New Roman"/>
          <w:b/>
          <w:sz w:val="40"/>
          <w:szCs w:val="46"/>
        </w:rPr>
      </w:pPr>
    </w:p>
    <w:p w14:paraId="193E3602" w14:textId="552E346B" w:rsidR="00EE0BB8" w:rsidRDefault="00EE0BB8">
      <w:pPr>
        <w:spacing w:line="240" w:lineRule="auto"/>
        <w:rPr>
          <w:rFonts w:eastAsia="Times New Roman" w:cs="Times New Roman"/>
          <w:b/>
          <w:sz w:val="40"/>
          <w:szCs w:val="46"/>
        </w:rPr>
      </w:pPr>
    </w:p>
    <w:p w14:paraId="689DDEC3" w14:textId="1732DE3F" w:rsidR="00EE0BB8" w:rsidRDefault="00EE0BB8">
      <w:pPr>
        <w:spacing w:line="240" w:lineRule="auto"/>
        <w:rPr>
          <w:rFonts w:eastAsia="Times New Roman" w:cs="Times New Roman"/>
          <w:b/>
          <w:sz w:val="40"/>
          <w:szCs w:val="46"/>
        </w:rPr>
      </w:pPr>
    </w:p>
    <w:p w14:paraId="1584D0BC" w14:textId="3EDB78A7" w:rsidR="00EE0BB8" w:rsidRDefault="00EE0BB8">
      <w:pPr>
        <w:spacing w:line="240" w:lineRule="auto"/>
        <w:rPr>
          <w:rFonts w:eastAsia="Times New Roman" w:cs="Times New Roman"/>
          <w:b/>
          <w:sz w:val="40"/>
          <w:szCs w:val="46"/>
        </w:rPr>
      </w:pPr>
    </w:p>
    <w:p w14:paraId="04B071FE" w14:textId="17FBE481" w:rsidR="00EE0BB8" w:rsidRDefault="00EE0BB8">
      <w:pPr>
        <w:spacing w:line="240" w:lineRule="auto"/>
        <w:rPr>
          <w:rFonts w:eastAsia="Times New Roman" w:cs="Times New Roman"/>
          <w:b/>
          <w:sz w:val="40"/>
          <w:szCs w:val="46"/>
        </w:rPr>
      </w:pPr>
    </w:p>
    <w:p w14:paraId="3579DB5E" w14:textId="1A876EAA" w:rsidR="00EE0BB8" w:rsidRDefault="00EE0BB8">
      <w:pPr>
        <w:spacing w:line="240" w:lineRule="auto"/>
        <w:rPr>
          <w:rFonts w:eastAsia="Times New Roman" w:cs="Times New Roman"/>
          <w:b/>
          <w:sz w:val="40"/>
          <w:szCs w:val="46"/>
        </w:rPr>
      </w:pPr>
    </w:p>
    <w:p w14:paraId="64BEBDF2" w14:textId="009FC16C" w:rsidR="00EE0BB8" w:rsidRDefault="00EE0BB8">
      <w:pPr>
        <w:spacing w:line="240" w:lineRule="auto"/>
        <w:rPr>
          <w:rFonts w:eastAsia="Times New Roman" w:cs="Times New Roman"/>
          <w:b/>
          <w:sz w:val="40"/>
          <w:szCs w:val="46"/>
        </w:rPr>
      </w:pPr>
    </w:p>
    <w:p w14:paraId="0BCBED0E" w14:textId="2A67B05A" w:rsidR="000B51A5" w:rsidRDefault="000B51A5">
      <w:pPr>
        <w:spacing w:line="240" w:lineRule="auto"/>
        <w:rPr>
          <w:rFonts w:eastAsia="Times New Roman" w:cs="Times New Roman"/>
          <w:b/>
          <w:sz w:val="40"/>
          <w:szCs w:val="46"/>
        </w:rPr>
      </w:pPr>
    </w:p>
    <w:p w14:paraId="4916BD80" w14:textId="77777777" w:rsidR="000B51A5" w:rsidRDefault="000B51A5">
      <w:pPr>
        <w:spacing w:line="240" w:lineRule="auto"/>
        <w:rPr>
          <w:rFonts w:eastAsia="Times New Roman" w:cs="Times New Roman"/>
          <w:b/>
          <w:sz w:val="40"/>
          <w:szCs w:val="46"/>
        </w:rPr>
      </w:pPr>
    </w:p>
    <w:p w14:paraId="53EF83C3" w14:textId="00B86AB6" w:rsidR="00013F0D" w:rsidRPr="001E57AD" w:rsidRDefault="000C1919">
      <w:pPr>
        <w:pStyle w:val="Heading1"/>
      </w:pPr>
      <w:bookmarkStart w:id="295" w:name="_Toc119444975"/>
      <w:r>
        <w:rPr>
          <w:lang w:val="en-US"/>
        </w:rPr>
        <w:t>SƠ ĐỒ LỚP</w:t>
      </w:r>
      <w:bookmarkEnd w:id="295"/>
    </w:p>
    <w:p w14:paraId="2D7B7189" w14:textId="184780FE" w:rsidR="000F3DFD" w:rsidRDefault="00C14B29" w:rsidP="000F3DFD">
      <w:pPr>
        <w:keepNext/>
        <w:spacing w:before="240" w:after="240"/>
        <w:jc w:val="both"/>
      </w:pPr>
      <w:r w:rsidRPr="00C14B29">
        <w:drawing>
          <wp:inline distT="0" distB="0" distL="0" distR="0" wp14:anchorId="0A2C3ECF" wp14:editId="60425818">
            <wp:extent cx="6190615" cy="4266565"/>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90615" cy="4266565"/>
                    </a:xfrm>
                    <a:prstGeom prst="rect">
                      <a:avLst/>
                    </a:prstGeom>
                  </pic:spPr>
                </pic:pic>
              </a:graphicData>
            </a:graphic>
          </wp:inline>
        </w:drawing>
      </w:r>
    </w:p>
    <w:p w14:paraId="51DC9288" w14:textId="44387EFC" w:rsidR="00013F0D" w:rsidRDefault="000F3DFD" w:rsidP="00BE4F8B">
      <w:pPr>
        <w:pStyle w:val="Caption"/>
      </w:pPr>
      <w:bookmarkStart w:id="296" w:name="_Toc119445029"/>
      <w:proofErr w:type="spellStart"/>
      <w:r>
        <w:t>Hình</w:t>
      </w:r>
      <w:proofErr w:type="spellEnd"/>
      <w:r>
        <w:t xml:space="preserve"> </w:t>
      </w:r>
      <w:r w:rsidR="005018C1">
        <w:fldChar w:fldCharType="begin"/>
      </w:r>
      <w:r w:rsidR="005018C1">
        <w:instrText xml:space="preserve"> STYLEREF 1 \s </w:instrText>
      </w:r>
      <w:r w:rsidR="005018C1">
        <w:fldChar w:fldCharType="separate"/>
      </w:r>
      <w:r w:rsidR="00A97CFA">
        <w:rPr>
          <w:noProof/>
        </w:rPr>
        <w:t>3</w:t>
      </w:r>
      <w:r w:rsidR="005018C1">
        <w:rPr>
          <w:noProof/>
        </w:rPr>
        <w:fldChar w:fldCharType="end"/>
      </w:r>
      <w:r w:rsidR="00BE4F8B">
        <w:t>.</w:t>
      </w:r>
      <w:r w:rsidR="005018C1">
        <w:fldChar w:fldCharType="begin"/>
      </w:r>
      <w:r w:rsidR="005018C1">
        <w:instrText xml:space="preserve"> SEQ Hình \* ARABIC \s 1 </w:instrText>
      </w:r>
      <w:r w:rsidR="005018C1">
        <w:fldChar w:fldCharType="separate"/>
      </w:r>
      <w:r w:rsidR="00A97CFA">
        <w:rPr>
          <w:noProof/>
        </w:rPr>
        <w:t>1</w:t>
      </w:r>
      <w:r w:rsidR="005018C1">
        <w:rPr>
          <w:noProof/>
        </w:rPr>
        <w:fldChar w:fldCharType="end"/>
      </w:r>
      <w:bookmarkStart w:id="297" w:name="_p6tl7da38cad" w:colFirst="0" w:colLast="0"/>
      <w:bookmarkEnd w:id="297"/>
      <w:r w:rsidR="00405DA5">
        <w:t xml:space="preserve">: </w:t>
      </w:r>
      <w:proofErr w:type="spellStart"/>
      <w:r w:rsidR="00405DA5">
        <w:t>Sơ</w:t>
      </w:r>
      <w:proofErr w:type="spellEnd"/>
      <w:r w:rsidR="00405DA5">
        <w:t xml:space="preserve"> </w:t>
      </w:r>
      <w:proofErr w:type="spellStart"/>
      <w:r w:rsidR="00405DA5">
        <w:t>đồ</w:t>
      </w:r>
      <w:proofErr w:type="spellEnd"/>
      <w:r w:rsidR="00405DA5">
        <w:t xml:space="preserve"> </w:t>
      </w:r>
      <w:proofErr w:type="spellStart"/>
      <w:r w:rsidR="00405DA5">
        <w:t>lớp</w:t>
      </w:r>
      <w:proofErr w:type="spellEnd"/>
      <w:r w:rsidR="00405DA5">
        <w:t xml:space="preserve"> </w:t>
      </w:r>
      <w:proofErr w:type="spellStart"/>
      <w:r w:rsidR="00405DA5">
        <w:t>hệ</w:t>
      </w:r>
      <w:proofErr w:type="spellEnd"/>
      <w:r w:rsidR="00405DA5">
        <w:t xml:space="preserve"> </w:t>
      </w:r>
      <w:proofErr w:type="spellStart"/>
      <w:r w:rsidR="00405DA5">
        <w:t>thống</w:t>
      </w:r>
      <w:proofErr w:type="spellEnd"/>
      <w:r w:rsidR="00405DA5">
        <w:t xml:space="preserve"> </w:t>
      </w:r>
      <w:proofErr w:type="spellStart"/>
      <w:r w:rsidR="00405DA5">
        <w:t>quản</w:t>
      </w:r>
      <w:proofErr w:type="spellEnd"/>
      <w:r w:rsidR="00405DA5">
        <w:t xml:space="preserve"> </w:t>
      </w:r>
      <w:proofErr w:type="spellStart"/>
      <w:r w:rsidR="00405DA5">
        <w:t>lý</w:t>
      </w:r>
      <w:proofErr w:type="spellEnd"/>
      <w:r w:rsidR="00405DA5">
        <w:t xml:space="preserve"> </w:t>
      </w:r>
      <w:proofErr w:type="spellStart"/>
      <w:r w:rsidR="00405DA5">
        <w:t>trường</w:t>
      </w:r>
      <w:proofErr w:type="spellEnd"/>
      <w:r w:rsidR="00405DA5">
        <w:t xml:space="preserve"> </w:t>
      </w:r>
      <w:proofErr w:type="spellStart"/>
      <w:r w:rsidR="00405DA5">
        <w:t>tiểu</w:t>
      </w:r>
      <w:proofErr w:type="spellEnd"/>
      <w:r w:rsidR="00405DA5">
        <w:t xml:space="preserve"> </w:t>
      </w:r>
      <w:proofErr w:type="spellStart"/>
      <w:r w:rsidR="00405DA5">
        <w:t>học</w:t>
      </w:r>
      <w:proofErr w:type="spellEnd"/>
      <w:r w:rsidR="00405DA5">
        <w:t xml:space="preserve"> </w:t>
      </w:r>
      <w:proofErr w:type="spellStart"/>
      <w:r w:rsidR="00405DA5">
        <w:t>quốc</w:t>
      </w:r>
      <w:proofErr w:type="spellEnd"/>
      <w:r w:rsidR="00405DA5">
        <w:t xml:space="preserve"> </w:t>
      </w:r>
      <w:proofErr w:type="spellStart"/>
      <w:r w:rsidR="00405DA5">
        <w:t>tế</w:t>
      </w:r>
      <w:bookmarkEnd w:id="296"/>
      <w:proofErr w:type="spellEnd"/>
    </w:p>
    <w:p w14:paraId="2D8464FA" w14:textId="4B229BD1" w:rsidR="00713CF1" w:rsidRDefault="00713CF1" w:rsidP="00713CF1">
      <w:pPr>
        <w:rPr>
          <w:lang w:val="en-US"/>
        </w:rPr>
      </w:pPr>
    </w:p>
    <w:p w14:paraId="09C08855" w14:textId="3A3ACB78" w:rsidR="00713CF1" w:rsidRDefault="00713CF1" w:rsidP="00713CF1">
      <w:pPr>
        <w:rPr>
          <w:lang w:val="en-US"/>
        </w:rPr>
      </w:pPr>
    </w:p>
    <w:p w14:paraId="7C9C82F9" w14:textId="1B597622" w:rsidR="00713CF1" w:rsidRDefault="00713CF1" w:rsidP="00713CF1">
      <w:pPr>
        <w:rPr>
          <w:lang w:val="en-US"/>
        </w:rPr>
      </w:pPr>
    </w:p>
    <w:p w14:paraId="5215AA93" w14:textId="5E1629EA" w:rsidR="00713CF1" w:rsidRDefault="00713CF1" w:rsidP="00713CF1">
      <w:pPr>
        <w:rPr>
          <w:lang w:val="en-US"/>
        </w:rPr>
      </w:pPr>
    </w:p>
    <w:p w14:paraId="1352E581" w14:textId="2B53E2B9" w:rsidR="00EE0BB8" w:rsidRDefault="00EE0BB8" w:rsidP="00713CF1">
      <w:pPr>
        <w:rPr>
          <w:lang w:val="en-US"/>
        </w:rPr>
      </w:pPr>
    </w:p>
    <w:p w14:paraId="4C2DA94D" w14:textId="51076DCE" w:rsidR="00EE0BB8" w:rsidRDefault="00EE0BB8" w:rsidP="00713CF1">
      <w:pPr>
        <w:rPr>
          <w:lang w:val="en-US"/>
        </w:rPr>
      </w:pPr>
    </w:p>
    <w:p w14:paraId="250C5666" w14:textId="7781F537" w:rsidR="00EE0BB8" w:rsidRDefault="00EE0BB8" w:rsidP="00713CF1">
      <w:pPr>
        <w:rPr>
          <w:lang w:val="en-US"/>
        </w:rPr>
      </w:pPr>
    </w:p>
    <w:p w14:paraId="4FA925A2" w14:textId="3C153932" w:rsidR="00EE0BB8" w:rsidRDefault="00EE0BB8" w:rsidP="00713CF1">
      <w:pPr>
        <w:rPr>
          <w:lang w:val="en-US"/>
        </w:rPr>
      </w:pPr>
    </w:p>
    <w:p w14:paraId="15401267" w14:textId="4EC7DF8B" w:rsidR="00EE0BB8" w:rsidRDefault="00EE0BB8" w:rsidP="00713CF1">
      <w:pPr>
        <w:rPr>
          <w:lang w:val="en-US"/>
        </w:rPr>
      </w:pPr>
    </w:p>
    <w:p w14:paraId="64D7A93E" w14:textId="77777777" w:rsidR="00EE0BB8" w:rsidRDefault="00EE0BB8" w:rsidP="00713CF1">
      <w:pPr>
        <w:rPr>
          <w:lang w:val="en-US"/>
        </w:rPr>
      </w:pPr>
    </w:p>
    <w:p w14:paraId="6F248B3B" w14:textId="77777777" w:rsidR="00713CF1" w:rsidRPr="00713CF1" w:rsidRDefault="00713CF1" w:rsidP="00713CF1">
      <w:pPr>
        <w:rPr>
          <w:lang w:val="en-US"/>
        </w:rPr>
      </w:pPr>
    </w:p>
    <w:p w14:paraId="15EE538F" w14:textId="13CBFA71" w:rsidR="00013F0D" w:rsidRPr="001E57AD" w:rsidRDefault="00E952C3">
      <w:pPr>
        <w:pStyle w:val="Heading2"/>
      </w:pPr>
      <w:bookmarkStart w:id="298" w:name="_aq8zshxkwuqa" w:colFirst="0" w:colLast="0"/>
      <w:bookmarkStart w:id="299" w:name="_Toc119444976"/>
      <w:bookmarkEnd w:id="298"/>
      <w:r w:rsidRPr="001E57AD">
        <w:t>Mô tả bảng trong lớp sơ đồ</w:t>
      </w:r>
      <w:bookmarkEnd w:id="299"/>
    </w:p>
    <w:p w14:paraId="73085ADB" w14:textId="22DBA7DA" w:rsidR="00013F0D" w:rsidRPr="001E57AD" w:rsidRDefault="00E952C3">
      <w:pPr>
        <w:pStyle w:val="Heading3"/>
      </w:pPr>
      <w:bookmarkStart w:id="300" w:name="_uc1bh6b99bwu" w:colFirst="0" w:colLast="0"/>
      <w:bookmarkStart w:id="301" w:name="_Toc119444977"/>
      <w:bookmarkEnd w:id="300"/>
      <w:r w:rsidRPr="001E57AD">
        <w:t>Lớp NguoiDung</w:t>
      </w:r>
      <w:bookmarkEnd w:id="301"/>
    </w:p>
    <w:p w14:paraId="7C74BD74" w14:textId="41D95C13" w:rsidR="00EE0BB8" w:rsidRPr="00EE0BB8" w:rsidRDefault="00E952C3">
      <w:pPr>
        <w:pStyle w:val="Heading4"/>
      </w:pPr>
      <w:bookmarkStart w:id="302" w:name="_qmpsrmf0p98t" w:colFirst="0" w:colLast="0"/>
      <w:bookmarkEnd w:id="302"/>
      <w:r w:rsidRPr="001E57AD">
        <w:rPr>
          <w:szCs w:val="28"/>
        </w:rPr>
        <w:t xml:space="preserve">   </w:t>
      </w:r>
      <w:r w:rsidRPr="001E57AD">
        <w:t xml:space="preserve"> Mô tả thuộc tính của lớp NguoiDung </w:t>
      </w:r>
    </w:p>
    <w:p w14:paraId="095AD5B5" w14:textId="4F9E52A3" w:rsidR="00AE7E99" w:rsidRDefault="00AE7E99" w:rsidP="00BE4F8B">
      <w:pPr>
        <w:pStyle w:val="Caption"/>
      </w:pPr>
      <w:bookmarkStart w:id="303" w:name="_Ref118856307"/>
      <w:bookmarkStart w:id="304" w:name="_Toc119445058"/>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3</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1</w:t>
      </w:r>
      <w:r w:rsidR="005018C1">
        <w:rPr>
          <w:noProof/>
        </w:rPr>
        <w:fldChar w:fldCharType="end"/>
      </w:r>
      <w:bookmarkEnd w:id="303"/>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NguoiDung</w:t>
      </w:r>
      <w:bookmarkEnd w:id="304"/>
      <w:proofErr w:type="spellEnd"/>
    </w:p>
    <w:tbl>
      <w:tblPr>
        <w:tblStyle w:val="TableGrid"/>
        <w:tblW w:w="0" w:type="auto"/>
        <w:tblLook w:val="04A0" w:firstRow="1" w:lastRow="0" w:firstColumn="1" w:lastColumn="0" w:noHBand="0" w:noVBand="1"/>
      </w:tblPr>
      <w:tblGrid>
        <w:gridCol w:w="1243"/>
        <w:gridCol w:w="1019"/>
        <w:gridCol w:w="1150"/>
        <w:gridCol w:w="991"/>
        <w:gridCol w:w="858"/>
        <w:gridCol w:w="702"/>
        <w:gridCol w:w="730"/>
        <w:gridCol w:w="3046"/>
      </w:tblGrid>
      <w:tr w:rsidR="00EE0BB8" w14:paraId="7B7E3273" w14:textId="77777777" w:rsidTr="00AE7E99">
        <w:tc>
          <w:tcPr>
            <w:tcW w:w="1243" w:type="dxa"/>
          </w:tcPr>
          <w:p w14:paraId="744C016C" w14:textId="027E28B6" w:rsidR="00EE0BB8" w:rsidRPr="00EE0BB8" w:rsidRDefault="00EE0BB8" w:rsidP="00EE0BB8">
            <w:pPr>
              <w:rPr>
                <w:lang w:val="en-US"/>
              </w:rPr>
            </w:pPr>
            <w:proofErr w:type="spellStart"/>
            <w:r>
              <w:rPr>
                <w:lang w:val="en-US"/>
              </w:rPr>
              <w:t>Tên</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p>
        </w:tc>
        <w:tc>
          <w:tcPr>
            <w:tcW w:w="1019" w:type="dxa"/>
          </w:tcPr>
          <w:p w14:paraId="22DF7F2D" w14:textId="13E58346" w:rsidR="00EE0BB8" w:rsidRPr="00EE0BB8" w:rsidRDefault="00EE0BB8" w:rsidP="00EE0BB8">
            <w:pPr>
              <w:rPr>
                <w:lang w:val="en-US"/>
              </w:rPr>
            </w:pPr>
            <w:proofErr w:type="spellStart"/>
            <w:r>
              <w:rPr>
                <w:lang w:val="en-US"/>
              </w:rPr>
              <w:t>Kiểu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p>
        </w:tc>
        <w:tc>
          <w:tcPr>
            <w:tcW w:w="1150" w:type="dxa"/>
          </w:tcPr>
          <w:p w14:paraId="731EAD66" w14:textId="6B70D25A" w:rsidR="00EE0BB8" w:rsidRPr="00EE0BB8" w:rsidRDefault="00EE0BB8" w:rsidP="00EE0BB8">
            <w:pPr>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991" w:type="dxa"/>
          </w:tcPr>
          <w:p w14:paraId="7AEF09E7" w14:textId="1880C43E" w:rsidR="00EE0BB8" w:rsidRPr="00EE0BB8" w:rsidRDefault="00EE0BB8" w:rsidP="00EE0BB8">
            <w:pPr>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mặc</w:t>
            </w:r>
            <w:proofErr w:type="spellEnd"/>
            <w:r>
              <w:rPr>
                <w:lang w:val="en-US"/>
              </w:rPr>
              <w:t xml:space="preserve"> </w:t>
            </w:r>
            <w:proofErr w:type="spellStart"/>
            <w:r>
              <w:rPr>
                <w:lang w:val="en-US"/>
              </w:rPr>
              <w:t>nhiên</w:t>
            </w:r>
            <w:proofErr w:type="spellEnd"/>
          </w:p>
        </w:tc>
        <w:tc>
          <w:tcPr>
            <w:tcW w:w="858" w:type="dxa"/>
          </w:tcPr>
          <w:p w14:paraId="3F5BD9D4" w14:textId="14C6B1CA" w:rsidR="00EE0BB8" w:rsidRPr="00EE0BB8" w:rsidRDefault="00EE0BB8" w:rsidP="00EE0BB8">
            <w:pPr>
              <w:rPr>
                <w:lang w:val="en-US"/>
              </w:rPr>
            </w:pPr>
            <w:proofErr w:type="spellStart"/>
            <w:r>
              <w:rPr>
                <w:lang w:val="en-US"/>
              </w:rPr>
              <w:t>Kích</w:t>
            </w:r>
            <w:proofErr w:type="spellEnd"/>
            <w:r>
              <w:rPr>
                <w:lang w:val="en-US"/>
              </w:rPr>
              <w:t xml:space="preserve"> </w:t>
            </w:r>
            <w:proofErr w:type="spellStart"/>
            <w:r>
              <w:rPr>
                <w:lang w:val="en-US"/>
              </w:rPr>
              <w:t>thước</w:t>
            </w:r>
            <w:proofErr w:type="spellEnd"/>
          </w:p>
        </w:tc>
        <w:tc>
          <w:tcPr>
            <w:tcW w:w="702" w:type="dxa"/>
          </w:tcPr>
          <w:p w14:paraId="41C07E0C" w14:textId="7D3067B3" w:rsidR="00EE0BB8" w:rsidRPr="00EE0BB8" w:rsidRDefault="00EE0BB8" w:rsidP="00EE0BB8">
            <w:pPr>
              <w:rPr>
                <w:lang w:val="en-US"/>
              </w:rPr>
            </w:pPr>
            <w:r>
              <w:rPr>
                <w:lang w:val="en-US"/>
              </w:rPr>
              <w:t>Min</w:t>
            </w:r>
          </w:p>
        </w:tc>
        <w:tc>
          <w:tcPr>
            <w:tcW w:w="730" w:type="dxa"/>
          </w:tcPr>
          <w:p w14:paraId="10B058A5" w14:textId="52DE8CCD" w:rsidR="00EE0BB8" w:rsidRPr="00EE0BB8" w:rsidRDefault="00EE0BB8" w:rsidP="00EE0BB8">
            <w:pPr>
              <w:rPr>
                <w:lang w:val="en-US"/>
              </w:rPr>
            </w:pPr>
            <w:r>
              <w:rPr>
                <w:lang w:val="en-US"/>
              </w:rPr>
              <w:t>Max</w:t>
            </w:r>
          </w:p>
        </w:tc>
        <w:tc>
          <w:tcPr>
            <w:tcW w:w="3046" w:type="dxa"/>
          </w:tcPr>
          <w:p w14:paraId="584573F4" w14:textId="6D0D57EF" w:rsidR="00EE0BB8" w:rsidRPr="00EE0BB8" w:rsidRDefault="00EE0BB8" w:rsidP="00EE0BB8">
            <w:pPr>
              <w:rPr>
                <w:lang w:val="en-US"/>
              </w:rPr>
            </w:pPr>
            <w:proofErr w:type="spellStart"/>
            <w:r>
              <w:rPr>
                <w:lang w:val="en-US"/>
              </w:rPr>
              <w:t>Diễn</w:t>
            </w:r>
            <w:proofErr w:type="spellEnd"/>
            <w:r>
              <w:rPr>
                <w:lang w:val="en-US"/>
              </w:rPr>
              <w:t xml:space="preserve"> </w:t>
            </w:r>
            <w:proofErr w:type="spellStart"/>
            <w:r>
              <w:rPr>
                <w:lang w:val="en-US"/>
              </w:rPr>
              <w:t>giải</w:t>
            </w:r>
            <w:proofErr w:type="spellEnd"/>
          </w:p>
        </w:tc>
      </w:tr>
      <w:tr w:rsidR="00EE0BB8" w14:paraId="24DF94EA" w14:textId="77777777" w:rsidTr="00AE7E99">
        <w:tc>
          <w:tcPr>
            <w:tcW w:w="1243" w:type="dxa"/>
          </w:tcPr>
          <w:p w14:paraId="33626BAD" w14:textId="208473B9" w:rsidR="00EE0BB8" w:rsidRPr="00EE0BB8" w:rsidRDefault="00EE0BB8" w:rsidP="00EE0BB8">
            <w:pPr>
              <w:rPr>
                <w:lang w:val="en-US"/>
              </w:rPr>
            </w:pPr>
            <w:proofErr w:type="spellStart"/>
            <w:r>
              <w:rPr>
                <w:lang w:val="en-US"/>
              </w:rPr>
              <w:t>maND</w:t>
            </w:r>
            <w:proofErr w:type="spellEnd"/>
          </w:p>
        </w:tc>
        <w:tc>
          <w:tcPr>
            <w:tcW w:w="1019" w:type="dxa"/>
          </w:tcPr>
          <w:p w14:paraId="61C9961A" w14:textId="596A6FD9" w:rsidR="00EE0BB8" w:rsidRPr="00EE0BB8" w:rsidRDefault="00EE0BB8" w:rsidP="00EE0BB8">
            <w:pPr>
              <w:rPr>
                <w:lang w:val="en-US"/>
              </w:rPr>
            </w:pPr>
            <w:r>
              <w:rPr>
                <w:lang w:val="en-US"/>
              </w:rPr>
              <w:t>Private</w:t>
            </w:r>
          </w:p>
        </w:tc>
        <w:tc>
          <w:tcPr>
            <w:tcW w:w="1150" w:type="dxa"/>
          </w:tcPr>
          <w:p w14:paraId="0D903D83" w14:textId="15F619AA" w:rsidR="00EE0BB8" w:rsidRPr="00EE0BB8" w:rsidRDefault="00EE0BB8" w:rsidP="00EE0BB8">
            <w:pPr>
              <w:rPr>
                <w:lang w:val="en-US"/>
              </w:rPr>
            </w:pPr>
            <w:r>
              <w:rPr>
                <w:lang w:val="en-US"/>
              </w:rPr>
              <w:t>String</w:t>
            </w:r>
          </w:p>
        </w:tc>
        <w:tc>
          <w:tcPr>
            <w:tcW w:w="991" w:type="dxa"/>
          </w:tcPr>
          <w:p w14:paraId="71948ACD" w14:textId="1A3C0856" w:rsidR="00EE0BB8" w:rsidRPr="00EE0BB8" w:rsidRDefault="00EE0BB8" w:rsidP="00EE0BB8">
            <w:pPr>
              <w:rPr>
                <w:lang w:val="en-US"/>
              </w:rPr>
            </w:pPr>
            <w:r>
              <w:rPr>
                <w:lang w:val="en-US"/>
              </w:rPr>
              <w:t>Null</w:t>
            </w:r>
          </w:p>
        </w:tc>
        <w:tc>
          <w:tcPr>
            <w:tcW w:w="858" w:type="dxa"/>
          </w:tcPr>
          <w:p w14:paraId="6A9DCDDC" w14:textId="49720D6D" w:rsidR="00EE0BB8" w:rsidRPr="00EE0BB8" w:rsidRDefault="00EE0BB8" w:rsidP="00EE0BB8">
            <w:pPr>
              <w:rPr>
                <w:lang w:val="en-US"/>
              </w:rPr>
            </w:pPr>
            <w:r>
              <w:rPr>
                <w:lang w:val="en-US"/>
              </w:rPr>
              <w:t>8</w:t>
            </w:r>
          </w:p>
        </w:tc>
        <w:tc>
          <w:tcPr>
            <w:tcW w:w="702" w:type="dxa"/>
          </w:tcPr>
          <w:p w14:paraId="42EF66A2" w14:textId="77777777" w:rsidR="00EE0BB8" w:rsidRDefault="00EE0BB8" w:rsidP="00EE0BB8"/>
        </w:tc>
        <w:tc>
          <w:tcPr>
            <w:tcW w:w="730" w:type="dxa"/>
          </w:tcPr>
          <w:p w14:paraId="75413C66" w14:textId="77777777" w:rsidR="00EE0BB8" w:rsidRDefault="00EE0BB8" w:rsidP="00EE0BB8"/>
        </w:tc>
        <w:tc>
          <w:tcPr>
            <w:tcW w:w="3046" w:type="dxa"/>
          </w:tcPr>
          <w:p w14:paraId="62B7164E" w14:textId="3CA0071F" w:rsidR="00EE0BB8" w:rsidRPr="00EE0BB8" w:rsidRDefault="00EE0BB8" w:rsidP="00EE0BB8">
            <w:pPr>
              <w:rPr>
                <w:lang w:val="en-US"/>
              </w:rPr>
            </w:pPr>
            <w:proofErr w:type="spellStart"/>
            <w:r>
              <w:rPr>
                <w:lang w:val="en-US"/>
              </w:rPr>
              <w:t>Mã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c>
      </w:tr>
      <w:tr w:rsidR="00EE0BB8" w14:paraId="38C3538B" w14:textId="77777777" w:rsidTr="00AE7E99">
        <w:tc>
          <w:tcPr>
            <w:tcW w:w="1243" w:type="dxa"/>
          </w:tcPr>
          <w:p w14:paraId="3060A209" w14:textId="5ADE92D6" w:rsidR="00EE0BB8" w:rsidRPr="00EE0BB8" w:rsidRDefault="00EE0BB8" w:rsidP="00EE0BB8">
            <w:pPr>
              <w:rPr>
                <w:lang w:val="en-US"/>
              </w:rPr>
            </w:pPr>
            <w:proofErr w:type="spellStart"/>
            <w:r>
              <w:rPr>
                <w:lang w:val="en-US"/>
              </w:rPr>
              <w:t>hotenND</w:t>
            </w:r>
            <w:proofErr w:type="spellEnd"/>
          </w:p>
        </w:tc>
        <w:tc>
          <w:tcPr>
            <w:tcW w:w="1019" w:type="dxa"/>
          </w:tcPr>
          <w:p w14:paraId="0635029F" w14:textId="4498788E" w:rsidR="00EE0BB8" w:rsidRPr="00EE0BB8" w:rsidRDefault="00EE0BB8" w:rsidP="00EE0BB8">
            <w:pPr>
              <w:rPr>
                <w:lang w:val="en-US"/>
              </w:rPr>
            </w:pPr>
            <w:r>
              <w:rPr>
                <w:lang w:val="en-US"/>
              </w:rPr>
              <w:t>Private</w:t>
            </w:r>
          </w:p>
        </w:tc>
        <w:tc>
          <w:tcPr>
            <w:tcW w:w="1150" w:type="dxa"/>
          </w:tcPr>
          <w:p w14:paraId="3AB24EF3" w14:textId="20B95055" w:rsidR="00EE0BB8" w:rsidRPr="00EE0BB8" w:rsidRDefault="00EE0BB8" w:rsidP="00EE0BB8">
            <w:pPr>
              <w:rPr>
                <w:lang w:val="en-US"/>
              </w:rPr>
            </w:pPr>
            <w:r>
              <w:rPr>
                <w:lang w:val="en-US"/>
              </w:rPr>
              <w:t>String</w:t>
            </w:r>
          </w:p>
        </w:tc>
        <w:tc>
          <w:tcPr>
            <w:tcW w:w="991" w:type="dxa"/>
          </w:tcPr>
          <w:p w14:paraId="658B9B2A" w14:textId="30805117" w:rsidR="00EE0BB8" w:rsidRPr="00EE0BB8" w:rsidRDefault="00EE0BB8" w:rsidP="00EE0BB8">
            <w:pPr>
              <w:rPr>
                <w:lang w:val="en-US"/>
              </w:rPr>
            </w:pPr>
            <w:r>
              <w:rPr>
                <w:lang w:val="en-US"/>
              </w:rPr>
              <w:t>Null</w:t>
            </w:r>
          </w:p>
        </w:tc>
        <w:tc>
          <w:tcPr>
            <w:tcW w:w="858" w:type="dxa"/>
          </w:tcPr>
          <w:p w14:paraId="37CC80C3" w14:textId="42409BC1" w:rsidR="00EE0BB8" w:rsidRPr="00EE0BB8" w:rsidRDefault="00EE0BB8" w:rsidP="00EE0BB8">
            <w:pPr>
              <w:rPr>
                <w:lang w:val="en-US"/>
              </w:rPr>
            </w:pPr>
            <w:r>
              <w:rPr>
                <w:lang w:val="en-US"/>
              </w:rPr>
              <w:t>20</w:t>
            </w:r>
          </w:p>
        </w:tc>
        <w:tc>
          <w:tcPr>
            <w:tcW w:w="702" w:type="dxa"/>
          </w:tcPr>
          <w:p w14:paraId="3B747EE6" w14:textId="77777777" w:rsidR="00EE0BB8" w:rsidRDefault="00EE0BB8" w:rsidP="00EE0BB8"/>
        </w:tc>
        <w:tc>
          <w:tcPr>
            <w:tcW w:w="730" w:type="dxa"/>
          </w:tcPr>
          <w:p w14:paraId="7F351105" w14:textId="77777777" w:rsidR="00EE0BB8" w:rsidRDefault="00EE0BB8" w:rsidP="00EE0BB8"/>
        </w:tc>
        <w:tc>
          <w:tcPr>
            <w:tcW w:w="3046" w:type="dxa"/>
          </w:tcPr>
          <w:p w14:paraId="31DAFA5B" w14:textId="243778DE" w:rsidR="00EE0BB8" w:rsidRPr="00EE0BB8" w:rsidRDefault="00EE0BB8" w:rsidP="00EE0BB8">
            <w:pPr>
              <w:rPr>
                <w:lang w:val="en-US"/>
              </w:rPr>
            </w:pPr>
            <w:proofErr w:type="spellStart"/>
            <w:r>
              <w:rPr>
                <w:lang w:val="en-US"/>
              </w:rPr>
              <w:t>Họ</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c>
      </w:tr>
      <w:tr w:rsidR="00EE0BB8" w14:paraId="6305E463" w14:textId="77777777" w:rsidTr="00AE7E99">
        <w:tc>
          <w:tcPr>
            <w:tcW w:w="1243" w:type="dxa"/>
          </w:tcPr>
          <w:p w14:paraId="0CC915DD" w14:textId="5A6C7BD4" w:rsidR="00EE0BB8" w:rsidRPr="00EE0BB8" w:rsidRDefault="00EE0BB8" w:rsidP="00EE0BB8">
            <w:pPr>
              <w:rPr>
                <w:lang w:val="en-US"/>
              </w:rPr>
            </w:pPr>
            <w:proofErr w:type="spellStart"/>
            <w:r>
              <w:rPr>
                <w:lang w:val="en-US"/>
              </w:rPr>
              <w:t>sdt</w:t>
            </w:r>
            <w:proofErr w:type="spellEnd"/>
          </w:p>
        </w:tc>
        <w:tc>
          <w:tcPr>
            <w:tcW w:w="1019" w:type="dxa"/>
          </w:tcPr>
          <w:p w14:paraId="19587802" w14:textId="6CF2AD3C" w:rsidR="00EE0BB8" w:rsidRPr="00EE0BB8" w:rsidRDefault="00EE0BB8" w:rsidP="00EE0BB8">
            <w:pPr>
              <w:rPr>
                <w:lang w:val="en-US"/>
              </w:rPr>
            </w:pPr>
            <w:r>
              <w:rPr>
                <w:lang w:val="en-US"/>
              </w:rPr>
              <w:t>Private</w:t>
            </w:r>
          </w:p>
        </w:tc>
        <w:tc>
          <w:tcPr>
            <w:tcW w:w="1150" w:type="dxa"/>
          </w:tcPr>
          <w:p w14:paraId="7200AB75" w14:textId="70E640B2" w:rsidR="00EE0BB8" w:rsidRPr="00EE0BB8" w:rsidRDefault="00EE0BB8" w:rsidP="00EE0BB8">
            <w:pPr>
              <w:rPr>
                <w:lang w:val="en-US"/>
              </w:rPr>
            </w:pPr>
            <w:r>
              <w:rPr>
                <w:lang w:val="en-US"/>
              </w:rPr>
              <w:t>String</w:t>
            </w:r>
          </w:p>
        </w:tc>
        <w:tc>
          <w:tcPr>
            <w:tcW w:w="991" w:type="dxa"/>
          </w:tcPr>
          <w:p w14:paraId="1EBE9354" w14:textId="2AD29D4F" w:rsidR="00EE0BB8" w:rsidRPr="00EE0BB8" w:rsidRDefault="00EE0BB8" w:rsidP="00EE0BB8">
            <w:pPr>
              <w:rPr>
                <w:lang w:val="en-US"/>
              </w:rPr>
            </w:pPr>
            <w:r>
              <w:rPr>
                <w:lang w:val="en-US"/>
              </w:rPr>
              <w:t>Null</w:t>
            </w:r>
          </w:p>
        </w:tc>
        <w:tc>
          <w:tcPr>
            <w:tcW w:w="858" w:type="dxa"/>
          </w:tcPr>
          <w:p w14:paraId="1026BFAE" w14:textId="69FE6B46" w:rsidR="00EE0BB8" w:rsidRPr="00EE0BB8" w:rsidRDefault="00EE0BB8" w:rsidP="00EE0BB8">
            <w:pPr>
              <w:rPr>
                <w:lang w:val="en-US"/>
              </w:rPr>
            </w:pPr>
            <w:r>
              <w:rPr>
                <w:lang w:val="en-US"/>
              </w:rPr>
              <w:t>20</w:t>
            </w:r>
          </w:p>
        </w:tc>
        <w:tc>
          <w:tcPr>
            <w:tcW w:w="702" w:type="dxa"/>
          </w:tcPr>
          <w:p w14:paraId="39943899" w14:textId="77777777" w:rsidR="00EE0BB8" w:rsidRDefault="00EE0BB8" w:rsidP="00EE0BB8"/>
        </w:tc>
        <w:tc>
          <w:tcPr>
            <w:tcW w:w="730" w:type="dxa"/>
          </w:tcPr>
          <w:p w14:paraId="064C1CE1" w14:textId="77777777" w:rsidR="00EE0BB8" w:rsidRDefault="00EE0BB8" w:rsidP="00EE0BB8"/>
        </w:tc>
        <w:tc>
          <w:tcPr>
            <w:tcW w:w="3046" w:type="dxa"/>
          </w:tcPr>
          <w:p w14:paraId="30FC884E" w14:textId="310A06E7" w:rsidR="00EE0BB8" w:rsidRPr="00EE0BB8" w:rsidRDefault="00EE0BB8" w:rsidP="00EE0BB8">
            <w:pPr>
              <w:rPr>
                <w:lang w:val="en-US"/>
              </w:rPr>
            </w:pPr>
            <w:proofErr w:type="spellStart"/>
            <w:r>
              <w:rPr>
                <w:lang w:val="en-US"/>
              </w:rPr>
              <w:t>Số</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c>
      </w:tr>
      <w:tr w:rsidR="00F464BF" w14:paraId="769103FA" w14:textId="77777777" w:rsidTr="00AE7E99">
        <w:tc>
          <w:tcPr>
            <w:tcW w:w="1243" w:type="dxa"/>
          </w:tcPr>
          <w:p w14:paraId="5957CC23" w14:textId="4500DC51" w:rsidR="00F464BF" w:rsidRDefault="00F464BF" w:rsidP="00EE0BB8">
            <w:pPr>
              <w:rPr>
                <w:lang w:val="en-US"/>
              </w:rPr>
            </w:pPr>
            <w:proofErr w:type="spellStart"/>
            <w:r>
              <w:rPr>
                <w:lang w:val="en-US"/>
              </w:rPr>
              <w:t>gioiTinh</w:t>
            </w:r>
            <w:proofErr w:type="spellEnd"/>
          </w:p>
        </w:tc>
        <w:tc>
          <w:tcPr>
            <w:tcW w:w="1019" w:type="dxa"/>
          </w:tcPr>
          <w:p w14:paraId="183F3D66" w14:textId="0F7523D8" w:rsidR="00F464BF" w:rsidRDefault="00F464BF" w:rsidP="00EE0BB8">
            <w:pPr>
              <w:rPr>
                <w:lang w:val="en-US"/>
              </w:rPr>
            </w:pPr>
            <w:r>
              <w:rPr>
                <w:lang w:val="en-US"/>
              </w:rPr>
              <w:t>Private</w:t>
            </w:r>
          </w:p>
        </w:tc>
        <w:tc>
          <w:tcPr>
            <w:tcW w:w="1150" w:type="dxa"/>
          </w:tcPr>
          <w:p w14:paraId="4D232DFF" w14:textId="3C13B6B6" w:rsidR="00F464BF" w:rsidRDefault="00F464BF" w:rsidP="00EE0BB8">
            <w:pPr>
              <w:rPr>
                <w:lang w:val="en-US"/>
              </w:rPr>
            </w:pPr>
            <w:r>
              <w:rPr>
                <w:lang w:val="en-US"/>
              </w:rPr>
              <w:t>Boolean</w:t>
            </w:r>
          </w:p>
        </w:tc>
        <w:tc>
          <w:tcPr>
            <w:tcW w:w="991" w:type="dxa"/>
          </w:tcPr>
          <w:p w14:paraId="59A87577" w14:textId="78B38977" w:rsidR="00F464BF" w:rsidRDefault="00F464BF" w:rsidP="00EE0BB8">
            <w:pPr>
              <w:rPr>
                <w:lang w:val="en-US"/>
              </w:rPr>
            </w:pPr>
            <w:r>
              <w:rPr>
                <w:lang w:val="en-US"/>
              </w:rPr>
              <w:t>Null</w:t>
            </w:r>
          </w:p>
        </w:tc>
        <w:tc>
          <w:tcPr>
            <w:tcW w:w="858" w:type="dxa"/>
          </w:tcPr>
          <w:p w14:paraId="2EAF2A4D" w14:textId="04CC6F97" w:rsidR="00F464BF" w:rsidRDefault="00F464BF" w:rsidP="00EE0BB8">
            <w:pPr>
              <w:rPr>
                <w:lang w:val="en-US"/>
              </w:rPr>
            </w:pPr>
            <w:r>
              <w:rPr>
                <w:lang w:val="en-US"/>
              </w:rPr>
              <w:t>6</w:t>
            </w:r>
          </w:p>
        </w:tc>
        <w:tc>
          <w:tcPr>
            <w:tcW w:w="702" w:type="dxa"/>
          </w:tcPr>
          <w:p w14:paraId="10F69E2C" w14:textId="77777777" w:rsidR="00F464BF" w:rsidRDefault="00F464BF" w:rsidP="00EE0BB8"/>
        </w:tc>
        <w:tc>
          <w:tcPr>
            <w:tcW w:w="730" w:type="dxa"/>
          </w:tcPr>
          <w:p w14:paraId="601EBB6D" w14:textId="77777777" w:rsidR="00F464BF" w:rsidRDefault="00F464BF" w:rsidP="00EE0BB8"/>
        </w:tc>
        <w:tc>
          <w:tcPr>
            <w:tcW w:w="3046" w:type="dxa"/>
          </w:tcPr>
          <w:p w14:paraId="16091C57" w14:textId="7F6339F4" w:rsidR="00F464BF" w:rsidRDefault="00F464BF" w:rsidP="00EE0BB8">
            <w:pPr>
              <w:rPr>
                <w:lang w:val="en-US"/>
              </w:rPr>
            </w:pPr>
            <w:proofErr w:type="spellStart"/>
            <w:r>
              <w:rPr>
                <w:lang w:val="en-US"/>
              </w:rPr>
              <w:t>Giới</w:t>
            </w:r>
            <w:proofErr w:type="spellEnd"/>
            <w:r>
              <w:rPr>
                <w:lang w:val="en-US"/>
              </w:rPr>
              <w:t xml:space="preserve"> </w:t>
            </w:r>
            <w:proofErr w:type="spellStart"/>
            <w:r>
              <w:rPr>
                <w:lang w:val="en-US"/>
              </w:rPr>
              <w:t>tính</w:t>
            </w:r>
            <w:proofErr w:type="spellEnd"/>
          </w:p>
        </w:tc>
      </w:tr>
      <w:tr w:rsidR="00F464BF" w14:paraId="0B730724" w14:textId="77777777" w:rsidTr="00AE7E99">
        <w:tc>
          <w:tcPr>
            <w:tcW w:w="1243" w:type="dxa"/>
          </w:tcPr>
          <w:p w14:paraId="5C617BCE" w14:textId="60E5783B" w:rsidR="00F464BF" w:rsidRDefault="00F464BF" w:rsidP="00EE0BB8">
            <w:pPr>
              <w:rPr>
                <w:lang w:val="en-US"/>
              </w:rPr>
            </w:pPr>
            <w:proofErr w:type="spellStart"/>
            <w:r>
              <w:rPr>
                <w:lang w:val="en-US"/>
              </w:rPr>
              <w:t>diachi</w:t>
            </w:r>
            <w:proofErr w:type="spellEnd"/>
          </w:p>
        </w:tc>
        <w:tc>
          <w:tcPr>
            <w:tcW w:w="1019" w:type="dxa"/>
          </w:tcPr>
          <w:p w14:paraId="22D76CFF" w14:textId="024187FF" w:rsidR="00F464BF" w:rsidRDefault="00F464BF" w:rsidP="00EE0BB8">
            <w:pPr>
              <w:rPr>
                <w:lang w:val="en-US"/>
              </w:rPr>
            </w:pPr>
            <w:r>
              <w:rPr>
                <w:lang w:val="en-US"/>
              </w:rPr>
              <w:t>Private</w:t>
            </w:r>
          </w:p>
        </w:tc>
        <w:tc>
          <w:tcPr>
            <w:tcW w:w="1150" w:type="dxa"/>
          </w:tcPr>
          <w:p w14:paraId="3D7D4056" w14:textId="5E1FB4A0" w:rsidR="00F464BF" w:rsidRDefault="00F464BF" w:rsidP="00EE0BB8">
            <w:pPr>
              <w:rPr>
                <w:lang w:val="en-US"/>
              </w:rPr>
            </w:pPr>
            <w:r>
              <w:rPr>
                <w:lang w:val="en-US"/>
              </w:rPr>
              <w:t>String</w:t>
            </w:r>
          </w:p>
        </w:tc>
        <w:tc>
          <w:tcPr>
            <w:tcW w:w="991" w:type="dxa"/>
          </w:tcPr>
          <w:p w14:paraId="091A0AF2" w14:textId="60FA204F" w:rsidR="00F464BF" w:rsidRDefault="00F464BF" w:rsidP="00EE0BB8">
            <w:pPr>
              <w:rPr>
                <w:lang w:val="en-US"/>
              </w:rPr>
            </w:pPr>
            <w:r>
              <w:rPr>
                <w:lang w:val="en-US"/>
              </w:rPr>
              <w:t>Null</w:t>
            </w:r>
          </w:p>
        </w:tc>
        <w:tc>
          <w:tcPr>
            <w:tcW w:w="858" w:type="dxa"/>
          </w:tcPr>
          <w:p w14:paraId="4722A860" w14:textId="492BD0A9" w:rsidR="00F464BF" w:rsidRDefault="00F464BF" w:rsidP="00EE0BB8">
            <w:pPr>
              <w:rPr>
                <w:lang w:val="en-US"/>
              </w:rPr>
            </w:pPr>
            <w:r>
              <w:rPr>
                <w:lang w:val="en-US"/>
              </w:rPr>
              <w:t>10</w:t>
            </w:r>
          </w:p>
        </w:tc>
        <w:tc>
          <w:tcPr>
            <w:tcW w:w="702" w:type="dxa"/>
          </w:tcPr>
          <w:p w14:paraId="17A24923" w14:textId="77777777" w:rsidR="00F464BF" w:rsidRDefault="00F464BF" w:rsidP="00EE0BB8"/>
        </w:tc>
        <w:tc>
          <w:tcPr>
            <w:tcW w:w="730" w:type="dxa"/>
          </w:tcPr>
          <w:p w14:paraId="47DC8A86" w14:textId="77777777" w:rsidR="00F464BF" w:rsidRDefault="00F464BF" w:rsidP="00EE0BB8"/>
        </w:tc>
        <w:tc>
          <w:tcPr>
            <w:tcW w:w="3046" w:type="dxa"/>
          </w:tcPr>
          <w:p w14:paraId="72BB031B" w14:textId="705DBB2C" w:rsidR="00F464BF" w:rsidRDefault="00F464BF" w:rsidP="00EE0BB8">
            <w:pPr>
              <w:rPr>
                <w:lang w:val="en-US"/>
              </w:rPr>
            </w:pPr>
            <w:proofErr w:type="spellStart"/>
            <w:r>
              <w:rPr>
                <w:lang w:val="en-US"/>
              </w:rPr>
              <w:t>Ngày</w:t>
            </w:r>
            <w:proofErr w:type="spellEnd"/>
            <w:r>
              <w:rPr>
                <w:lang w:val="en-US"/>
              </w:rPr>
              <w:t xml:space="preserve"> </w:t>
            </w:r>
            <w:proofErr w:type="spellStart"/>
            <w:r>
              <w:rPr>
                <w:lang w:val="en-US"/>
              </w:rPr>
              <w:t>sinh</w:t>
            </w:r>
            <w:proofErr w:type="spellEnd"/>
            <w:r>
              <w:rPr>
                <w:lang w:val="en-US"/>
              </w:rPr>
              <w:t xml:space="preserve"> </w:t>
            </w:r>
          </w:p>
        </w:tc>
      </w:tr>
      <w:tr w:rsidR="00F464BF" w14:paraId="5777F74F" w14:textId="77777777" w:rsidTr="00AE7E99">
        <w:tc>
          <w:tcPr>
            <w:tcW w:w="1243" w:type="dxa"/>
          </w:tcPr>
          <w:p w14:paraId="50AE00FF" w14:textId="6D468676" w:rsidR="00F464BF" w:rsidRDefault="00F464BF" w:rsidP="00EE0BB8">
            <w:pPr>
              <w:rPr>
                <w:lang w:val="en-US"/>
              </w:rPr>
            </w:pPr>
            <w:proofErr w:type="spellStart"/>
            <w:r>
              <w:rPr>
                <w:lang w:val="en-US"/>
              </w:rPr>
              <w:t>vaiTro</w:t>
            </w:r>
            <w:proofErr w:type="spellEnd"/>
          </w:p>
        </w:tc>
        <w:tc>
          <w:tcPr>
            <w:tcW w:w="1019" w:type="dxa"/>
          </w:tcPr>
          <w:p w14:paraId="3E691C2A" w14:textId="30FF171D" w:rsidR="00F464BF" w:rsidRDefault="00F464BF" w:rsidP="00EE0BB8">
            <w:pPr>
              <w:rPr>
                <w:lang w:val="en-US"/>
              </w:rPr>
            </w:pPr>
            <w:r>
              <w:rPr>
                <w:lang w:val="en-US"/>
              </w:rPr>
              <w:t>Private</w:t>
            </w:r>
          </w:p>
        </w:tc>
        <w:tc>
          <w:tcPr>
            <w:tcW w:w="1150" w:type="dxa"/>
          </w:tcPr>
          <w:p w14:paraId="616A55D1" w14:textId="1FBDC9EF" w:rsidR="00F464BF" w:rsidRDefault="00F464BF" w:rsidP="00EE0BB8">
            <w:pPr>
              <w:rPr>
                <w:lang w:val="en-US"/>
              </w:rPr>
            </w:pPr>
            <w:r>
              <w:rPr>
                <w:lang w:val="en-US"/>
              </w:rPr>
              <w:t>String</w:t>
            </w:r>
          </w:p>
        </w:tc>
        <w:tc>
          <w:tcPr>
            <w:tcW w:w="991" w:type="dxa"/>
          </w:tcPr>
          <w:p w14:paraId="476B159B" w14:textId="36A4082A" w:rsidR="00F464BF" w:rsidRDefault="00F464BF" w:rsidP="00EE0BB8">
            <w:pPr>
              <w:rPr>
                <w:lang w:val="en-US"/>
              </w:rPr>
            </w:pPr>
            <w:r>
              <w:rPr>
                <w:lang w:val="en-US"/>
              </w:rPr>
              <w:t>Null</w:t>
            </w:r>
          </w:p>
        </w:tc>
        <w:tc>
          <w:tcPr>
            <w:tcW w:w="858" w:type="dxa"/>
          </w:tcPr>
          <w:p w14:paraId="7228BD9D" w14:textId="00F81158" w:rsidR="00F464BF" w:rsidRDefault="00F464BF" w:rsidP="00EE0BB8">
            <w:pPr>
              <w:rPr>
                <w:lang w:val="en-US"/>
              </w:rPr>
            </w:pPr>
            <w:r>
              <w:rPr>
                <w:lang w:val="en-US"/>
              </w:rPr>
              <w:t>50</w:t>
            </w:r>
          </w:p>
        </w:tc>
        <w:tc>
          <w:tcPr>
            <w:tcW w:w="702" w:type="dxa"/>
          </w:tcPr>
          <w:p w14:paraId="1FFF15DD" w14:textId="77777777" w:rsidR="00F464BF" w:rsidRDefault="00F464BF" w:rsidP="00EE0BB8"/>
        </w:tc>
        <w:tc>
          <w:tcPr>
            <w:tcW w:w="730" w:type="dxa"/>
          </w:tcPr>
          <w:p w14:paraId="17F6936F" w14:textId="77777777" w:rsidR="00F464BF" w:rsidRDefault="00F464BF" w:rsidP="00EE0BB8"/>
        </w:tc>
        <w:tc>
          <w:tcPr>
            <w:tcW w:w="3046" w:type="dxa"/>
          </w:tcPr>
          <w:p w14:paraId="6982BC20" w14:textId="76D03AB3" w:rsidR="00F464BF" w:rsidRDefault="00F464BF" w:rsidP="00EE0BB8">
            <w:pPr>
              <w:rPr>
                <w:lang w:val="en-US"/>
              </w:rPr>
            </w:pP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c>
      </w:tr>
    </w:tbl>
    <w:p w14:paraId="405FC123" w14:textId="77777777" w:rsidR="00EE0BB8" w:rsidRPr="00EE0BB8" w:rsidRDefault="00EE0BB8" w:rsidP="00EE0BB8"/>
    <w:p w14:paraId="57C3489A" w14:textId="2BFB07BC" w:rsidR="00013F0D" w:rsidRDefault="00E952C3">
      <w:pPr>
        <w:pStyle w:val="Heading4"/>
      </w:pPr>
      <w:bookmarkStart w:id="305" w:name="_4wz2lcu30mh1" w:colFirst="0" w:colLast="0"/>
      <w:bookmarkEnd w:id="305"/>
      <w:r w:rsidRPr="001E57AD">
        <w:t xml:space="preserve">Bảng mô </w:t>
      </w:r>
      <w:r w:rsidR="00AE7E99">
        <w:t>tả phương thức của lớp NguoiDung</w:t>
      </w:r>
    </w:p>
    <w:p w14:paraId="39E42A37" w14:textId="33359D47" w:rsidR="00AE7E99" w:rsidRDefault="00AE7E99" w:rsidP="00BE4F8B">
      <w:pPr>
        <w:pStyle w:val="Caption"/>
      </w:pPr>
      <w:bookmarkStart w:id="306" w:name="_Toc119445059"/>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3</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2</w:t>
      </w:r>
      <w:r w:rsidR="005018C1">
        <w:rPr>
          <w:noProof/>
        </w:rPr>
        <w:fldChar w:fldCharType="end"/>
      </w:r>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NguoiDung</w:t>
      </w:r>
      <w:bookmarkEnd w:id="306"/>
      <w:proofErr w:type="spellEnd"/>
    </w:p>
    <w:tbl>
      <w:tblPr>
        <w:tblStyle w:val="TableGrid"/>
        <w:tblW w:w="0" w:type="auto"/>
        <w:tblLook w:val="04A0" w:firstRow="1" w:lastRow="0" w:firstColumn="1" w:lastColumn="0" w:noHBand="0" w:noVBand="1"/>
      </w:tblPr>
      <w:tblGrid>
        <w:gridCol w:w="2364"/>
        <w:gridCol w:w="1066"/>
        <w:gridCol w:w="1321"/>
        <w:gridCol w:w="1152"/>
        <w:gridCol w:w="863"/>
        <w:gridCol w:w="881"/>
        <w:gridCol w:w="1112"/>
        <w:gridCol w:w="980"/>
      </w:tblGrid>
      <w:tr w:rsidR="00002FC4" w14:paraId="01DF3DAF" w14:textId="77777777" w:rsidTr="00002FC4">
        <w:trPr>
          <w:tblHeader/>
        </w:trPr>
        <w:tc>
          <w:tcPr>
            <w:tcW w:w="2364" w:type="dxa"/>
          </w:tcPr>
          <w:p w14:paraId="318D74FC" w14:textId="7E4D535E" w:rsidR="00F464BF" w:rsidRPr="00F464BF" w:rsidRDefault="00F464BF" w:rsidP="00F464BF">
            <w:pPr>
              <w:rPr>
                <w:lang w:val="en-US"/>
              </w:rPr>
            </w:pPr>
            <w:proofErr w:type="spellStart"/>
            <w:r>
              <w:rPr>
                <w:lang w:val="en-US"/>
              </w:rPr>
              <w:t>Tên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p>
        </w:tc>
        <w:tc>
          <w:tcPr>
            <w:tcW w:w="1066" w:type="dxa"/>
          </w:tcPr>
          <w:p w14:paraId="1ACDC13D" w14:textId="729160C1" w:rsidR="00F464BF" w:rsidRPr="00F464BF" w:rsidRDefault="00F464BF" w:rsidP="00F464BF">
            <w:pPr>
              <w:rPr>
                <w:lang w:val="en-US"/>
              </w:rPr>
            </w:pPr>
            <w:proofErr w:type="spellStart"/>
            <w:r>
              <w:rPr>
                <w:lang w:val="en-US"/>
              </w:rPr>
              <w:t>Kiểu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p>
        </w:tc>
        <w:tc>
          <w:tcPr>
            <w:tcW w:w="1321" w:type="dxa"/>
          </w:tcPr>
          <w:p w14:paraId="627B04E5" w14:textId="61955E1B" w:rsidR="00F464BF" w:rsidRPr="00F464BF" w:rsidRDefault="00F464BF" w:rsidP="00F464BF">
            <w:pPr>
              <w:rPr>
                <w:lang w:val="en-US"/>
              </w:rPr>
            </w:pP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p>
        </w:tc>
        <w:tc>
          <w:tcPr>
            <w:tcW w:w="1152" w:type="dxa"/>
          </w:tcPr>
          <w:p w14:paraId="2477A6D3" w14:textId="289B6D85" w:rsidR="00F464BF" w:rsidRPr="00F464BF" w:rsidRDefault="00F464BF" w:rsidP="00F464BF">
            <w:pPr>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863" w:type="dxa"/>
          </w:tcPr>
          <w:p w14:paraId="1D47BA21" w14:textId="7D8EA21B" w:rsidR="00F464BF" w:rsidRPr="00F464BF" w:rsidRDefault="00F464BF" w:rsidP="00F464BF">
            <w:pPr>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mặc</w:t>
            </w:r>
            <w:proofErr w:type="spellEnd"/>
            <w:r>
              <w:rPr>
                <w:lang w:val="en-US"/>
              </w:rPr>
              <w:t xml:space="preserve"> </w:t>
            </w:r>
            <w:proofErr w:type="spellStart"/>
            <w:r>
              <w:rPr>
                <w:lang w:val="en-US"/>
              </w:rPr>
              <w:t>nhiên</w:t>
            </w:r>
            <w:proofErr w:type="spellEnd"/>
          </w:p>
        </w:tc>
        <w:tc>
          <w:tcPr>
            <w:tcW w:w="881" w:type="dxa"/>
          </w:tcPr>
          <w:p w14:paraId="63BC56C8" w14:textId="40350AB6" w:rsidR="00F464BF" w:rsidRPr="00F464BF" w:rsidRDefault="00F464BF" w:rsidP="00F464BF">
            <w:pPr>
              <w:rPr>
                <w:lang w:val="en-US"/>
              </w:rPr>
            </w:pPr>
            <w:proofErr w:type="spellStart"/>
            <w:r>
              <w:rPr>
                <w:lang w:val="en-US"/>
              </w:rPr>
              <w:t>Kích</w:t>
            </w:r>
            <w:proofErr w:type="spellEnd"/>
            <w:r>
              <w:rPr>
                <w:lang w:val="en-US"/>
              </w:rPr>
              <w:t xml:space="preserve"> </w:t>
            </w:r>
            <w:proofErr w:type="spellStart"/>
            <w:r>
              <w:rPr>
                <w:lang w:val="en-US"/>
              </w:rPr>
              <w:t>thước</w:t>
            </w:r>
            <w:proofErr w:type="spellEnd"/>
          </w:p>
        </w:tc>
        <w:tc>
          <w:tcPr>
            <w:tcW w:w="1112" w:type="dxa"/>
          </w:tcPr>
          <w:p w14:paraId="4B5A2BD8" w14:textId="2BB0B810" w:rsidR="00F464BF" w:rsidRPr="00F464BF" w:rsidRDefault="00F464BF" w:rsidP="00F464BF">
            <w:pPr>
              <w:rPr>
                <w:lang w:val="en-US"/>
              </w:rPr>
            </w:pPr>
            <w:proofErr w:type="spellStart"/>
            <w:r>
              <w:rPr>
                <w:lang w:val="en-US"/>
              </w:rPr>
              <w:t>Kiểu</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p>
        </w:tc>
        <w:tc>
          <w:tcPr>
            <w:tcW w:w="980" w:type="dxa"/>
          </w:tcPr>
          <w:p w14:paraId="5D50DA9A" w14:textId="46CCF55D" w:rsidR="00F464BF" w:rsidRPr="00F464BF" w:rsidRDefault="00F464BF" w:rsidP="00F464BF">
            <w:pPr>
              <w:rPr>
                <w:lang w:val="en-US"/>
              </w:rPr>
            </w:pPr>
            <w:proofErr w:type="spellStart"/>
            <w:r>
              <w:rPr>
                <w:lang w:val="en-US"/>
              </w:rPr>
              <w:t>Diễn</w:t>
            </w:r>
            <w:proofErr w:type="spellEnd"/>
            <w:r>
              <w:rPr>
                <w:lang w:val="en-US"/>
              </w:rPr>
              <w:t xml:space="preserve"> </w:t>
            </w:r>
            <w:proofErr w:type="spellStart"/>
            <w:r>
              <w:rPr>
                <w:lang w:val="en-US"/>
              </w:rPr>
              <w:t>giải</w:t>
            </w:r>
            <w:proofErr w:type="spellEnd"/>
          </w:p>
        </w:tc>
      </w:tr>
      <w:tr w:rsidR="00002FC4" w14:paraId="116C1207" w14:textId="77777777" w:rsidTr="00002FC4">
        <w:tc>
          <w:tcPr>
            <w:tcW w:w="2364" w:type="dxa"/>
            <w:vMerge w:val="restart"/>
          </w:tcPr>
          <w:p w14:paraId="6C4E2017" w14:textId="6BC7D6DF" w:rsidR="00F464BF" w:rsidRPr="00F464BF" w:rsidRDefault="00F464BF" w:rsidP="00F464BF">
            <w:pPr>
              <w:rPr>
                <w:lang w:val="en-US"/>
              </w:rPr>
            </w:pPr>
            <w:proofErr w:type="spellStart"/>
            <w:r>
              <w:rPr>
                <w:lang w:val="en-US"/>
              </w:rPr>
              <w:t>dangNhap</w:t>
            </w:r>
            <w:proofErr w:type="spellEnd"/>
          </w:p>
        </w:tc>
        <w:tc>
          <w:tcPr>
            <w:tcW w:w="1066" w:type="dxa"/>
            <w:vMerge w:val="restart"/>
          </w:tcPr>
          <w:p w14:paraId="0C31F112" w14:textId="67127B85" w:rsidR="00F464BF" w:rsidRPr="00F464BF" w:rsidRDefault="00F464BF" w:rsidP="00F464BF">
            <w:pPr>
              <w:rPr>
                <w:lang w:val="en-US"/>
              </w:rPr>
            </w:pPr>
            <w:r>
              <w:rPr>
                <w:lang w:val="en-US"/>
              </w:rPr>
              <w:t>Public</w:t>
            </w:r>
          </w:p>
        </w:tc>
        <w:tc>
          <w:tcPr>
            <w:tcW w:w="4217" w:type="dxa"/>
            <w:gridSpan w:val="4"/>
          </w:tcPr>
          <w:p w14:paraId="210B2EC6" w14:textId="5BF5277F" w:rsidR="00F464BF" w:rsidRPr="00F464BF" w:rsidRDefault="00F464BF" w:rsidP="00F464BF">
            <w:pPr>
              <w:rPr>
                <w:lang w:val="en-US"/>
              </w:rPr>
            </w:pPr>
            <w:proofErr w:type="spellStart"/>
            <w:r>
              <w:rPr>
                <w:lang w:val="en-US"/>
              </w:rPr>
              <w:t>Có</w:t>
            </w:r>
            <w:proofErr w:type="spellEnd"/>
            <w:r>
              <w:rPr>
                <w:lang w:val="en-US"/>
              </w:rPr>
              <w:t xml:space="preserve"> 2 </w:t>
            </w:r>
            <w:proofErr w:type="spellStart"/>
            <w:r>
              <w:rPr>
                <w:lang w:val="en-US"/>
              </w:rPr>
              <w:t>tham</w:t>
            </w:r>
            <w:proofErr w:type="spellEnd"/>
            <w:r>
              <w:rPr>
                <w:lang w:val="en-US"/>
              </w:rPr>
              <w:t xml:space="preserve"> </w:t>
            </w:r>
            <w:proofErr w:type="spellStart"/>
            <w:r>
              <w:rPr>
                <w:lang w:val="en-US"/>
              </w:rPr>
              <w:t>số</w:t>
            </w:r>
            <w:proofErr w:type="spellEnd"/>
          </w:p>
        </w:tc>
        <w:tc>
          <w:tcPr>
            <w:tcW w:w="1112" w:type="dxa"/>
            <w:vMerge w:val="restart"/>
          </w:tcPr>
          <w:p w14:paraId="450E2584" w14:textId="25372582" w:rsidR="00F464BF" w:rsidRPr="00F464BF" w:rsidRDefault="00F464BF" w:rsidP="00F464BF">
            <w:pPr>
              <w:rPr>
                <w:lang w:val="en-US"/>
              </w:rPr>
            </w:pPr>
            <w:r>
              <w:rPr>
                <w:lang w:val="en-US"/>
              </w:rPr>
              <w:t>void</w:t>
            </w:r>
          </w:p>
        </w:tc>
        <w:tc>
          <w:tcPr>
            <w:tcW w:w="980" w:type="dxa"/>
            <w:vMerge w:val="restart"/>
          </w:tcPr>
          <w:p w14:paraId="4AC20CA6" w14:textId="4E56ED98" w:rsidR="00F464BF" w:rsidRPr="00F464BF" w:rsidRDefault="00F464BF" w:rsidP="00F464BF">
            <w:pPr>
              <w:rPr>
                <w:lang w:val="en-US"/>
              </w:rPr>
            </w:pP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
        </w:tc>
      </w:tr>
      <w:tr w:rsidR="00D56EC8" w14:paraId="5F2F1D52" w14:textId="77777777" w:rsidTr="00002FC4">
        <w:tc>
          <w:tcPr>
            <w:tcW w:w="2364" w:type="dxa"/>
            <w:vMerge/>
          </w:tcPr>
          <w:p w14:paraId="41F414E1" w14:textId="77777777" w:rsidR="00F464BF" w:rsidRDefault="00F464BF" w:rsidP="00F464BF">
            <w:pPr>
              <w:rPr>
                <w:lang w:val="en-US"/>
              </w:rPr>
            </w:pPr>
          </w:p>
        </w:tc>
        <w:tc>
          <w:tcPr>
            <w:tcW w:w="1066" w:type="dxa"/>
            <w:vMerge/>
          </w:tcPr>
          <w:p w14:paraId="4BD1E46A" w14:textId="77777777" w:rsidR="00F464BF" w:rsidRDefault="00F464BF" w:rsidP="00F464BF"/>
        </w:tc>
        <w:tc>
          <w:tcPr>
            <w:tcW w:w="1321" w:type="dxa"/>
          </w:tcPr>
          <w:p w14:paraId="4E3486D5" w14:textId="32BA4F89" w:rsidR="00F464BF" w:rsidRPr="00F464BF" w:rsidRDefault="00F464BF" w:rsidP="00F464BF">
            <w:pPr>
              <w:rPr>
                <w:lang w:val="en-US"/>
              </w:rPr>
            </w:pPr>
            <w:proofErr w:type="spellStart"/>
            <w:r>
              <w:rPr>
                <w:lang w:val="en-US"/>
              </w:rPr>
              <w:t>tenTK</w:t>
            </w:r>
            <w:proofErr w:type="spellEnd"/>
          </w:p>
        </w:tc>
        <w:tc>
          <w:tcPr>
            <w:tcW w:w="1152" w:type="dxa"/>
          </w:tcPr>
          <w:p w14:paraId="5025686D" w14:textId="7848007B" w:rsidR="00F464BF" w:rsidRPr="00F464BF" w:rsidRDefault="00F464BF" w:rsidP="00F464BF">
            <w:pPr>
              <w:rPr>
                <w:lang w:val="en-US"/>
              </w:rPr>
            </w:pPr>
            <w:r>
              <w:rPr>
                <w:lang w:val="en-US"/>
              </w:rPr>
              <w:t>String</w:t>
            </w:r>
          </w:p>
        </w:tc>
        <w:tc>
          <w:tcPr>
            <w:tcW w:w="863" w:type="dxa"/>
          </w:tcPr>
          <w:p w14:paraId="46240FA3" w14:textId="5DBC1295" w:rsidR="00F464BF" w:rsidRPr="00F464BF" w:rsidRDefault="00F464BF" w:rsidP="00F464BF">
            <w:pPr>
              <w:rPr>
                <w:lang w:val="en-US"/>
              </w:rPr>
            </w:pPr>
            <w:r>
              <w:rPr>
                <w:lang w:val="en-US"/>
              </w:rPr>
              <w:t>Null</w:t>
            </w:r>
          </w:p>
        </w:tc>
        <w:tc>
          <w:tcPr>
            <w:tcW w:w="881" w:type="dxa"/>
          </w:tcPr>
          <w:p w14:paraId="7078CB96" w14:textId="30707E95" w:rsidR="00F464BF" w:rsidRPr="00F464BF" w:rsidRDefault="00F464BF" w:rsidP="00F464BF">
            <w:pPr>
              <w:rPr>
                <w:lang w:val="en-US"/>
              </w:rPr>
            </w:pPr>
            <w:r>
              <w:rPr>
                <w:lang w:val="en-US"/>
              </w:rPr>
              <w:t>50</w:t>
            </w:r>
          </w:p>
        </w:tc>
        <w:tc>
          <w:tcPr>
            <w:tcW w:w="1112" w:type="dxa"/>
            <w:vMerge/>
          </w:tcPr>
          <w:p w14:paraId="65271E7E" w14:textId="77777777" w:rsidR="00F464BF" w:rsidRDefault="00F464BF" w:rsidP="00F464BF"/>
        </w:tc>
        <w:tc>
          <w:tcPr>
            <w:tcW w:w="980" w:type="dxa"/>
            <w:vMerge/>
          </w:tcPr>
          <w:p w14:paraId="28C9C248" w14:textId="77777777" w:rsidR="00F464BF" w:rsidRDefault="00F464BF" w:rsidP="00F464BF"/>
        </w:tc>
      </w:tr>
      <w:tr w:rsidR="00D56EC8" w14:paraId="7E1950B8" w14:textId="77777777" w:rsidTr="00002FC4">
        <w:tc>
          <w:tcPr>
            <w:tcW w:w="2364" w:type="dxa"/>
            <w:vMerge/>
          </w:tcPr>
          <w:p w14:paraId="4B284079" w14:textId="77777777" w:rsidR="00F464BF" w:rsidRDefault="00F464BF" w:rsidP="00F464BF">
            <w:pPr>
              <w:rPr>
                <w:lang w:val="en-US"/>
              </w:rPr>
            </w:pPr>
          </w:p>
        </w:tc>
        <w:tc>
          <w:tcPr>
            <w:tcW w:w="1066" w:type="dxa"/>
            <w:vMerge/>
          </w:tcPr>
          <w:p w14:paraId="623E45FC" w14:textId="77777777" w:rsidR="00F464BF" w:rsidRDefault="00F464BF" w:rsidP="00F464BF"/>
        </w:tc>
        <w:tc>
          <w:tcPr>
            <w:tcW w:w="1321" w:type="dxa"/>
          </w:tcPr>
          <w:p w14:paraId="0A0FC132" w14:textId="7B10B016" w:rsidR="00F464BF" w:rsidRPr="00F464BF" w:rsidRDefault="00F464BF" w:rsidP="00F464BF">
            <w:pPr>
              <w:rPr>
                <w:lang w:val="en-US"/>
              </w:rPr>
            </w:pPr>
            <w:proofErr w:type="spellStart"/>
            <w:r>
              <w:rPr>
                <w:lang w:val="en-US"/>
              </w:rPr>
              <w:t>matKhau</w:t>
            </w:r>
            <w:proofErr w:type="spellEnd"/>
          </w:p>
        </w:tc>
        <w:tc>
          <w:tcPr>
            <w:tcW w:w="1152" w:type="dxa"/>
          </w:tcPr>
          <w:p w14:paraId="19735D2E" w14:textId="66597A30" w:rsidR="00F464BF" w:rsidRPr="00F464BF" w:rsidRDefault="00F464BF" w:rsidP="00F464BF">
            <w:pPr>
              <w:rPr>
                <w:lang w:val="en-US"/>
              </w:rPr>
            </w:pPr>
            <w:r>
              <w:rPr>
                <w:lang w:val="en-US"/>
              </w:rPr>
              <w:t>String</w:t>
            </w:r>
          </w:p>
        </w:tc>
        <w:tc>
          <w:tcPr>
            <w:tcW w:w="863" w:type="dxa"/>
          </w:tcPr>
          <w:p w14:paraId="79CA6228" w14:textId="50302558" w:rsidR="00F464BF" w:rsidRPr="00F464BF" w:rsidRDefault="00F464BF" w:rsidP="00F464BF">
            <w:pPr>
              <w:rPr>
                <w:lang w:val="en-US"/>
              </w:rPr>
            </w:pPr>
            <w:r>
              <w:rPr>
                <w:lang w:val="en-US"/>
              </w:rPr>
              <w:t>Null</w:t>
            </w:r>
          </w:p>
        </w:tc>
        <w:tc>
          <w:tcPr>
            <w:tcW w:w="881" w:type="dxa"/>
          </w:tcPr>
          <w:p w14:paraId="64249E6D" w14:textId="1F82B2E0" w:rsidR="00F464BF" w:rsidRPr="00F464BF" w:rsidRDefault="00F464BF" w:rsidP="00F464BF">
            <w:pPr>
              <w:rPr>
                <w:lang w:val="en-US"/>
              </w:rPr>
            </w:pPr>
            <w:r>
              <w:rPr>
                <w:lang w:val="en-US"/>
              </w:rPr>
              <w:t>20</w:t>
            </w:r>
          </w:p>
        </w:tc>
        <w:tc>
          <w:tcPr>
            <w:tcW w:w="1112" w:type="dxa"/>
            <w:vMerge/>
          </w:tcPr>
          <w:p w14:paraId="6BDEAC36" w14:textId="77777777" w:rsidR="00F464BF" w:rsidRDefault="00F464BF" w:rsidP="00F464BF"/>
        </w:tc>
        <w:tc>
          <w:tcPr>
            <w:tcW w:w="980" w:type="dxa"/>
            <w:vMerge/>
          </w:tcPr>
          <w:p w14:paraId="5881940B" w14:textId="77777777" w:rsidR="00F464BF" w:rsidRDefault="00F464BF" w:rsidP="00F464BF"/>
        </w:tc>
      </w:tr>
      <w:tr w:rsidR="00D56EC8" w14:paraId="4ED4C972" w14:textId="77777777" w:rsidTr="00002FC4">
        <w:tc>
          <w:tcPr>
            <w:tcW w:w="2364" w:type="dxa"/>
            <w:vMerge w:val="restart"/>
          </w:tcPr>
          <w:p w14:paraId="39CDFF80" w14:textId="34B00B52" w:rsidR="00D56EC8" w:rsidRDefault="00D56EC8" w:rsidP="00F464BF">
            <w:pPr>
              <w:rPr>
                <w:lang w:val="en-US"/>
              </w:rPr>
            </w:pPr>
            <w:proofErr w:type="spellStart"/>
            <w:r>
              <w:rPr>
                <w:lang w:val="en-US"/>
              </w:rPr>
              <w:t>quanLyTKCaNhan</w:t>
            </w:r>
            <w:proofErr w:type="spellEnd"/>
          </w:p>
        </w:tc>
        <w:tc>
          <w:tcPr>
            <w:tcW w:w="1066" w:type="dxa"/>
            <w:vMerge w:val="restart"/>
          </w:tcPr>
          <w:p w14:paraId="2ECF965C" w14:textId="4CC02DD4" w:rsidR="00D56EC8" w:rsidRPr="00F464BF" w:rsidRDefault="00D56EC8" w:rsidP="00F464BF">
            <w:pPr>
              <w:rPr>
                <w:lang w:val="en-US"/>
              </w:rPr>
            </w:pPr>
            <w:r>
              <w:rPr>
                <w:lang w:val="en-US"/>
              </w:rPr>
              <w:t>Public</w:t>
            </w:r>
          </w:p>
        </w:tc>
        <w:tc>
          <w:tcPr>
            <w:tcW w:w="4217" w:type="dxa"/>
            <w:gridSpan w:val="4"/>
          </w:tcPr>
          <w:p w14:paraId="64468246" w14:textId="4F233BBB" w:rsidR="00D56EC8" w:rsidRDefault="00D56EC8" w:rsidP="00F464BF">
            <w:pPr>
              <w:rPr>
                <w:lang w:val="en-US"/>
              </w:rPr>
            </w:pPr>
            <w:proofErr w:type="spellStart"/>
            <w:r>
              <w:rPr>
                <w:lang w:val="en-US"/>
              </w:rPr>
              <w:t>Có</w:t>
            </w:r>
            <w:proofErr w:type="spellEnd"/>
            <w:r>
              <w:rPr>
                <w:lang w:val="en-US"/>
              </w:rPr>
              <w:t xml:space="preserve"> 4 </w:t>
            </w:r>
            <w:proofErr w:type="spellStart"/>
            <w:r>
              <w:rPr>
                <w:lang w:val="en-US"/>
              </w:rPr>
              <w:t>tham</w:t>
            </w:r>
            <w:proofErr w:type="spellEnd"/>
            <w:r>
              <w:rPr>
                <w:lang w:val="en-US"/>
              </w:rPr>
              <w:t xml:space="preserve"> </w:t>
            </w:r>
            <w:proofErr w:type="spellStart"/>
            <w:r>
              <w:rPr>
                <w:lang w:val="en-US"/>
              </w:rPr>
              <w:t>số</w:t>
            </w:r>
            <w:proofErr w:type="spellEnd"/>
          </w:p>
        </w:tc>
        <w:tc>
          <w:tcPr>
            <w:tcW w:w="1112" w:type="dxa"/>
            <w:vMerge w:val="restart"/>
          </w:tcPr>
          <w:p w14:paraId="0000B4A4" w14:textId="0A92816F" w:rsidR="00D56EC8" w:rsidRPr="00D56EC8" w:rsidRDefault="00D56EC8" w:rsidP="00F464BF">
            <w:pPr>
              <w:rPr>
                <w:lang w:val="en-US"/>
              </w:rPr>
            </w:pPr>
            <w:r>
              <w:rPr>
                <w:lang w:val="en-US"/>
              </w:rPr>
              <w:t>void</w:t>
            </w:r>
          </w:p>
        </w:tc>
        <w:tc>
          <w:tcPr>
            <w:tcW w:w="980" w:type="dxa"/>
            <w:vMerge w:val="restart"/>
          </w:tcPr>
          <w:p w14:paraId="361E98B3" w14:textId="6C4FC86F" w:rsidR="00D56EC8" w:rsidRPr="00D56EC8" w:rsidRDefault="00D56EC8" w:rsidP="00F464BF">
            <w:p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cá</w:t>
            </w:r>
            <w:proofErr w:type="spellEnd"/>
            <w:r>
              <w:rPr>
                <w:lang w:val="en-US"/>
              </w:rPr>
              <w:t xml:space="preserve"> </w:t>
            </w:r>
            <w:proofErr w:type="spellStart"/>
            <w:r>
              <w:rPr>
                <w:lang w:val="en-US"/>
              </w:rPr>
              <w:t>nhân</w:t>
            </w:r>
            <w:proofErr w:type="spellEnd"/>
          </w:p>
        </w:tc>
      </w:tr>
      <w:tr w:rsidR="00D56EC8" w14:paraId="5CA7D21C" w14:textId="77777777" w:rsidTr="00AE7E99">
        <w:tc>
          <w:tcPr>
            <w:tcW w:w="2364" w:type="dxa"/>
            <w:vMerge/>
          </w:tcPr>
          <w:p w14:paraId="5463D310" w14:textId="77777777" w:rsidR="00D56EC8" w:rsidRDefault="00D56EC8" w:rsidP="00F464BF">
            <w:pPr>
              <w:rPr>
                <w:lang w:val="en-US"/>
              </w:rPr>
            </w:pPr>
          </w:p>
        </w:tc>
        <w:tc>
          <w:tcPr>
            <w:tcW w:w="1066" w:type="dxa"/>
            <w:vMerge/>
          </w:tcPr>
          <w:p w14:paraId="14A4FC15" w14:textId="77777777" w:rsidR="00D56EC8" w:rsidRDefault="00D56EC8" w:rsidP="00F464BF">
            <w:pPr>
              <w:rPr>
                <w:lang w:val="en-US"/>
              </w:rPr>
            </w:pPr>
          </w:p>
        </w:tc>
        <w:tc>
          <w:tcPr>
            <w:tcW w:w="1321" w:type="dxa"/>
          </w:tcPr>
          <w:p w14:paraId="1867815B" w14:textId="09A813EE" w:rsidR="00D56EC8" w:rsidRDefault="00D56EC8" w:rsidP="00F464BF">
            <w:pPr>
              <w:rPr>
                <w:lang w:val="en-US"/>
              </w:rPr>
            </w:pPr>
            <w:proofErr w:type="spellStart"/>
            <w:r>
              <w:rPr>
                <w:lang w:val="en-US"/>
              </w:rPr>
              <w:t>hotenND</w:t>
            </w:r>
            <w:proofErr w:type="spellEnd"/>
          </w:p>
        </w:tc>
        <w:tc>
          <w:tcPr>
            <w:tcW w:w="1152" w:type="dxa"/>
          </w:tcPr>
          <w:p w14:paraId="55DA3DB9" w14:textId="041FFFB4" w:rsidR="00D56EC8" w:rsidRDefault="00D56EC8" w:rsidP="00F464BF">
            <w:pPr>
              <w:rPr>
                <w:lang w:val="en-US"/>
              </w:rPr>
            </w:pPr>
            <w:r>
              <w:rPr>
                <w:lang w:val="en-US"/>
              </w:rPr>
              <w:t>String</w:t>
            </w:r>
          </w:p>
        </w:tc>
        <w:tc>
          <w:tcPr>
            <w:tcW w:w="863" w:type="dxa"/>
          </w:tcPr>
          <w:p w14:paraId="307ECEDB" w14:textId="5B7B349D" w:rsidR="00D56EC8" w:rsidRDefault="00D56EC8" w:rsidP="00F464BF">
            <w:pPr>
              <w:rPr>
                <w:lang w:val="en-US"/>
              </w:rPr>
            </w:pPr>
            <w:r>
              <w:rPr>
                <w:lang w:val="en-US"/>
              </w:rPr>
              <w:t>Null</w:t>
            </w:r>
          </w:p>
        </w:tc>
        <w:tc>
          <w:tcPr>
            <w:tcW w:w="881" w:type="dxa"/>
          </w:tcPr>
          <w:p w14:paraId="0BD26993" w14:textId="2F1BF643" w:rsidR="00D56EC8" w:rsidRDefault="00D56EC8" w:rsidP="00F464BF">
            <w:pPr>
              <w:rPr>
                <w:lang w:val="en-US"/>
              </w:rPr>
            </w:pPr>
            <w:r>
              <w:rPr>
                <w:lang w:val="en-US"/>
              </w:rPr>
              <w:t>20</w:t>
            </w:r>
          </w:p>
        </w:tc>
        <w:tc>
          <w:tcPr>
            <w:tcW w:w="1112" w:type="dxa"/>
            <w:vMerge/>
          </w:tcPr>
          <w:p w14:paraId="2228E0DB" w14:textId="77777777" w:rsidR="00D56EC8" w:rsidRDefault="00D56EC8" w:rsidP="00F464BF"/>
        </w:tc>
        <w:tc>
          <w:tcPr>
            <w:tcW w:w="980" w:type="dxa"/>
            <w:vMerge/>
          </w:tcPr>
          <w:p w14:paraId="1546EABB" w14:textId="77777777" w:rsidR="00D56EC8" w:rsidRDefault="00D56EC8" w:rsidP="00F464BF"/>
        </w:tc>
      </w:tr>
      <w:tr w:rsidR="00D56EC8" w14:paraId="6E137E48" w14:textId="77777777" w:rsidTr="00AE7E99">
        <w:tc>
          <w:tcPr>
            <w:tcW w:w="2364" w:type="dxa"/>
            <w:vMerge/>
          </w:tcPr>
          <w:p w14:paraId="5A074655" w14:textId="77777777" w:rsidR="00D56EC8" w:rsidRDefault="00D56EC8" w:rsidP="00F464BF">
            <w:pPr>
              <w:rPr>
                <w:lang w:val="en-US"/>
              </w:rPr>
            </w:pPr>
          </w:p>
        </w:tc>
        <w:tc>
          <w:tcPr>
            <w:tcW w:w="1066" w:type="dxa"/>
            <w:vMerge/>
          </w:tcPr>
          <w:p w14:paraId="642201A5" w14:textId="77777777" w:rsidR="00D56EC8" w:rsidRDefault="00D56EC8" w:rsidP="00F464BF">
            <w:pPr>
              <w:rPr>
                <w:lang w:val="en-US"/>
              </w:rPr>
            </w:pPr>
          </w:p>
        </w:tc>
        <w:tc>
          <w:tcPr>
            <w:tcW w:w="1321" w:type="dxa"/>
          </w:tcPr>
          <w:p w14:paraId="07A60949" w14:textId="4FD6674B" w:rsidR="00D56EC8" w:rsidRDefault="00D56EC8" w:rsidP="00F464BF">
            <w:pPr>
              <w:rPr>
                <w:lang w:val="en-US"/>
              </w:rPr>
            </w:pPr>
            <w:proofErr w:type="spellStart"/>
            <w:r>
              <w:rPr>
                <w:lang w:val="en-US"/>
              </w:rPr>
              <w:t>sdt</w:t>
            </w:r>
            <w:proofErr w:type="spellEnd"/>
          </w:p>
        </w:tc>
        <w:tc>
          <w:tcPr>
            <w:tcW w:w="1152" w:type="dxa"/>
          </w:tcPr>
          <w:p w14:paraId="07BEF00B" w14:textId="1E555527" w:rsidR="00D56EC8" w:rsidRDefault="00D56EC8" w:rsidP="00F464BF">
            <w:pPr>
              <w:rPr>
                <w:lang w:val="en-US"/>
              </w:rPr>
            </w:pPr>
            <w:r>
              <w:rPr>
                <w:lang w:val="en-US"/>
              </w:rPr>
              <w:t>String</w:t>
            </w:r>
          </w:p>
        </w:tc>
        <w:tc>
          <w:tcPr>
            <w:tcW w:w="863" w:type="dxa"/>
          </w:tcPr>
          <w:p w14:paraId="430B8427" w14:textId="3DAF4EA5" w:rsidR="00D56EC8" w:rsidRDefault="00D56EC8" w:rsidP="00F464BF">
            <w:pPr>
              <w:rPr>
                <w:lang w:val="en-US"/>
              </w:rPr>
            </w:pPr>
            <w:r>
              <w:rPr>
                <w:lang w:val="en-US"/>
              </w:rPr>
              <w:t>Null</w:t>
            </w:r>
          </w:p>
        </w:tc>
        <w:tc>
          <w:tcPr>
            <w:tcW w:w="881" w:type="dxa"/>
          </w:tcPr>
          <w:p w14:paraId="2BD9A1D0" w14:textId="71BD1360" w:rsidR="00D56EC8" w:rsidRDefault="00D56EC8" w:rsidP="00F464BF">
            <w:pPr>
              <w:rPr>
                <w:lang w:val="en-US"/>
              </w:rPr>
            </w:pPr>
            <w:r>
              <w:rPr>
                <w:lang w:val="en-US"/>
              </w:rPr>
              <w:t>10</w:t>
            </w:r>
          </w:p>
        </w:tc>
        <w:tc>
          <w:tcPr>
            <w:tcW w:w="1112" w:type="dxa"/>
            <w:vMerge/>
          </w:tcPr>
          <w:p w14:paraId="572173A4" w14:textId="77777777" w:rsidR="00D56EC8" w:rsidRDefault="00D56EC8" w:rsidP="00F464BF"/>
        </w:tc>
        <w:tc>
          <w:tcPr>
            <w:tcW w:w="980" w:type="dxa"/>
            <w:vMerge/>
          </w:tcPr>
          <w:p w14:paraId="395E3491" w14:textId="77777777" w:rsidR="00D56EC8" w:rsidRDefault="00D56EC8" w:rsidP="00F464BF"/>
        </w:tc>
      </w:tr>
      <w:tr w:rsidR="00D56EC8" w14:paraId="069B1C89" w14:textId="77777777" w:rsidTr="00AE7E99">
        <w:tc>
          <w:tcPr>
            <w:tcW w:w="2364" w:type="dxa"/>
            <w:vMerge/>
          </w:tcPr>
          <w:p w14:paraId="6BF174FF" w14:textId="77777777" w:rsidR="00D56EC8" w:rsidRDefault="00D56EC8" w:rsidP="00F464BF">
            <w:pPr>
              <w:rPr>
                <w:lang w:val="en-US"/>
              </w:rPr>
            </w:pPr>
          </w:p>
        </w:tc>
        <w:tc>
          <w:tcPr>
            <w:tcW w:w="1066" w:type="dxa"/>
            <w:vMerge/>
          </w:tcPr>
          <w:p w14:paraId="29225C57" w14:textId="77777777" w:rsidR="00D56EC8" w:rsidRDefault="00D56EC8" w:rsidP="00F464BF">
            <w:pPr>
              <w:rPr>
                <w:lang w:val="en-US"/>
              </w:rPr>
            </w:pPr>
          </w:p>
        </w:tc>
        <w:tc>
          <w:tcPr>
            <w:tcW w:w="1321" w:type="dxa"/>
          </w:tcPr>
          <w:p w14:paraId="263D3945" w14:textId="7CA90045" w:rsidR="00D56EC8" w:rsidRDefault="00D56EC8" w:rsidP="00F464BF">
            <w:pPr>
              <w:rPr>
                <w:lang w:val="en-US"/>
              </w:rPr>
            </w:pPr>
            <w:proofErr w:type="spellStart"/>
            <w:r>
              <w:rPr>
                <w:lang w:val="en-US"/>
              </w:rPr>
              <w:t>gioiTinh</w:t>
            </w:r>
            <w:proofErr w:type="spellEnd"/>
          </w:p>
        </w:tc>
        <w:tc>
          <w:tcPr>
            <w:tcW w:w="1152" w:type="dxa"/>
          </w:tcPr>
          <w:p w14:paraId="15CAC05F" w14:textId="02433BAB" w:rsidR="00D56EC8" w:rsidRDefault="00D56EC8" w:rsidP="00F464BF">
            <w:pPr>
              <w:rPr>
                <w:lang w:val="en-US"/>
              </w:rPr>
            </w:pPr>
            <w:r>
              <w:rPr>
                <w:lang w:val="en-US"/>
              </w:rPr>
              <w:t>Boolean</w:t>
            </w:r>
          </w:p>
        </w:tc>
        <w:tc>
          <w:tcPr>
            <w:tcW w:w="863" w:type="dxa"/>
          </w:tcPr>
          <w:p w14:paraId="1E42A7BF" w14:textId="48C6D5CB" w:rsidR="00D56EC8" w:rsidRDefault="00D56EC8" w:rsidP="00F464BF">
            <w:pPr>
              <w:rPr>
                <w:lang w:val="en-US"/>
              </w:rPr>
            </w:pPr>
            <w:r>
              <w:rPr>
                <w:lang w:val="en-US"/>
              </w:rPr>
              <w:t>Null</w:t>
            </w:r>
          </w:p>
        </w:tc>
        <w:tc>
          <w:tcPr>
            <w:tcW w:w="881" w:type="dxa"/>
          </w:tcPr>
          <w:p w14:paraId="7E2A1CCE" w14:textId="4E67618E" w:rsidR="00D56EC8" w:rsidRDefault="00D56EC8" w:rsidP="00F464BF">
            <w:pPr>
              <w:rPr>
                <w:lang w:val="en-US"/>
              </w:rPr>
            </w:pPr>
            <w:r>
              <w:rPr>
                <w:lang w:val="en-US"/>
              </w:rPr>
              <w:t>6</w:t>
            </w:r>
          </w:p>
        </w:tc>
        <w:tc>
          <w:tcPr>
            <w:tcW w:w="1112" w:type="dxa"/>
            <w:vMerge/>
          </w:tcPr>
          <w:p w14:paraId="30A0038C" w14:textId="77777777" w:rsidR="00D56EC8" w:rsidRDefault="00D56EC8" w:rsidP="00F464BF"/>
        </w:tc>
        <w:tc>
          <w:tcPr>
            <w:tcW w:w="980" w:type="dxa"/>
            <w:vMerge/>
          </w:tcPr>
          <w:p w14:paraId="05B4DD51" w14:textId="77777777" w:rsidR="00D56EC8" w:rsidRDefault="00D56EC8" w:rsidP="00F464BF"/>
        </w:tc>
      </w:tr>
      <w:tr w:rsidR="00D56EC8" w14:paraId="10D68FD7" w14:textId="77777777" w:rsidTr="00AE7E99">
        <w:tc>
          <w:tcPr>
            <w:tcW w:w="2364" w:type="dxa"/>
            <w:vMerge/>
          </w:tcPr>
          <w:p w14:paraId="38C75AF7" w14:textId="77777777" w:rsidR="00D56EC8" w:rsidRDefault="00D56EC8" w:rsidP="00F464BF">
            <w:pPr>
              <w:rPr>
                <w:lang w:val="en-US"/>
              </w:rPr>
            </w:pPr>
          </w:p>
        </w:tc>
        <w:tc>
          <w:tcPr>
            <w:tcW w:w="1066" w:type="dxa"/>
            <w:vMerge/>
          </w:tcPr>
          <w:p w14:paraId="52F991D1" w14:textId="77777777" w:rsidR="00D56EC8" w:rsidRDefault="00D56EC8" w:rsidP="00F464BF">
            <w:pPr>
              <w:rPr>
                <w:lang w:val="en-US"/>
              </w:rPr>
            </w:pPr>
          </w:p>
        </w:tc>
        <w:tc>
          <w:tcPr>
            <w:tcW w:w="1321" w:type="dxa"/>
          </w:tcPr>
          <w:p w14:paraId="4B5BE1D5" w14:textId="049C2DD8" w:rsidR="00D56EC8" w:rsidRDefault="00D56EC8" w:rsidP="00F464BF">
            <w:pPr>
              <w:rPr>
                <w:lang w:val="en-US"/>
              </w:rPr>
            </w:pPr>
            <w:proofErr w:type="spellStart"/>
            <w:r>
              <w:rPr>
                <w:lang w:val="en-US"/>
              </w:rPr>
              <w:t>ngaySinh</w:t>
            </w:r>
            <w:proofErr w:type="spellEnd"/>
          </w:p>
        </w:tc>
        <w:tc>
          <w:tcPr>
            <w:tcW w:w="1152" w:type="dxa"/>
          </w:tcPr>
          <w:p w14:paraId="1EF3793B" w14:textId="2CE74719" w:rsidR="00D56EC8" w:rsidRDefault="00D56EC8" w:rsidP="00F464BF">
            <w:pPr>
              <w:rPr>
                <w:lang w:val="en-US"/>
              </w:rPr>
            </w:pPr>
            <w:r>
              <w:rPr>
                <w:lang w:val="en-US"/>
              </w:rPr>
              <w:t>Date</w:t>
            </w:r>
          </w:p>
        </w:tc>
        <w:tc>
          <w:tcPr>
            <w:tcW w:w="863" w:type="dxa"/>
          </w:tcPr>
          <w:p w14:paraId="7D7E7F88" w14:textId="7A039F0C" w:rsidR="00D56EC8" w:rsidRDefault="00D56EC8" w:rsidP="00F464BF">
            <w:pPr>
              <w:rPr>
                <w:lang w:val="en-US"/>
              </w:rPr>
            </w:pPr>
            <w:r>
              <w:rPr>
                <w:lang w:val="en-US"/>
              </w:rPr>
              <w:t>Null</w:t>
            </w:r>
          </w:p>
        </w:tc>
        <w:tc>
          <w:tcPr>
            <w:tcW w:w="881" w:type="dxa"/>
          </w:tcPr>
          <w:p w14:paraId="78EF7FF6" w14:textId="3ACBC270" w:rsidR="00D56EC8" w:rsidRDefault="00D56EC8" w:rsidP="00F464BF">
            <w:pPr>
              <w:rPr>
                <w:lang w:val="en-US"/>
              </w:rPr>
            </w:pPr>
            <w:r>
              <w:rPr>
                <w:lang w:val="en-US"/>
              </w:rPr>
              <w:t>10</w:t>
            </w:r>
          </w:p>
        </w:tc>
        <w:tc>
          <w:tcPr>
            <w:tcW w:w="1112" w:type="dxa"/>
            <w:vMerge/>
          </w:tcPr>
          <w:p w14:paraId="170CEE71" w14:textId="77777777" w:rsidR="00D56EC8" w:rsidRDefault="00D56EC8" w:rsidP="00F464BF"/>
        </w:tc>
        <w:tc>
          <w:tcPr>
            <w:tcW w:w="980" w:type="dxa"/>
            <w:vMerge/>
          </w:tcPr>
          <w:p w14:paraId="66241215" w14:textId="77777777" w:rsidR="00D56EC8" w:rsidRDefault="00D56EC8" w:rsidP="00F464BF"/>
        </w:tc>
      </w:tr>
      <w:tr w:rsidR="00002FC4" w14:paraId="7AA13CD2" w14:textId="77777777" w:rsidTr="00AE7E99">
        <w:tc>
          <w:tcPr>
            <w:tcW w:w="2364" w:type="dxa"/>
            <w:vMerge w:val="restart"/>
          </w:tcPr>
          <w:p w14:paraId="1073F1E5" w14:textId="742A5AB0" w:rsidR="00002FC4" w:rsidRDefault="00002FC4" w:rsidP="00F464BF">
            <w:pPr>
              <w:rPr>
                <w:lang w:val="en-US"/>
              </w:rPr>
            </w:pPr>
            <w:proofErr w:type="spellStart"/>
            <w:r>
              <w:rPr>
                <w:lang w:val="en-US"/>
              </w:rPr>
              <w:lastRenderedPageBreak/>
              <w:t>dangXuat</w:t>
            </w:r>
            <w:proofErr w:type="spellEnd"/>
          </w:p>
        </w:tc>
        <w:tc>
          <w:tcPr>
            <w:tcW w:w="1066" w:type="dxa"/>
            <w:vMerge w:val="restart"/>
          </w:tcPr>
          <w:p w14:paraId="4B139FE7" w14:textId="3CB493F6" w:rsidR="00002FC4" w:rsidRDefault="00002FC4" w:rsidP="00F464BF">
            <w:pPr>
              <w:rPr>
                <w:lang w:val="en-US"/>
              </w:rPr>
            </w:pPr>
            <w:r>
              <w:rPr>
                <w:lang w:val="en-US"/>
              </w:rPr>
              <w:t>Public</w:t>
            </w:r>
          </w:p>
        </w:tc>
        <w:tc>
          <w:tcPr>
            <w:tcW w:w="4217" w:type="dxa"/>
            <w:gridSpan w:val="4"/>
          </w:tcPr>
          <w:p w14:paraId="4929E06A" w14:textId="4FCFBDFD" w:rsidR="00002FC4" w:rsidRDefault="00002FC4" w:rsidP="00F464BF">
            <w:pPr>
              <w:rPr>
                <w:lang w:val="en-US"/>
              </w:rPr>
            </w:pPr>
            <w:proofErr w:type="spellStart"/>
            <w:r>
              <w:rPr>
                <w:lang w:val="en-US"/>
              </w:rPr>
              <w:t>Có</w:t>
            </w:r>
            <w:proofErr w:type="spellEnd"/>
            <w:r>
              <w:rPr>
                <w:lang w:val="en-US"/>
              </w:rPr>
              <w:t xml:space="preserve"> 2 </w:t>
            </w:r>
            <w:proofErr w:type="spellStart"/>
            <w:r>
              <w:rPr>
                <w:lang w:val="en-US"/>
              </w:rPr>
              <w:t>tham</w:t>
            </w:r>
            <w:proofErr w:type="spellEnd"/>
            <w:r>
              <w:rPr>
                <w:lang w:val="en-US"/>
              </w:rPr>
              <w:t xml:space="preserve"> </w:t>
            </w:r>
            <w:proofErr w:type="spellStart"/>
            <w:r>
              <w:rPr>
                <w:lang w:val="en-US"/>
              </w:rPr>
              <w:t>số</w:t>
            </w:r>
            <w:proofErr w:type="spellEnd"/>
          </w:p>
        </w:tc>
        <w:tc>
          <w:tcPr>
            <w:tcW w:w="1112" w:type="dxa"/>
            <w:vMerge w:val="restart"/>
          </w:tcPr>
          <w:p w14:paraId="66930C89" w14:textId="3AD6BEEB" w:rsidR="00002FC4" w:rsidRPr="00002FC4" w:rsidRDefault="00002FC4" w:rsidP="00F464BF">
            <w:pPr>
              <w:rPr>
                <w:lang w:val="en-US"/>
              </w:rPr>
            </w:pPr>
            <w:r>
              <w:rPr>
                <w:lang w:val="en-US"/>
              </w:rPr>
              <w:t>void</w:t>
            </w:r>
          </w:p>
        </w:tc>
        <w:tc>
          <w:tcPr>
            <w:tcW w:w="980" w:type="dxa"/>
            <w:vMerge w:val="restart"/>
          </w:tcPr>
          <w:p w14:paraId="3254CF4B" w14:textId="6371F277" w:rsidR="00002FC4" w:rsidRPr="00D56EC8" w:rsidRDefault="00002FC4" w:rsidP="00F464BF">
            <w:pPr>
              <w:rPr>
                <w:lang w:val="en-US"/>
              </w:rPr>
            </w:pPr>
            <w:proofErr w:type="spellStart"/>
            <w:r>
              <w:rPr>
                <w:lang w:val="en-US"/>
              </w:rPr>
              <w:t>Đăng</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khỏi</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002FC4" w14:paraId="3E374542" w14:textId="77777777" w:rsidTr="00AE7E99">
        <w:tc>
          <w:tcPr>
            <w:tcW w:w="2364" w:type="dxa"/>
            <w:vMerge/>
          </w:tcPr>
          <w:p w14:paraId="3686EC82" w14:textId="77777777" w:rsidR="00002FC4" w:rsidRDefault="00002FC4" w:rsidP="00F464BF">
            <w:pPr>
              <w:rPr>
                <w:lang w:val="en-US"/>
              </w:rPr>
            </w:pPr>
          </w:p>
        </w:tc>
        <w:tc>
          <w:tcPr>
            <w:tcW w:w="1066" w:type="dxa"/>
            <w:vMerge/>
          </w:tcPr>
          <w:p w14:paraId="712C0107" w14:textId="262DF60D" w:rsidR="00002FC4" w:rsidRDefault="00002FC4" w:rsidP="00F464BF">
            <w:pPr>
              <w:rPr>
                <w:lang w:val="en-US"/>
              </w:rPr>
            </w:pPr>
          </w:p>
        </w:tc>
        <w:tc>
          <w:tcPr>
            <w:tcW w:w="1321" w:type="dxa"/>
          </w:tcPr>
          <w:p w14:paraId="40306686" w14:textId="1A2A6143" w:rsidR="00002FC4" w:rsidRDefault="00002FC4" w:rsidP="00F464BF">
            <w:pPr>
              <w:rPr>
                <w:lang w:val="en-US"/>
              </w:rPr>
            </w:pPr>
            <w:proofErr w:type="spellStart"/>
            <w:r>
              <w:rPr>
                <w:lang w:val="en-US"/>
              </w:rPr>
              <w:t>tenTK</w:t>
            </w:r>
            <w:proofErr w:type="spellEnd"/>
          </w:p>
        </w:tc>
        <w:tc>
          <w:tcPr>
            <w:tcW w:w="1152" w:type="dxa"/>
          </w:tcPr>
          <w:p w14:paraId="1BD9FB9F" w14:textId="4660253F" w:rsidR="00002FC4" w:rsidRDefault="00002FC4" w:rsidP="00F464BF">
            <w:pPr>
              <w:rPr>
                <w:lang w:val="en-US"/>
              </w:rPr>
            </w:pPr>
            <w:r>
              <w:rPr>
                <w:lang w:val="en-US"/>
              </w:rPr>
              <w:t>String</w:t>
            </w:r>
          </w:p>
        </w:tc>
        <w:tc>
          <w:tcPr>
            <w:tcW w:w="863" w:type="dxa"/>
          </w:tcPr>
          <w:p w14:paraId="1496CD8B" w14:textId="5558B448" w:rsidR="00002FC4" w:rsidRDefault="00002FC4" w:rsidP="00F464BF">
            <w:pPr>
              <w:rPr>
                <w:lang w:val="en-US"/>
              </w:rPr>
            </w:pPr>
            <w:r>
              <w:rPr>
                <w:lang w:val="en-US"/>
              </w:rPr>
              <w:t>Null</w:t>
            </w:r>
          </w:p>
        </w:tc>
        <w:tc>
          <w:tcPr>
            <w:tcW w:w="881" w:type="dxa"/>
          </w:tcPr>
          <w:p w14:paraId="78580B9C" w14:textId="7B563380" w:rsidR="00002FC4" w:rsidRDefault="00002FC4" w:rsidP="00F464BF">
            <w:pPr>
              <w:rPr>
                <w:lang w:val="en-US"/>
              </w:rPr>
            </w:pPr>
            <w:r>
              <w:rPr>
                <w:lang w:val="en-US"/>
              </w:rPr>
              <w:t>50</w:t>
            </w:r>
          </w:p>
        </w:tc>
        <w:tc>
          <w:tcPr>
            <w:tcW w:w="1112" w:type="dxa"/>
            <w:vMerge/>
          </w:tcPr>
          <w:p w14:paraId="64C24FC3" w14:textId="77777777" w:rsidR="00002FC4" w:rsidRDefault="00002FC4" w:rsidP="00F464BF"/>
        </w:tc>
        <w:tc>
          <w:tcPr>
            <w:tcW w:w="980" w:type="dxa"/>
            <w:vMerge/>
          </w:tcPr>
          <w:p w14:paraId="0D7AE1DB" w14:textId="77777777" w:rsidR="00002FC4" w:rsidRDefault="00002FC4" w:rsidP="00F464BF"/>
        </w:tc>
      </w:tr>
      <w:tr w:rsidR="00002FC4" w14:paraId="66AE1A91" w14:textId="77777777" w:rsidTr="00AE7E99">
        <w:tc>
          <w:tcPr>
            <w:tcW w:w="2364" w:type="dxa"/>
            <w:vMerge/>
          </w:tcPr>
          <w:p w14:paraId="137965B0" w14:textId="77777777" w:rsidR="00002FC4" w:rsidRDefault="00002FC4" w:rsidP="00F464BF">
            <w:pPr>
              <w:rPr>
                <w:lang w:val="en-US"/>
              </w:rPr>
            </w:pPr>
          </w:p>
        </w:tc>
        <w:tc>
          <w:tcPr>
            <w:tcW w:w="1066" w:type="dxa"/>
            <w:vMerge/>
          </w:tcPr>
          <w:p w14:paraId="333ED0A1" w14:textId="489BBBE0" w:rsidR="00002FC4" w:rsidRDefault="00002FC4" w:rsidP="00F464BF">
            <w:pPr>
              <w:rPr>
                <w:lang w:val="en-US"/>
              </w:rPr>
            </w:pPr>
          </w:p>
        </w:tc>
        <w:tc>
          <w:tcPr>
            <w:tcW w:w="1321" w:type="dxa"/>
          </w:tcPr>
          <w:p w14:paraId="0BD6731A" w14:textId="1AC028D6" w:rsidR="00002FC4" w:rsidRDefault="00002FC4" w:rsidP="00F464BF">
            <w:pPr>
              <w:rPr>
                <w:lang w:val="en-US"/>
              </w:rPr>
            </w:pPr>
            <w:proofErr w:type="spellStart"/>
            <w:r>
              <w:rPr>
                <w:lang w:val="en-US"/>
              </w:rPr>
              <w:t>matKhau</w:t>
            </w:r>
            <w:proofErr w:type="spellEnd"/>
          </w:p>
        </w:tc>
        <w:tc>
          <w:tcPr>
            <w:tcW w:w="1152" w:type="dxa"/>
          </w:tcPr>
          <w:p w14:paraId="3D0A7247" w14:textId="2A7285C9" w:rsidR="00002FC4" w:rsidRDefault="00002FC4" w:rsidP="00F464BF">
            <w:pPr>
              <w:rPr>
                <w:lang w:val="en-US"/>
              </w:rPr>
            </w:pPr>
            <w:r>
              <w:rPr>
                <w:lang w:val="en-US"/>
              </w:rPr>
              <w:t>String</w:t>
            </w:r>
          </w:p>
        </w:tc>
        <w:tc>
          <w:tcPr>
            <w:tcW w:w="863" w:type="dxa"/>
          </w:tcPr>
          <w:p w14:paraId="54CEF2B8" w14:textId="59E1B7BC" w:rsidR="00002FC4" w:rsidRDefault="00002FC4" w:rsidP="00F464BF">
            <w:pPr>
              <w:rPr>
                <w:lang w:val="en-US"/>
              </w:rPr>
            </w:pPr>
            <w:r>
              <w:rPr>
                <w:lang w:val="en-US"/>
              </w:rPr>
              <w:t>Null</w:t>
            </w:r>
          </w:p>
        </w:tc>
        <w:tc>
          <w:tcPr>
            <w:tcW w:w="881" w:type="dxa"/>
          </w:tcPr>
          <w:p w14:paraId="22427063" w14:textId="60A35E55" w:rsidR="00002FC4" w:rsidRDefault="00002FC4" w:rsidP="00F464BF">
            <w:pPr>
              <w:rPr>
                <w:lang w:val="en-US"/>
              </w:rPr>
            </w:pPr>
            <w:r>
              <w:rPr>
                <w:lang w:val="en-US"/>
              </w:rPr>
              <w:t>20</w:t>
            </w:r>
          </w:p>
        </w:tc>
        <w:tc>
          <w:tcPr>
            <w:tcW w:w="1112" w:type="dxa"/>
            <w:vMerge/>
          </w:tcPr>
          <w:p w14:paraId="69DE3CE3" w14:textId="77777777" w:rsidR="00002FC4" w:rsidRDefault="00002FC4" w:rsidP="00F464BF"/>
        </w:tc>
        <w:tc>
          <w:tcPr>
            <w:tcW w:w="980" w:type="dxa"/>
            <w:vMerge/>
          </w:tcPr>
          <w:p w14:paraId="0DD2AFC7" w14:textId="77777777" w:rsidR="00002FC4" w:rsidRDefault="00002FC4" w:rsidP="00F464BF"/>
        </w:tc>
      </w:tr>
      <w:tr w:rsidR="00002FC4" w14:paraId="5EBA1FA0" w14:textId="77777777" w:rsidTr="00AE7E99">
        <w:trPr>
          <w:trHeight w:val="751"/>
        </w:trPr>
        <w:tc>
          <w:tcPr>
            <w:tcW w:w="2364" w:type="dxa"/>
          </w:tcPr>
          <w:p w14:paraId="53820ECA" w14:textId="5F538E6F" w:rsidR="00002FC4" w:rsidRDefault="00002FC4" w:rsidP="00F464BF">
            <w:pPr>
              <w:rPr>
                <w:lang w:val="en-US"/>
              </w:rPr>
            </w:pPr>
            <w:proofErr w:type="spellStart"/>
            <w:r>
              <w:rPr>
                <w:lang w:val="en-US"/>
              </w:rPr>
              <w:t>timKiem</w:t>
            </w:r>
            <w:proofErr w:type="spellEnd"/>
          </w:p>
        </w:tc>
        <w:tc>
          <w:tcPr>
            <w:tcW w:w="1066" w:type="dxa"/>
          </w:tcPr>
          <w:p w14:paraId="3F7E434F" w14:textId="4962CB99" w:rsidR="00002FC4" w:rsidRDefault="00002FC4" w:rsidP="00F464BF">
            <w:pPr>
              <w:rPr>
                <w:lang w:val="en-US"/>
              </w:rPr>
            </w:pPr>
            <w:r>
              <w:rPr>
                <w:lang w:val="en-US"/>
              </w:rPr>
              <w:t>public</w:t>
            </w:r>
          </w:p>
        </w:tc>
        <w:tc>
          <w:tcPr>
            <w:tcW w:w="1321" w:type="dxa"/>
          </w:tcPr>
          <w:p w14:paraId="69E90510" w14:textId="43391B43" w:rsidR="00002FC4" w:rsidRDefault="00002FC4" w:rsidP="00F464BF">
            <w:pPr>
              <w:rPr>
                <w:lang w:val="en-US"/>
              </w:rPr>
            </w:pPr>
            <w:proofErr w:type="spellStart"/>
            <w:r>
              <w:rPr>
                <w:lang w:val="en-US"/>
              </w:rPr>
              <w:t>tieuDeTB</w:t>
            </w:r>
            <w:proofErr w:type="spellEnd"/>
          </w:p>
        </w:tc>
        <w:tc>
          <w:tcPr>
            <w:tcW w:w="1152" w:type="dxa"/>
          </w:tcPr>
          <w:p w14:paraId="2B742F13" w14:textId="3254083C" w:rsidR="00002FC4" w:rsidRDefault="00002FC4" w:rsidP="00F464BF">
            <w:pPr>
              <w:rPr>
                <w:lang w:val="en-US"/>
              </w:rPr>
            </w:pPr>
            <w:r>
              <w:rPr>
                <w:lang w:val="en-US"/>
              </w:rPr>
              <w:t>String</w:t>
            </w:r>
          </w:p>
        </w:tc>
        <w:tc>
          <w:tcPr>
            <w:tcW w:w="863" w:type="dxa"/>
          </w:tcPr>
          <w:p w14:paraId="233EB3D6" w14:textId="356BAADE" w:rsidR="00002FC4" w:rsidRDefault="00002FC4" w:rsidP="00F464BF">
            <w:pPr>
              <w:rPr>
                <w:lang w:val="en-US"/>
              </w:rPr>
            </w:pPr>
            <w:r>
              <w:rPr>
                <w:lang w:val="en-US"/>
              </w:rPr>
              <w:t>Null</w:t>
            </w:r>
          </w:p>
        </w:tc>
        <w:tc>
          <w:tcPr>
            <w:tcW w:w="881" w:type="dxa"/>
          </w:tcPr>
          <w:p w14:paraId="3785DA9B" w14:textId="77FE40FB" w:rsidR="00002FC4" w:rsidRDefault="00002FC4" w:rsidP="00F464BF">
            <w:pPr>
              <w:rPr>
                <w:lang w:val="en-US"/>
              </w:rPr>
            </w:pPr>
            <w:r>
              <w:rPr>
                <w:lang w:val="en-US"/>
              </w:rPr>
              <w:t>50</w:t>
            </w:r>
          </w:p>
        </w:tc>
        <w:tc>
          <w:tcPr>
            <w:tcW w:w="1112" w:type="dxa"/>
          </w:tcPr>
          <w:p w14:paraId="25203930" w14:textId="5BDDAD4A" w:rsidR="00002FC4" w:rsidRPr="00002FC4" w:rsidRDefault="00002FC4" w:rsidP="00F464BF">
            <w:pPr>
              <w:rPr>
                <w:lang w:val="en-US"/>
              </w:rPr>
            </w:pPr>
            <w:r>
              <w:rPr>
                <w:lang w:val="en-US"/>
              </w:rPr>
              <w:t>Object</w:t>
            </w:r>
          </w:p>
        </w:tc>
        <w:tc>
          <w:tcPr>
            <w:tcW w:w="980" w:type="dxa"/>
          </w:tcPr>
          <w:p w14:paraId="603EA7D9" w14:textId="11FBB759" w:rsidR="00002FC4" w:rsidRPr="00002FC4" w:rsidRDefault="00002FC4" w:rsidP="00F464BF">
            <w:pPr>
              <w:rPr>
                <w:lang w:val="en-US"/>
              </w:rPr>
            </w:pP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tin </w:t>
            </w:r>
            <w:proofErr w:type="spellStart"/>
            <w:r>
              <w:rPr>
                <w:lang w:val="en-US"/>
              </w:rPr>
              <w:t>tức</w:t>
            </w:r>
            <w:proofErr w:type="spellEnd"/>
          </w:p>
        </w:tc>
      </w:tr>
    </w:tbl>
    <w:p w14:paraId="0AA3676A" w14:textId="77777777" w:rsidR="00F464BF" w:rsidRPr="00F464BF" w:rsidRDefault="00F464BF" w:rsidP="00F464BF"/>
    <w:p w14:paraId="79C510E9" w14:textId="003B7FC6" w:rsidR="00013F0D" w:rsidRPr="001E57AD" w:rsidRDefault="00E952C3">
      <w:pPr>
        <w:pStyle w:val="Heading3"/>
      </w:pPr>
      <w:bookmarkStart w:id="307" w:name="_kedenucn61gi" w:colFirst="0" w:colLast="0"/>
      <w:bookmarkStart w:id="308" w:name="_Toc119444978"/>
      <w:bookmarkEnd w:id="307"/>
      <w:r w:rsidRPr="001E57AD">
        <w:t>Lớp GiaoVien</w:t>
      </w:r>
      <w:bookmarkEnd w:id="308"/>
    </w:p>
    <w:p w14:paraId="1826BA1A" w14:textId="3D4BD2B0" w:rsidR="00013F0D" w:rsidRDefault="00E952C3">
      <w:pPr>
        <w:pStyle w:val="Heading4"/>
      </w:pPr>
      <w:bookmarkStart w:id="309" w:name="_1q4oa5vq0mao" w:colFirst="0" w:colLast="0"/>
      <w:bookmarkEnd w:id="309"/>
      <w:r w:rsidRPr="001E57AD">
        <w:t>Bảng mô</w:t>
      </w:r>
      <w:r w:rsidR="00AE7E99">
        <w:t xml:space="preserve"> tả thuộc tính của lớp GiaoVien</w:t>
      </w:r>
    </w:p>
    <w:p w14:paraId="6ECC741D" w14:textId="04EF66E9" w:rsidR="00AE7E99" w:rsidRPr="00AE7E99" w:rsidRDefault="00AE7E99" w:rsidP="003972A2">
      <w:pPr>
        <w:ind w:firstLine="720"/>
        <w:rPr>
          <w:lang w:val="en-US"/>
        </w:rPr>
      </w:pPr>
      <w:proofErr w:type="spellStart"/>
      <w:r>
        <w:rPr>
          <w:lang w:val="en-US"/>
        </w:rPr>
        <w:t>Lớp</w:t>
      </w:r>
      <w:proofErr w:type="spellEnd"/>
      <w:r>
        <w:rPr>
          <w:lang w:val="en-US"/>
        </w:rPr>
        <w:t xml:space="preserve"> </w:t>
      </w:r>
      <w:proofErr w:type="spellStart"/>
      <w:r>
        <w:rPr>
          <w:lang w:val="en-US"/>
        </w:rPr>
        <w:t>GiaoVien</w:t>
      </w:r>
      <w:proofErr w:type="spellEnd"/>
      <w:r>
        <w:rPr>
          <w:lang w:val="en-US"/>
        </w:rPr>
        <w:t xml:space="preserve"> </w:t>
      </w:r>
      <w:proofErr w:type="spellStart"/>
      <w:r>
        <w:rPr>
          <w:lang w:val="en-US"/>
        </w:rPr>
        <w:t>thừa</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NguoiDung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ở</w:t>
      </w:r>
      <w:r w:rsidR="00D75F96">
        <w:rPr>
          <w:lang w:val="en-US"/>
        </w:rPr>
        <w:t xml:space="preserve"> </w:t>
      </w:r>
      <w:r w:rsidR="00D75F96">
        <w:rPr>
          <w:lang w:val="en-US"/>
        </w:rPr>
        <w:fldChar w:fldCharType="begin"/>
      </w:r>
      <w:r w:rsidR="00D75F96">
        <w:rPr>
          <w:lang w:val="en-US"/>
        </w:rPr>
        <w:instrText xml:space="preserve"> REF _Ref118856307 \h </w:instrText>
      </w:r>
      <w:r w:rsidR="00D75F96">
        <w:rPr>
          <w:lang w:val="en-US"/>
        </w:rPr>
      </w:r>
      <w:r w:rsidR="00D75F96">
        <w:rPr>
          <w:lang w:val="en-US"/>
        </w:rPr>
        <w:fldChar w:fldCharType="separate"/>
      </w:r>
      <w:r w:rsidR="00A97CFA">
        <w:t xml:space="preserve">Bảng </w:t>
      </w:r>
      <w:r w:rsidR="00A97CFA">
        <w:rPr>
          <w:noProof/>
        </w:rPr>
        <w:t>3</w:t>
      </w:r>
      <w:r w:rsidR="00A97CFA">
        <w:t>.</w:t>
      </w:r>
      <w:r w:rsidR="00A97CFA">
        <w:rPr>
          <w:noProof/>
        </w:rPr>
        <w:t>1</w:t>
      </w:r>
      <w:r w:rsidR="00D75F96">
        <w:rPr>
          <w:lang w:val="en-US"/>
        </w:rPr>
        <w:fldChar w:fldCharType="end"/>
      </w:r>
      <w:r>
        <w:rPr>
          <w:lang w:val="en-US"/>
        </w:rPr>
        <w:t xml:space="preserve"> </w:t>
      </w:r>
      <w:r w:rsidR="00D75F96">
        <w:rPr>
          <w:lang w:val="en-US"/>
        </w:rPr>
        <w:t>.</w:t>
      </w:r>
    </w:p>
    <w:p w14:paraId="4D5BB7BE" w14:textId="42487B9B" w:rsidR="00013F0D" w:rsidRDefault="00E952C3">
      <w:pPr>
        <w:pStyle w:val="Heading4"/>
      </w:pPr>
      <w:bookmarkStart w:id="310" w:name="_340c0bdkwlc6" w:colFirst="0" w:colLast="0"/>
      <w:bookmarkEnd w:id="310"/>
      <w:r w:rsidRPr="001E57AD">
        <w:t>Bảng mô tả phương thức của lớp giáo viên</w:t>
      </w:r>
      <w:bookmarkStart w:id="311" w:name="_g5kx2i75unlc" w:colFirst="0" w:colLast="0"/>
      <w:bookmarkStart w:id="312" w:name="_98f9ptywjfhm" w:colFirst="0" w:colLast="0"/>
      <w:bookmarkEnd w:id="311"/>
      <w:bookmarkEnd w:id="312"/>
    </w:p>
    <w:p w14:paraId="3D2259FA" w14:textId="35AA0BDA" w:rsidR="00AE7E99" w:rsidRDefault="00AE7E99" w:rsidP="00BE4F8B">
      <w:pPr>
        <w:pStyle w:val="Caption"/>
      </w:pPr>
      <w:bookmarkStart w:id="313" w:name="_Toc119445060"/>
      <w:proofErr w:type="spellStart"/>
      <w:r>
        <w:t>Bảng</w:t>
      </w:r>
      <w:proofErr w:type="spellEnd"/>
      <w:r>
        <w:t xml:space="preserve"> </w:t>
      </w:r>
      <w:r w:rsidR="005018C1">
        <w:fldChar w:fldCharType="begin"/>
      </w:r>
      <w:r w:rsidR="005018C1">
        <w:instrText xml:space="preserve"> STYL</w:instrText>
      </w:r>
      <w:r w:rsidR="005018C1">
        <w:instrText xml:space="preserve">EREF 1 \s </w:instrText>
      </w:r>
      <w:r w:rsidR="005018C1">
        <w:fldChar w:fldCharType="separate"/>
      </w:r>
      <w:r w:rsidR="00A97CFA">
        <w:rPr>
          <w:noProof/>
        </w:rPr>
        <w:t>3</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3</w:t>
      </w:r>
      <w:r w:rsidR="005018C1">
        <w:rPr>
          <w:noProof/>
        </w:rPr>
        <w:fldChar w:fldCharType="end"/>
      </w:r>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GiaoVien</w:t>
      </w:r>
      <w:bookmarkEnd w:id="313"/>
      <w:proofErr w:type="spellEnd"/>
    </w:p>
    <w:tbl>
      <w:tblPr>
        <w:tblStyle w:val="TableGrid"/>
        <w:tblW w:w="0" w:type="auto"/>
        <w:tblLook w:val="04A0" w:firstRow="1" w:lastRow="0" w:firstColumn="1" w:lastColumn="0" w:noHBand="0" w:noVBand="1"/>
      </w:tblPr>
      <w:tblGrid>
        <w:gridCol w:w="1617"/>
        <w:gridCol w:w="1111"/>
        <w:gridCol w:w="1476"/>
        <w:gridCol w:w="1106"/>
        <w:gridCol w:w="1084"/>
        <w:gridCol w:w="1092"/>
        <w:gridCol w:w="1168"/>
        <w:gridCol w:w="1085"/>
      </w:tblGrid>
      <w:tr w:rsidR="00AE7E99" w14:paraId="0953B8EE" w14:textId="77777777" w:rsidTr="00AE7E99">
        <w:tc>
          <w:tcPr>
            <w:tcW w:w="1617" w:type="dxa"/>
          </w:tcPr>
          <w:p w14:paraId="6AE64202" w14:textId="42F8EE91" w:rsidR="00002FC4" w:rsidRPr="00002FC4" w:rsidRDefault="00002FC4" w:rsidP="00002FC4">
            <w:pPr>
              <w:rPr>
                <w:lang w:val="en-US"/>
              </w:rPr>
            </w:pPr>
            <w:proofErr w:type="spellStart"/>
            <w:r>
              <w:rPr>
                <w:lang w:val="en-US"/>
              </w:rPr>
              <w:t>Tên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p>
        </w:tc>
        <w:tc>
          <w:tcPr>
            <w:tcW w:w="1111" w:type="dxa"/>
          </w:tcPr>
          <w:p w14:paraId="1E7F3852" w14:textId="225C0B7A" w:rsidR="00002FC4" w:rsidRPr="00002FC4" w:rsidRDefault="00002FC4" w:rsidP="00002FC4">
            <w:pPr>
              <w:rPr>
                <w:lang w:val="en-US"/>
              </w:rPr>
            </w:pPr>
            <w:proofErr w:type="spellStart"/>
            <w:r>
              <w:rPr>
                <w:lang w:val="en-US"/>
              </w:rPr>
              <w:t>Kiểu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p>
        </w:tc>
        <w:tc>
          <w:tcPr>
            <w:tcW w:w="1476" w:type="dxa"/>
          </w:tcPr>
          <w:p w14:paraId="11A0635B" w14:textId="2BF4C47E" w:rsidR="00002FC4" w:rsidRPr="00002FC4" w:rsidRDefault="00002FC4" w:rsidP="00002FC4">
            <w:pPr>
              <w:rPr>
                <w:lang w:val="en-US"/>
              </w:rPr>
            </w:pP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p>
        </w:tc>
        <w:tc>
          <w:tcPr>
            <w:tcW w:w="1106" w:type="dxa"/>
          </w:tcPr>
          <w:p w14:paraId="51104B10" w14:textId="3901325F" w:rsidR="00002FC4" w:rsidRPr="00002FC4" w:rsidRDefault="00002FC4" w:rsidP="00002FC4">
            <w:pPr>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1084" w:type="dxa"/>
          </w:tcPr>
          <w:p w14:paraId="791C76B5" w14:textId="2051EA60" w:rsidR="00002FC4" w:rsidRPr="00002FC4" w:rsidRDefault="00002FC4" w:rsidP="00002FC4">
            <w:pPr>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mặc</w:t>
            </w:r>
            <w:proofErr w:type="spellEnd"/>
            <w:r>
              <w:rPr>
                <w:lang w:val="en-US"/>
              </w:rPr>
              <w:t xml:space="preserve"> </w:t>
            </w:r>
            <w:proofErr w:type="spellStart"/>
            <w:r>
              <w:rPr>
                <w:lang w:val="en-US"/>
              </w:rPr>
              <w:t>nhiên</w:t>
            </w:r>
            <w:proofErr w:type="spellEnd"/>
          </w:p>
        </w:tc>
        <w:tc>
          <w:tcPr>
            <w:tcW w:w="1092" w:type="dxa"/>
          </w:tcPr>
          <w:p w14:paraId="5402EC0C" w14:textId="610C3537" w:rsidR="00002FC4" w:rsidRPr="00002FC4" w:rsidRDefault="00002FC4" w:rsidP="00002FC4">
            <w:pPr>
              <w:rPr>
                <w:lang w:val="en-US"/>
              </w:rPr>
            </w:pPr>
            <w:proofErr w:type="spellStart"/>
            <w:r>
              <w:rPr>
                <w:lang w:val="en-US"/>
              </w:rPr>
              <w:t>Kích</w:t>
            </w:r>
            <w:proofErr w:type="spellEnd"/>
            <w:r>
              <w:rPr>
                <w:lang w:val="en-US"/>
              </w:rPr>
              <w:t xml:space="preserve"> </w:t>
            </w:r>
            <w:proofErr w:type="spellStart"/>
            <w:r>
              <w:rPr>
                <w:lang w:val="en-US"/>
              </w:rPr>
              <w:t>thước</w:t>
            </w:r>
            <w:proofErr w:type="spellEnd"/>
          </w:p>
        </w:tc>
        <w:tc>
          <w:tcPr>
            <w:tcW w:w="1168" w:type="dxa"/>
          </w:tcPr>
          <w:p w14:paraId="0F267097" w14:textId="3DE9679B" w:rsidR="00002FC4" w:rsidRPr="00002FC4" w:rsidRDefault="00002FC4" w:rsidP="00002FC4">
            <w:pPr>
              <w:rPr>
                <w:lang w:val="en-US"/>
              </w:rPr>
            </w:pPr>
            <w:proofErr w:type="spellStart"/>
            <w:r>
              <w:rPr>
                <w:lang w:val="en-US"/>
              </w:rPr>
              <w:t>Kiểu</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p>
        </w:tc>
        <w:tc>
          <w:tcPr>
            <w:tcW w:w="1085" w:type="dxa"/>
          </w:tcPr>
          <w:p w14:paraId="50B9F75E" w14:textId="6B994080" w:rsidR="00002FC4" w:rsidRPr="00002FC4" w:rsidRDefault="00002FC4" w:rsidP="00002FC4">
            <w:pPr>
              <w:rPr>
                <w:lang w:val="en-US"/>
              </w:rPr>
            </w:pPr>
            <w:proofErr w:type="spellStart"/>
            <w:r>
              <w:rPr>
                <w:lang w:val="en-US"/>
              </w:rPr>
              <w:t>Diễn</w:t>
            </w:r>
            <w:proofErr w:type="spellEnd"/>
            <w:r>
              <w:rPr>
                <w:lang w:val="en-US"/>
              </w:rPr>
              <w:t xml:space="preserve"> </w:t>
            </w:r>
            <w:proofErr w:type="spellStart"/>
            <w:r>
              <w:rPr>
                <w:lang w:val="en-US"/>
              </w:rPr>
              <w:t>giải</w:t>
            </w:r>
            <w:proofErr w:type="spellEnd"/>
          </w:p>
        </w:tc>
      </w:tr>
      <w:tr w:rsidR="00AE7E99" w14:paraId="5DE83AAA" w14:textId="77777777" w:rsidTr="00AE7E99">
        <w:tc>
          <w:tcPr>
            <w:tcW w:w="1617" w:type="dxa"/>
          </w:tcPr>
          <w:p w14:paraId="6BEA2586" w14:textId="5F966232" w:rsidR="00002FC4" w:rsidRPr="00AE7E99" w:rsidRDefault="00AE7E99" w:rsidP="00002FC4">
            <w:pPr>
              <w:rPr>
                <w:lang w:val="en-US"/>
              </w:rPr>
            </w:pPr>
            <w:proofErr w:type="spellStart"/>
            <w:r>
              <w:rPr>
                <w:lang w:val="en-US"/>
              </w:rPr>
              <w:t>xemLichGD</w:t>
            </w:r>
            <w:proofErr w:type="spellEnd"/>
          </w:p>
        </w:tc>
        <w:tc>
          <w:tcPr>
            <w:tcW w:w="1111" w:type="dxa"/>
          </w:tcPr>
          <w:p w14:paraId="10AE862F" w14:textId="5D9B6663" w:rsidR="00002FC4" w:rsidRPr="00AE7E99" w:rsidRDefault="00AE7E99" w:rsidP="00002FC4">
            <w:pPr>
              <w:rPr>
                <w:lang w:val="en-US"/>
              </w:rPr>
            </w:pPr>
            <w:r>
              <w:rPr>
                <w:lang w:val="en-US"/>
              </w:rPr>
              <w:t>public</w:t>
            </w:r>
          </w:p>
        </w:tc>
        <w:tc>
          <w:tcPr>
            <w:tcW w:w="1476" w:type="dxa"/>
          </w:tcPr>
          <w:p w14:paraId="125E8056" w14:textId="78D3C63B" w:rsidR="00002FC4" w:rsidRPr="00AE7E99" w:rsidRDefault="00AE7E99" w:rsidP="00002FC4">
            <w:pPr>
              <w:rPr>
                <w:lang w:val="en-US"/>
              </w:rPr>
            </w:pPr>
            <w:proofErr w:type="spellStart"/>
            <w:r>
              <w:rPr>
                <w:lang w:val="en-US"/>
              </w:rPr>
              <w:t>maLichGD</w:t>
            </w:r>
            <w:proofErr w:type="spellEnd"/>
          </w:p>
        </w:tc>
        <w:tc>
          <w:tcPr>
            <w:tcW w:w="1106" w:type="dxa"/>
          </w:tcPr>
          <w:p w14:paraId="4E6E0CC0" w14:textId="197ADBF1" w:rsidR="00002FC4" w:rsidRPr="00AE7E99" w:rsidRDefault="00AE7E99" w:rsidP="00002FC4">
            <w:pPr>
              <w:rPr>
                <w:lang w:val="en-US"/>
              </w:rPr>
            </w:pPr>
            <w:r>
              <w:rPr>
                <w:lang w:val="en-US"/>
              </w:rPr>
              <w:t>String</w:t>
            </w:r>
          </w:p>
        </w:tc>
        <w:tc>
          <w:tcPr>
            <w:tcW w:w="1084" w:type="dxa"/>
          </w:tcPr>
          <w:p w14:paraId="6EEC13B7" w14:textId="0AD71981" w:rsidR="00002FC4" w:rsidRPr="00AE7E99" w:rsidRDefault="00AE7E99" w:rsidP="00002FC4">
            <w:pPr>
              <w:rPr>
                <w:lang w:val="en-US"/>
              </w:rPr>
            </w:pPr>
            <w:r>
              <w:rPr>
                <w:lang w:val="en-US"/>
              </w:rPr>
              <w:t>Null</w:t>
            </w:r>
          </w:p>
        </w:tc>
        <w:tc>
          <w:tcPr>
            <w:tcW w:w="1092" w:type="dxa"/>
          </w:tcPr>
          <w:p w14:paraId="71BD37E2" w14:textId="7EDFC6E7" w:rsidR="00002FC4" w:rsidRPr="00AE7E99" w:rsidRDefault="00AE7E99" w:rsidP="00002FC4">
            <w:pPr>
              <w:rPr>
                <w:lang w:val="en-US"/>
              </w:rPr>
            </w:pPr>
            <w:r>
              <w:rPr>
                <w:lang w:val="en-US"/>
              </w:rPr>
              <w:t>10</w:t>
            </w:r>
          </w:p>
        </w:tc>
        <w:tc>
          <w:tcPr>
            <w:tcW w:w="1168" w:type="dxa"/>
          </w:tcPr>
          <w:p w14:paraId="0315C23B" w14:textId="2E02561A" w:rsidR="00002FC4" w:rsidRPr="00AE7E99" w:rsidRDefault="00AE7E99" w:rsidP="00002FC4">
            <w:pPr>
              <w:rPr>
                <w:lang w:val="en-US"/>
              </w:rPr>
            </w:pPr>
            <w:r>
              <w:rPr>
                <w:lang w:val="en-US"/>
              </w:rPr>
              <w:t>void</w:t>
            </w:r>
          </w:p>
        </w:tc>
        <w:tc>
          <w:tcPr>
            <w:tcW w:w="1085" w:type="dxa"/>
          </w:tcPr>
          <w:p w14:paraId="74C8FEEA" w14:textId="4F1970C4" w:rsidR="00002FC4" w:rsidRPr="00AE7E99" w:rsidRDefault="00AE7E99" w:rsidP="00002FC4">
            <w:pPr>
              <w:rPr>
                <w:lang w:val="en-US"/>
              </w:rPr>
            </w:pPr>
            <w:proofErr w:type="spellStart"/>
            <w:r>
              <w:rPr>
                <w:lang w:val="en-US"/>
              </w:rPr>
              <w:t>Xem</w:t>
            </w:r>
            <w:proofErr w:type="spellEnd"/>
            <w:r>
              <w:rPr>
                <w:lang w:val="en-US"/>
              </w:rPr>
              <w:t xml:space="preserve"> </w:t>
            </w:r>
            <w:proofErr w:type="spellStart"/>
            <w:r>
              <w:rPr>
                <w:lang w:val="en-US"/>
              </w:rPr>
              <w:t>lịch</w:t>
            </w:r>
            <w:proofErr w:type="spellEnd"/>
            <w:r>
              <w:rPr>
                <w:lang w:val="en-US"/>
              </w:rPr>
              <w:t xml:space="preserve"> </w:t>
            </w:r>
            <w:proofErr w:type="spellStart"/>
            <w:r>
              <w:rPr>
                <w:lang w:val="en-US"/>
              </w:rPr>
              <w:t>giảng</w:t>
            </w:r>
            <w:proofErr w:type="spellEnd"/>
            <w:r>
              <w:rPr>
                <w:lang w:val="en-US"/>
              </w:rPr>
              <w:t xml:space="preserve"> </w:t>
            </w:r>
            <w:proofErr w:type="spellStart"/>
            <w:r>
              <w:rPr>
                <w:lang w:val="en-US"/>
              </w:rPr>
              <w:t>dạy</w:t>
            </w:r>
            <w:proofErr w:type="spellEnd"/>
          </w:p>
        </w:tc>
      </w:tr>
      <w:tr w:rsidR="00AE7E99" w14:paraId="1D7B5EE2" w14:textId="77777777" w:rsidTr="00AE7E99">
        <w:tc>
          <w:tcPr>
            <w:tcW w:w="1617" w:type="dxa"/>
          </w:tcPr>
          <w:p w14:paraId="4E3CB693" w14:textId="500EAD74" w:rsidR="00AE7E99" w:rsidRDefault="00AE7E99" w:rsidP="00002FC4">
            <w:pPr>
              <w:rPr>
                <w:lang w:val="en-US"/>
              </w:rPr>
            </w:pPr>
            <w:proofErr w:type="spellStart"/>
            <w:r>
              <w:rPr>
                <w:lang w:val="en-US"/>
              </w:rPr>
              <w:t>xemLopGD</w:t>
            </w:r>
            <w:proofErr w:type="spellEnd"/>
          </w:p>
        </w:tc>
        <w:tc>
          <w:tcPr>
            <w:tcW w:w="1111" w:type="dxa"/>
          </w:tcPr>
          <w:p w14:paraId="0A350E75" w14:textId="1C12A8E1" w:rsidR="00AE7E99" w:rsidRDefault="00AE7E99" w:rsidP="00002FC4">
            <w:pPr>
              <w:rPr>
                <w:lang w:val="en-US"/>
              </w:rPr>
            </w:pPr>
            <w:r>
              <w:rPr>
                <w:lang w:val="en-US"/>
              </w:rPr>
              <w:t>public</w:t>
            </w:r>
          </w:p>
        </w:tc>
        <w:tc>
          <w:tcPr>
            <w:tcW w:w="1476" w:type="dxa"/>
          </w:tcPr>
          <w:p w14:paraId="307844F2" w14:textId="05EBB0F3" w:rsidR="00AE7E99" w:rsidRDefault="00AE7E99" w:rsidP="00002FC4">
            <w:pPr>
              <w:rPr>
                <w:lang w:val="en-US"/>
              </w:rPr>
            </w:pPr>
            <w:proofErr w:type="spellStart"/>
            <w:r>
              <w:rPr>
                <w:lang w:val="en-US"/>
              </w:rPr>
              <w:t>maLopHoc</w:t>
            </w:r>
            <w:proofErr w:type="spellEnd"/>
          </w:p>
        </w:tc>
        <w:tc>
          <w:tcPr>
            <w:tcW w:w="1106" w:type="dxa"/>
          </w:tcPr>
          <w:p w14:paraId="10F9B25D" w14:textId="32FA71E5" w:rsidR="00AE7E99" w:rsidRDefault="00AE7E99" w:rsidP="00002FC4">
            <w:pPr>
              <w:rPr>
                <w:lang w:val="en-US"/>
              </w:rPr>
            </w:pPr>
            <w:r>
              <w:rPr>
                <w:lang w:val="en-US"/>
              </w:rPr>
              <w:t>String</w:t>
            </w:r>
          </w:p>
        </w:tc>
        <w:tc>
          <w:tcPr>
            <w:tcW w:w="1084" w:type="dxa"/>
          </w:tcPr>
          <w:p w14:paraId="563C40F9" w14:textId="559BFBF2" w:rsidR="00AE7E99" w:rsidRDefault="00AE7E99" w:rsidP="00002FC4">
            <w:pPr>
              <w:rPr>
                <w:lang w:val="en-US"/>
              </w:rPr>
            </w:pPr>
            <w:r>
              <w:rPr>
                <w:lang w:val="en-US"/>
              </w:rPr>
              <w:t>Null</w:t>
            </w:r>
          </w:p>
        </w:tc>
        <w:tc>
          <w:tcPr>
            <w:tcW w:w="1092" w:type="dxa"/>
          </w:tcPr>
          <w:p w14:paraId="60956A38" w14:textId="006B3D00" w:rsidR="00AE7E99" w:rsidRDefault="00AE7E99" w:rsidP="00002FC4">
            <w:pPr>
              <w:rPr>
                <w:lang w:val="en-US"/>
              </w:rPr>
            </w:pPr>
            <w:r>
              <w:rPr>
                <w:lang w:val="en-US"/>
              </w:rPr>
              <w:t>10</w:t>
            </w:r>
          </w:p>
        </w:tc>
        <w:tc>
          <w:tcPr>
            <w:tcW w:w="1168" w:type="dxa"/>
          </w:tcPr>
          <w:p w14:paraId="5F18D769" w14:textId="450AB320" w:rsidR="00AE7E99" w:rsidRDefault="00AE7E99" w:rsidP="00002FC4">
            <w:pPr>
              <w:rPr>
                <w:lang w:val="en-US"/>
              </w:rPr>
            </w:pPr>
            <w:r>
              <w:rPr>
                <w:lang w:val="en-US"/>
              </w:rPr>
              <w:t>void</w:t>
            </w:r>
          </w:p>
        </w:tc>
        <w:tc>
          <w:tcPr>
            <w:tcW w:w="1085" w:type="dxa"/>
          </w:tcPr>
          <w:p w14:paraId="570CB4A7" w14:textId="62E98BB7" w:rsidR="00AE7E99" w:rsidRDefault="00AE7E99" w:rsidP="00002FC4">
            <w:pPr>
              <w:rPr>
                <w:lang w:val="en-US"/>
              </w:rPr>
            </w:pPr>
            <w:proofErr w:type="spellStart"/>
            <w:r>
              <w:rPr>
                <w:lang w:val="en-US"/>
              </w:rPr>
              <w:t>Xem</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giảng</w:t>
            </w:r>
            <w:proofErr w:type="spellEnd"/>
            <w:r>
              <w:rPr>
                <w:lang w:val="en-US"/>
              </w:rPr>
              <w:t xml:space="preserve"> </w:t>
            </w:r>
            <w:proofErr w:type="spellStart"/>
            <w:r>
              <w:rPr>
                <w:lang w:val="en-US"/>
              </w:rPr>
              <w:t>dạy</w:t>
            </w:r>
            <w:proofErr w:type="spellEnd"/>
          </w:p>
        </w:tc>
      </w:tr>
    </w:tbl>
    <w:p w14:paraId="5663BD6F" w14:textId="743B33F2" w:rsidR="00002FC4" w:rsidRPr="00002FC4" w:rsidRDefault="00002FC4" w:rsidP="003972A2">
      <w:pPr>
        <w:spacing w:line="240" w:lineRule="auto"/>
      </w:pPr>
    </w:p>
    <w:p w14:paraId="52A4D4D4" w14:textId="564D5FB5" w:rsidR="00013F0D" w:rsidRPr="001E57AD" w:rsidRDefault="00E952C3">
      <w:pPr>
        <w:pStyle w:val="Heading3"/>
      </w:pPr>
      <w:bookmarkStart w:id="314" w:name="_9spvubm7ttr2" w:colFirst="0" w:colLast="0"/>
      <w:bookmarkStart w:id="315" w:name="_Toc119444979"/>
      <w:bookmarkEnd w:id="314"/>
      <w:r w:rsidRPr="001E57AD">
        <w:t>Lớp GiaoVienChuNhiem</w:t>
      </w:r>
      <w:bookmarkEnd w:id="315"/>
    </w:p>
    <w:p w14:paraId="1885BCEF" w14:textId="54001F86" w:rsidR="00013F0D" w:rsidRDefault="00E952C3">
      <w:pPr>
        <w:pStyle w:val="Heading4"/>
      </w:pPr>
      <w:bookmarkStart w:id="316" w:name="_s3fnmlszlud7" w:colFirst="0" w:colLast="0"/>
      <w:bookmarkEnd w:id="316"/>
      <w:r w:rsidRPr="001E57AD">
        <w:t>Mô tả thuộc tính lớp GiaoVienChuNhiem</w:t>
      </w:r>
    </w:p>
    <w:p w14:paraId="23C628FB" w14:textId="23F52430" w:rsidR="00AE7E99" w:rsidRPr="00AE7E99" w:rsidRDefault="00AE7E99" w:rsidP="003972A2">
      <w:pPr>
        <w:ind w:firstLine="720"/>
        <w:rPr>
          <w:lang w:val="en-US"/>
        </w:rPr>
      </w:pPr>
      <w:proofErr w:type="spellStart"/>
      <w:r>
        <w:rPr>
          <w:lang w:val="en-US"/>
        </w:rPr>
        <w:t>Lớp</w:t>
      </w:r>
      <w:proofErr w:type="spellEnd"/>
      <w:r>
        <w:rPr>
          <w:lang w:val="en-US"/>
        </w:rPr>
        <w:t xml:space="preserve"> </w:t>
      </w:r>
      <w:proofErr w:type="spellStart"/>
      <w:r>
        <w:rPr>
          <w:lang w:val="en-US"/>
        </w:rPr>
        <w:t>GiaoVienChuNhiem</w:t>
      </w:r>
      <w:proofErr w:type="spellEnd"/>
      <w:r>
        <w:rPr>
          <w:lang w:val="en-US"/>
        </w:rPr>
        <w:t xml:space="preserve"> </w:t>
      </w:r>
      <w:proofErr w:type="spellStart"/>
      <w:r>
        <w:rPr>
          <w:lang w:val="en-US"/>
        </w:rPr>
        <w:t>thừa</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NguoiDung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ở </w:t>
      </w:r>
      <w:r w:rsidR="00D75F96">
        <w:rPr>
          <w:lang w:val="en-US"/>
        </w:rPr>
        <w:fldChar w:fldCharType="begin"/>
      </w:r>
      <w:r w:rsidR="00D75F96">
        <w:rPr>
          <w:lang w:val="en-US"/>
        </w:rPr>
        <w:instrText xml:space="preserve"> REF _Ref118856307 \h </w:instrText>
      </w:r>
      <w:r w:rsidR="00D75F96">
        <w:rPr>
          <w:lang w:val="en-US"/>
        </w:rPr>
      </w:r>
      <w:r w:rsidR="00D75F96">
        <w:rPr>
          <w:lang w:val="en-US"/>
        </w:rPr>
        <w:fldChar w:fldCharType="separate"/>
      </w:r>
      <w:r w:rsidR="00A97CFA">
        <w:t xml:space="preserve">Bảng </w:t>
      </w:r>
      <w:r w:rsidR="00A97CFA">
        <w:rPr>
          <w:noProof/>
        </w:rPr>
        <w:t>3</w:t>
      </w:r>
      <w:r w:rsidR="00A97CFA">
        <w:t>.</w:t>
      </w:r>
      <w:r w:rsidR="00A97CFA">
        <w:rPr>
          <w:noProof/>
        </w:rPr>
        <w:t>1</w:t>
      </w:r>
      <w:r w:rsidR="00D75F96">
        <w:rPr>
          <w:lang w:val="en-US"/>
        </w:rPr>
        <w:fldChar w:fldCharType="end"/>
      </w:r>
    </w:p>
    <w:p w14:paraId="7B247631" w14:textId="6D2F60E2" w:rsidR="00013F0D" w:rsidRDefault="00E952C3">
      <w:pPr>
        <w:pStyle w:val="Heading4"/>
      </w:pPr>
      <w:bookmarkStart w:id="317" w:name="_7zzvs4cb6xxe" w:colFirst="0" w:colLast="0"/>
      <w:bookmarkEnd w:id="317"/>
      <w:r w:rsidRPr="001E57AD">
        <w:t>Mô tả phương thức lớp GiaoVienChuNhiem</w:t>
      </w:r>
      <w:bookmarkStart w:id="318" w:name="_lwmdeenw932w" w:colFirst="0" w:colLast="0"/>
      <w:bookmarkStart w:id="319" w:name="_s8vurabr7ipb" w:colFirst="0" w:colLast="0"/>
      <w:bookmarkEnd w:id="318"/>
      <w:bookmarkEnd w:id="319"/>
    </w:p>
    <w:p w14:paraId="4DA4A282" w14:textId="75F8B1D6" w:rsidR="00EA7A6A" w:rsidRPr="00EA7A6A" w:rsidRDefault="00EA7A6A" w:rsidP="003972A2">
      <w:pPr>
        <w:ind w:firstLine="720"/>
        <w:rPr>
          <w:lang w:val="en-US"/>
        </w:rPr>
      </w:pPr>
      <w:proofErr w:type="spellStart"/>
      <w:r>
        <w:rPr>
          <w:lang w:val="en-US"/>
        </w:rPr>
        <w:t>Lớp</w:t>
      </w:r>
      <w:proofErr w:type="spellEnd"/>
      <w:r>
        <w:rPr>
          <w:lang w:val="en-US"/>
        </w:rPr>
        <w:t xml:space="preserve"> </w:t>
      </w:r>
      <w:proofErr w:type="spellStart"/>
      <w:r>
        <w:rPr>
          <w:lang w:val="en-US"/>
        </w:rPr>
        <w:t>GiaoVienChuNhiem</w:t>
      </w:r>
      <w:proofErr w:type="spellEnd"/>
      <w:r>
        <w:rPr>
          <w:lang w:val="en-US"/>
        </w:rPr>
        <w:t xml:space="preserve"> </w:t>
      </w:r>
      <w:proofErr w:type="spellStart"/>
      <w:r>
        <w:rPr>
          <w:lang w:val="en-US"/>
        </w:rPr>
        <w:t>thừa</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GiaoVien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vài</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hiện</w:t>
      </w:r>
      <w:proofErr w:type="spellEnd"/>
      <w:r>
        <w:rPr>
          <w:lang w:val="en-US"/>
        </w:rPr>
        <w:t xml:space="preserve"> ở</w:t>
      </w:r>
      <w:r w:rsidR="00D75F96">
        <w:rPr>
          <w:lang w:val="en-US"/>
        </w:rPr>
        <w:t xml:space="preserve"> </w:t>
      </w:r>
      <w:r w:rsidR="00D75F96">
        <w:rPr>
          <w:lang w:val="en-US"/>
        </w:rPr>
        <w:fldChar w:fldCharType="begin"/>
      </w:r>
      <w:r w:rsidR="00D75F96">
        <w:rPr>
          <w:lang w:val="en-US"/>
        </w:rPr>
        <w:instrText xml:space="preserve"> REF _Ref118856447 \h </w:instrText>
      </w:r>
      <w:r w:rsidR="00D75F96">
        <w:rPr>
          <w:lang w:val="en-US"/>
        </w:rPr>
      </w:r>
      <w:r w:rsidR="00D75F96">
        <w:rPr>
          <w:lang w:val="en-US"/>
        </w:rPr>
        <w:fldChar w:fldCharType="separate"/>
      </w:r>
      <w:r w:rsidR="00A97CFA">
        <w:t xml:space="preserve">Bảng </w:t>
      </w:r>
      <w:r w:rsidR="00A97CFA">
        <w:rPr>
          <w:noProof/>
        </w:rPr>
        <w:t>3</w:t>
      </w:r>
      <w:r w:rsidR="00A97CFA">
        <w:t>.</w:t>
      </w:r>
      <w:r w:rsidR="00A97CFA">
        <w:rPr>
          <w:noProof/>
        </w:rPr>
        <w:t>4</w:t>
      </w:r>
      <w:r w:rsidR="00D75F96">
        <w:rPr>
          <w:lang w:val="en-US"/>
        </w:rPr>
        <w:fldChar w:fldCharType="end"/>
      </w:r>
      <w:r w:rsidR="00D75F96">
        <w:rPr>
          <w:lang w:val="en-US"/>
        </w:rPr>
        <w:t>.</w:t>
      </w:r>
    </w:p>
    <w:p w14:paraId="17A01346" w14:textId="093BD764" w:rsidR="00AE7E99" w:rsidRDefault="00AE7E99" w:rsidP="00BE4F8B">
      <w:pPr>
        <w:pStyle w:val="Caption"/>
      </w:pPr>
      <w:bookmarkStart w:id="320" w:name="_Ref118856447"/>
      <w:bookmarkStart w:id="321" w:name="_Toc119445061"/>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3</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4</w:t>
      </w:r>
      <w:r w:rsidR="005018C1">
        <w:rPr>
          <w:noProof/>
        </w:rPr>
        <w:fldChar w:fldCharType="end"/>
      </w:r>
      <w:bookmarkEnd w:id="320"/>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GiaoVienChuNhiem</w:t>
      </w:r>
      <w:bookmarkEnd w:id="321"/>
      <w:proofErr w:type="spellEnd"/>
    </w:p>
    <w:tbl>
      <w:tblPr>
        <w:tblStyle w:val="TableGrid"/>
        <w:tblW w:w="0" w:type="auto"/>
        <w:tblLook w:val="04A0" w:firstRow="1" w:lastRow="0" w:firstColumn="1" w:lastColumn="0" w:noHBand="0" w:noVBand="1"/>
      </w:tblPr>
      <w:tblGrid>
        <w:gridCol w:w="2162"/>
        <w:gridCol w:w="1074"/>
        <w:gridCol w:w="1601"/>
        <w:gridCol w:w="928"/>
        <w:gridCol w:w="871"/>
        <w:gridCol w:w="889"/>
        <w:gridCol w:w="1147"/>
        <w:gridCol w:w="1067"/>
      </w:tblGrid>
      <w:tr w:rsidR="00255288" w14:paraId="3003BAAC" w14:textId="77777777" w:rsidTr="00AE7E99">
        <w:trPr>
          <w:tblHeader/>
        </w:trPr>
        <w:tc>
          <w:tcPr>
            <w:tcW w:w="2162" w:type="dxa"/>
          </w:tcPr>
          <w:p w14:paraId="662B2F45" w14:textId="77777777" w:rsidR="0022581C" w:rsidRPr="00002FC4" w:rsidRDefault="0022581C" w:rsidP="0022581C">
            <w:pPr>
              <w:rPr>
                <w:lang w:val="en-US"/>
              </w:rPr>
            </w:pPr>
            <w:proofErr w:type="spellStart"/>
            <w:r>
              <w:rPr>
                <w:lang w:val="en-US"/>
              </w:rPr>
              <w:t>Tên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p>
        </w:tc>
        <w:tc>
          <w:tcPr>
            <w:tcW w:w="1074" w:type="dxa"/>
          </w:tcPr>
          <w:p w14:paraId="21C1555E" w14:textId="77777777" w:rsidR="0022581C" w:rsidRPr="00002FC4" w:rsidRDefault="0022581C" w:rsidP="0022581C">
            <w:pPr>
              <w:rPr>
                <w:lang w:val="en-US"/>
              </w:rPr>
            </w:pPr>
            <w:proofErr w:type="spellStart"/>
            <w:r>
              <w:rPr>
                <w:lang w:val="en-US"/>
              </w:rPr>
              <w:t>Kiểu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p>
        </w:tc>
        <w:tc>
          <w:tcPr>
            <w:tcW w:w="1601" w:type="dxa"/>
          </w:tcPr>
          <w:p w14:paraId="10F4AED3" w14:textId="77777777" w:rsidR="0022581C" w:rsidRPr="00002FC4" w:rsidRDefault="0022581C" w:rsidP="0022581C">
            <w:pPr>
              <w:rPr>
                <w:lang w:val="en-US"/>
              </w:rPr>
            </w:pP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p>
        </w:tc>
        <w:tc>
          <w:tcPr>
            <w:tcW w:w="928" w:type="dxa"/>
          </w:tcPr>
          <w:p w14:paraId="15E3868F" w14:textId="77777777" w:rsidR="0022581C" w:rsidRPr="00002FC4" w:rsidRDefault="0022581C" w:rsidP="0022581C">
            <w:pPr>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871" w:type="dxa"/>
          </w:tcPr>
          <w:p w14:paraId="54ADCE60" w14:textId="77777777" w:rsidR="0022581C" w:rsidRPr="00002FC4" w:rsidRDefault="0022581C" w:rsidP="0022581C">
            <w:pPr>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mặc</w:t>
            </w:r>
            <w:proofErr w:type="spellEnd"/>
            <w:r>
              <w:rPr>
                <w:lang w:val="en-US"/>
              </w:rPr>
              <w:t xml:space="preserve"> </w:t>
            </w:r>
            <w:proofErr w:type="spellStart"/>
            <w:r>
              <w:rPr>
                <w:lang w:val="en-US"/>
              </w:rPr>
              <w:t>nhiên</w:t>
            </w:r>
            <w:proofErr w:type="spellEnd"/>
          </w:p>
        </w:tc>
        <w:tc>
          <w:tcPr>
            <w:tcW w:w="889" w:type="dxa"/>
          </w:tcPr>
          <w:p w14:paraId="2AD31C15" w14:textId="77777777" w:rsidR="0022581C" w:rsidRPr="00002FC4" w:rsidRDefault="0022581C" w:rsidP="0022581C">
            <w:pPr>
              <w:rPr>
                <w:lang w:val="en-US"/>
              </w:rPr>
            </w:pPr>
            <w:proofErr w:type="spellStart"/>
            <w:r>
              <w:rPr>
                <w:lang w:val="en-US"/>
              </w:rPr>
              <w:t>Kích</w:t>
            </w:r>
            <w:proofErr w:type="spellEnd"/>
            <w:r>
              <w:rPr>
                <w:lang w:val="en-US"/>
              </w:rPr>
              <w:t xml:space="preserve"> </w:t>
            </w:r>
            <w:proofErr w:type="spellStart"/>
            <w:r>
              <w:rPr>
                <w:lang w:val="en-US"/>
              </w:rPr>
              <w:t>thước</w:t>
            </w:r>
            <w:proofErr w:type="spellEnd"/>
          </w:p>
        </w:tc>
        <w:tc>
          <w:tcPr>
            <w:tcW w:w="1147" w:type="dxa"/>
          </w:tcPr>
          <w:p w14:paraId="7FE917FC" w14:textId="77777777" w:rsidR="0022581C" w:rsidRPr="00002FC4" w:rsidRDefault="0022581C" w:rsidP="0022581C">
            <w:pPr>
              <w:rPr>
                <w:lang w:val="en-US"/>
              </w:rPr>
            </w:pPr>
            <w:proofErr w:type="spellStart"/>
            <w:r>
              <w:rPr>
                <w:lang w:val="en-US"/>
              </w:rPr>
              <w:t>Kiểu</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p>
        </w:tc>
        <w:tc>
          <w:tcPr>
            <w:tcW w:w="1067" w:type="dxa"/>
          </w:tcPr>
          <w:p w14:paraId="2C4A0DE4" w14:textId="77777777" w:rsidR="0022581C" w:rsidRPr="00002FC4" w:rsidRDefault="0022581C" w:rsidP="0022581C">
            <w:pPr>
              <w:rPr>
                <w:lang w:val="en-US"/>
              </w:rPr>
            </w:pPr>
            <w:proofErr w:type="spellStart"/>
            <w:r>
              <w:rPr>
                <w:lang w:val="en-US"/>
              </w:rPr>
              <w:t>Diễn</w:t>
            </w:r>
            <w:proofErr w:type="spellEnd"/>
            <w:r>
              <w:rPr>
                <w:lang w:val="en-US"/>
              </w:rPr>
              <w:t xml:space="preserve"> </w:t>
            </w:r>
            <w:proofErr w:type="spellStart"/>
            <w:r>
              <w:rPr>
                <w:lang w:val="en-US"/>
              </w:rPr>
              <w:t>giải</w:t>
            </w:r>
            <w:proofErr w:type="spellEnd"/>
          </w:p>
        </w:tc>
      </w:tr>
      <w:tr w:rsidR="00255288" w14:paraId="37D0863B" w14:textId="77777777" w:rsidTr="00AE7E99">
        <w:tc>
          <w:tcPr>
            <w:tcW w:w="2162" w:type="dxa"/>
          </w:tcPr>
          <w:p w14:paraId="1A1D1FF8" w14:textId="102AA459" w:rsidR="0022581C" w:rsidRPr="0022581C" w:rsidRDefault="0022581C" w:rsidP="0022581C">
            <w:pPr>
              <w:rPr>
                <w:lang w:val="en-US"/>
              </w:rPr>
            </w:pPr>
            <w:proofErr w:type="spellStart"/>
            <w:r>
              <w:rPr>
                <w:lang w:val="en-US"/>
              </w:rPr>
              <w:t>lienHePhuHuynh</w:t>
            </w:r>
            <w:proofErr w:type="spellEnd"/>
          </w:p>
        </w:tc>
        <w:tc>
          <w:tcPr>
            <w:tcW w:w="1074" w:type="dxa"/>
          </w:tcPr>
          <w:p w14:paraId="6A602B82" w14:textId="2D4A9C47" w:rsidR="0022581C" w:rsidRPr="0022581C" w:rsidRDefault="0022581C" w:rsidP="0022581C">
            <w:pPr>
              <w:rPr>
                <w:lang w:val="en-US"/>
              </w:rPr>
            </w:pPr>
            <w:r>
              <w:rPr>
                <w:lang w:val="en-US"/>
              </w:rPr>
              <w:t>public</w:t>
            </w:r>
          </w:p>
        </w:tc>
        <w:tc>
          <w:tcPr>
            <w:tcW w:w="1601" w:type="dxa"/>
          </w:tcPr>
          <w:p w14:paraId="0671FFD5" w14:textId="2C09826C" w:rsidR="0022581C" w:rsidRPr="0022581C" w:rsidRDefault="0022581C" w:rsidP="0022581C">
            <w:pPr>
              <w:rPr>
                <w:lang w:val="en-US"/>
              </w:rPr>
            </w:pPr>
            <w:proofErr w:type="spellStart"/>
            <w:r>
              <w:rPr>
                <w:lang w:val="en-US"/>
              </w:rPr>
              <w:t>hotenND</w:t>
            </w:r>
            <w:proofErr w:type="spellEnd"/>
          </w:p>
        </w:tc>
        <w:tc>
          <w:tcPr>
            <w:tcW w:w="928" w:type="dxa"/>
          </w:tcPr>
          <w:p w14:paraId="5E704D8B" w14:textId="536E5E8D" w:rsidR="0022581C" w:rsidRPr="0022581C" w:rsidRDefault="0022581C" w:rsidP="0022581C">
            <w:pPr>
              <w:rPr>
                <w:lang w:val="en-US"/>
              </w:rPr>
            </w:pPr>
            <w:r>
              <w:rPr>
                <w:lang w:val="en-US"/>
              </w:rPr>
              <w:t>String</w:t>
            </w:r>
          </w:p>
        </w:tc>
        <w:tc>
          <w:tcPr>
            <w:tcW w:w="871" w:type="dxa"/>
          </w:tcPr>
          <w:p w14:paraId="155BAC0F" w14:textId="27BB6197" w:rsidR="0022581C" w:rsidRPr="0022581C" w:rsidRDefault="0022581C" w:rsidP="0022581C">
            <w:pPr>
              <w:rPr>
                <w:lang w:val="en-US"/>
              </w:rPr>
            </w:pPr>
            <w:r>
              <w:rPr>
                <w:lang w:val="en-US"/>
              </w:rPr>
              <w:t>Null</w:t>
            </w:r>
          </w:p>
        </w:tc>
        <w:tc>
          <w:tcPr>
            <w:tcW w:w="889" w:type="dxa"/>
          </w:tcPr>
          <w:p w14:paraId="78E477C3" w14:textId="4EDF933C" w:rsidR="0022581C" w:rsidRPr="0022581C" w:rsidRDefault="0022581C" w:rsidP="0022581C">
            <w:pPr>
              <w:rPr>
                <w:lang w:val="en-US"/>
              </w:rPr>
            </w:pPr>
            <w:r>
              <w:rPr>
                <w:lang w:val="en-US"/>
              </w:rPr>
              <w:t>20</w:t>
            </w:r>
          </w:p>
        </w:tc>
        <w:tc>
          <w:tcPr>
            <w:tcW w:w="1147" w:type="dxa"/>
          </w:tcPr>
          <w:p w14:paraId="6FD37C82" w14:textId="5FC8BD85" w:rsidR="0022581C" w:rsidRPr="0022581C" w:rsidRDefault="0022581C" w:rsidP="0022581C">
            <w:pPr>
              <w:rPr>
                <w:lang w:val="en-US"/>
              </w:rPr>
            </w:pPr>
            <w:r>
              <w:rPr>
                <w:lang w:val="en-US"/>
              </w:rPr>
              <w:t>void</w:t>
            </w:r>
          </w:p>
        </w:tc>
        <w:tc>
          <w:tcPr>
            <w:tcW w:w="1067" w:type="dxa"/>
          </w:tcPr>
          <w:p w14:paraId="1F5C6D0E" w14:textId="110ED7C2" w:rsidR="0022581C" w:rsidRPr="0022581C" w:rsidRDefault="0022581C" w:rsidP="0022581C">
            <w:pPr>
              <w:rPr>
                <w:lang w:val="en-US"/>
              </w:rPr>
            </w:pPr>
            <w:proofErr w:type="spellStart"/>
            <w:r>
              <w:rPr>
                <w:lang w:val="en-US"/>
              </w:rPr>
              <w:t>Liên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huynh</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hộp</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gọi</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trực</w:t>
            </w:r>
            <w:proofErr w:type="spellEnd"/>
            <w:r>
              <w:rPr>
                <w:lang w:val="en-US"/>
              </w:rPr>
              <w:t xml:space="preserve"> </w:t>
            </w:r>
            <w:proofErr w:type="spellStart"/>
            <w:r>
              <w:rPr>
                <w:lang w:val="en-US"/>
              </w:rPr>
              <w:t>tuyến</w:t>
            </w:r>
            <w:proofErr w:type="spellEnd"/>
          </w:p>
        </w:tc>
      </w:tr>
      <w:tr w:rsidR="00255288" w14:paraId="6E7B0498" w14:textId="77777777" w:rsidTr="00AE7E99">
        <w:tc>
          <w:tcPr>
            <w:tcW w:w="2162" w:type="dxa"/>
            <w:vMerge w:val="restart"/>
          </w:tcPr>
          <w:p w14:paraId="4DC2A228" w14:textId="1BF20E49" w:rsidR="00255288" w:rsidRDefault="00255288" w:rsidP="0022581C">
            <w:pPr>
              <w:rPr>
                <w:lang w:val="en-US"/>
              </w:rPr>
            </w:pPr>
            <w:proofErr w:type="spellStart"/>
            <w:r>
              <w:rPr>
                <w:lang w:val="en-US"/>
              </w:rPr>
              <w:t>quanLyLopHoc</w:t>
            </w:r>
            <w:proofErr w:type="spellEnd"/>
          </w:p>
        </w:tc>
        <w:tc>
          <w:tcPr>
            <w:tcW w:w="1074" w:type="dxa"/>
            <w:vMerge w:val="restart"/>
          </w:tcPr>
          <w:p w14:paraId="3ED3B897" w14:textId="09A8D50A" w:rsidR="00255288" w:rsidRDefault="00255288" w:rsidP="0022581C">
            <w:pPr>
              <w:rPr>
                <w:lang w:val="en-US"/>
              </w:rPr>
            </w:pPr>
            <w:r>
              <w:rPr>
                <w:lang w:val="en-US"/>
              </w:rPr>
              <w:t>Public</w:t>
            </w:r>
          </w:p>
        </w:tc>
        <w:tc>
          <w:tcPr>
            <w:tcW w:w="4289" w:type="dxa"/>
            <w:gridSpan w:val="4"/>
          </w:tcPr>
          <w:p w14:paraId="2172FAE3" w14:textId="0B54CE5C" w:rsidR="00255288" w:rsidRDefault="00255288" w:rsidP="0022581C">
            <w:pPr>
              <w:rPr>
                <w:lang w:val="en-US"/>
              </w:rPr>
            </w:pPr>
            <w:proofErr w:type="spellStart"/>
            <w:r>
              <w:rPr>
                <w:lang w:val="en-US"/>
              </w:rPr>
              <w:t>Có</w:t>
            </w:r>
            <w:proofErr w:type="spellEnd"/>
            <w:r>
              <w:rPr>
                <w:lang w:val="en-US"/>
              </w:rPr>
              <w:t xml:space="preserve"> 3 </w:t>
            </w:r>
            <w:proofErr w:type="spellStart"/>
            <w:r>
              <w:rPr>
                <w:lang w:val="en-US"/>
              </w:rPr>
              <w:t>tham</w:t>
            </w:r>
            <w:proofErr w:type="spellEnd"/>
            <w:r>
              <w:rPr>
                <w:lang w:val="en-US"/>
              </w:rPr>
              <w:t xml:space="preserve"> </w:t>
            </w:r>
            <w:proofErr w:type="spellStart"/>
            <w:r>
              <w:rPr>
                <w:lang w:val="en-US"/>
              </w:rPr>
              <w:t>số</w:t>
            </w:r>
            <w:proofErr w:type="spellEnd"/>
          </w:p>
        </w:tc>
        <w:tc>
          <w:tcPr>
            <w:tcW w:w="1147" w:type="dxa"/>
            <w:vMerge w:val="restart"/>
          </w:tcPr>
          <w:p w14:paraId="530F8C56" w14:textId="086753F9" w:rsidR="00255288" w:rsidRDefault="00255288" w:rsidP="0022581C">
            <w:pPr>
              <w:rPr>
                <w:lang w:val="en-US"/>
              </w:rPr>
            </w:pPr>
            <w:r>
              <w:rPr>
                <w:lang w:val="en-US"/>
              </w:rPr>
              <w:t>void</w:t>
            </w:r>
          </w:p>
        </w:tc>
        <w:tc>
          <w:tcPr>
            <w:tcW w:w="1067" w:type="dxa"/>
            <w:vMerge w:val="restart"/>
          </w:tcPr>
          <w:p w14:paraId="1687B016" w14:textId="5B161CFA" w:rsidR="00255288" w:rsidRDefault="00255288" w:rsidP="0022581C">
            <w:pPr>
              <w:rPr>
                <w:lang w:val="en-US"/>
              </w:rPr>
            </w:pPr>
            <w:proofErr w:type="spellStart"/>
            <w:r>
              <w:rPr>
                <w:lang w:val="en-US"/>
              </w:rPr>
              <w:t>Xem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học</w:t>
            </w:r>
            <w:proofErr w:type="spellEnd"/>
            <w:r>
              <w:rPr>
                <w:lang w:val="en-US"/>
              </w:rPr>
              <w:t xml:space="preserve"> </w:t>
            </w:r>
            <w:proofErr w:type="spellStart"/>
            <w:r>
              <w:rPr>
                <w:lang w:val="en-US"/>
              </w:rPr>
              <w:t>sinh</w:t>
            </w:r>
            <w:proofErr w:type="spellEnd"/>
          </w:p>
        </w:tc>
      </w:tr>
      <w:tr w:rsidR="00255288" w14:paraId="2777273F" w14:textId="77777777" w:rsidTr="00AE7E99">
        <w:tc>
          <w:tcPr>
            <w:tcW w:w="2162" w:type="dxa"/>
            <w:vMerge/>
          </w:tcPr>
          <w:p w14:paraId="3709AC85" w14:textId="77777777" w:rsidR="00255288" w:rsidRDefault="00255288" w:rsidP="0022581C">
            <w:pPr>
              <w:rPr>
                <w:lang w:val="en-US"/>
              </w:rPr>
            </w:pPr>
          </w:p>
        </w:tc>
        <w:tc>
          <w:tcPr>
            <w:tcW w:w="1074" w:type="dxa"/>
            <w:vMerge/>
          </w:tcPr>
          <w:p w14:paraId="092C45CF" w14:textId="77777777" w:rsidR="00255288" w:rsidRDefault="00255288" w:rsidP="0022581C">
            <w:pPr>
              <w:rPr>
                <w:lang w:val="en-US"/>
              </w:rPr>
            </w:pPr>
          </w:p>
        </w:tc>
        <w:tc>
          <w:tcPr>
            <w:tcW w:w="1601" w:type="dxa"/>
          </w:tcPr>
          <w:p w14:paraId="027EC15D" w14:textId="2BB8145F" w:rsidR="00255288" w:rsidRDefault="00255288" w:rsidP="0022581C">
            <w:pPr>
              <w:rPr>
                <w:lang w:val="en-US"/>
              </w:rPr>
            </w:pPr>
            <w:proofErr w:type="spellStart"/>
            <w:r>
              <w:rPr>
                <w:lang w:val="en-US"/>
              </w:rPr>
              <w:t>maHS</w:t>
            </w:r>
            <w:proofErr w:type="spellEnd"/>
          </w:p>
        </w:tc>
        <w:tc>
          <w:tcPr>
            <w:tcW w:w="928" w:type="dxa"/>
          </w:tcPr>
          <w:p w14:paraId="53CCB1E0" w14:textId="509A76D6" w:rsidR="00255288" w:rsidRDefault="00255288" w:rsidP="0022581C">
            <w:pPr>
              <w:rPr>
                <w:lang w:val="en-US"/>
              </w:rPr>
            </w:pPr>
            <w:r>
              <w:rPr>
                <w:lang w:val="en-US"/>
              </w:rPr>
              <w:t>String</w:t>
            </w:r>
          </w:p>
        </w:tc>
        <w:tc>
          <w:tcPr>
            <w:tcW w:w="871" w:type="dxa"/>
          </w:tcPr>
          <w:p w14:paraId="6ED0B4D8" w14:textId="70A56929" w:rsidR="00255288" w:rsidRDefault="00255288" w:rsidP="0022581C">
            <w:pPr>
              <w:rPr>
                <w:lang w:val="en-US"/>
              </w:rPr>
            </w:pPr>
            <w:r>
              <w:rPr>
                <w:lang w:val="en-US"/>
              </w:rPr>
              <w:t>Null</w:t>
            </w:r>
          </w:p>
        </w:tc>
        <w:tc>
          <w:tcPr>
            <w:tcW w:w="889" w:type="dxa"/>
          </w:tcPr>
          <w:p w14:paraId="57B6A479" w14:textId="3A7595A8" w:rsidR="00255288" w:rsidRDefault="00255288" w:rsidP="0022581C">
            <w:pPr>
              <w:rPr>
                <w:lang w:val="en-US"/>
              </w:rPr>
            </w:pPr>
            <w:r>
              <w:rPr>
                <w:lang w:val="en-US"/>
              </w:rPr>
              <w:t>8</w:t>
            </w:r>
          </w:p>
        </w:tc>
        <w:tc>
          <w:tcPr>
            <w:tcW w:w="1147" w:type="dxa"/>
            <w:vMerge/>
          </w:tcPr>
          <w:p w14:paraId="14D0A647" w14:textId="77777777" w:rsidR="00255288" w:rsidRDefault="00255288" w:rsidP="0022581C">
            <w:pPr>
              <w:rPr>
                <w:lang w:val="en-US"/>
              </w:rPr>
            </w:pPr>
          </w:p>
        </w:tc>
        <w:tc>
          <w:tcPr>
            <w:tcW w:w="1067" w:type="dxa"/>
            <w:vMerge/>
          </w:tcPr>
          <w:p w14:paraId="2387AFFC" w14:textId="77777777" w:rsidR="00255288" w:rsidRDefault="00255288" w:rsidP="0022581C">
            <w:pPr>
              <w:rPr>
                <w:lang w:val="en-US"/>
              </w:rPr>
            </w:pPr>
          </w:p>
        </w:tc>
      </w:tr>
      <w:tr w:rsidR="00255288" w14:paraId="6EEB7BE3" w14:textId="77777777" w:rsidTr="00AE7E99">
        <w:tc>
          <w:tcPr>
            <w:tcW w:w="2162" w:type="dxa"/>
            <w:vMerge/>
          </w:tcPr>
          <w:p w14:paraId="0AE6B9FB" w14:textId="77777777" w:rsidR="00255288" w:rsidRDefault="00255288" w:rsidP="0022581C">
            <w:pPr>
              <w:rPr>
                <w:lang w:val="en-US"/>
              </w:rPr>
            </w:pPr>
          </w:p>
        </w:tc>
        <w:tc>
          <w:tcPr>
            <w:tcW w:w="1074" w:type="dxa"/>
            <w:vMerge/>
          </w:tcPr>
          <w:p w14:paraId="50798FC6" w14:textId="77777777" w:rsidR="00255288" w:rsidRDefault="00255288" w:rsidP="0022581C">
            <w:pPr>
              <w:rPr>
                <w:lang w:val="en-US"/>
              </w:rPr>
            </w:pPr>
          </w:p>
        </w:tc>
        <w:tc>
          <w:tcPr>
            <w:tcW w:w="1601" w:type="dxa"/>
          </w:tcPr>
          <w:p w14:paraId="628D849B" w14:textId="3EF1452B" w:rsidR="00255288" w:rsidRDefault="00255288" w:rsidP="0022581C">
            <w:pPr>
              <w:rPr>
                <w:lang w:val="en-US"/>
              </w:rPr>
            </w:pPr>
            <w:proofErr w:type="spellStart"/>
            <w:r>
              <w:rPr>
                <w:lang w:val="en-US"/>
              </w:rPr>
              <w:t>tenHS</w:t>
            </w:r>
            <w:proofErr w:type="spellEnd"/>
          </w:p>
        </w:tc>
        <w:tc>
          <w:tcPr>
            <w:tcW w:w="928" w:type="dxa"/>
          </w:tcPr>
          <w:p w14:paraId="6A251ACD" w14:textId="36D1BDBA" w:rsidR="00255288" w:rsidRDefault="00255288" w:rsidP="0022581C">
            <w:pPr>
              <w:rPr>
                <w:lang w:val="en-US"/>
              </w:rPr>
            </w:pPr>
            <w:r>
              <w:rPr>
                <w:lang w:val="en-US"/>
              </w:rPr>
              <w:t>String</w:t>
            </w:r>
          </w:p>
        </w:tc>
        <w:tc>
          <w:tcPr>
            <w:tcW w:w="871" w:type="dxa"/>
          </w:tcPr>
          <w:p w14:paraId="2C822B47" w14:textId="06280ED5" w:rsidR="00255288" w:rsidRDefault="00255288" w:rsidP="0022581C">
            <w:pPr>
              <w:rPr>
                <w:lang w:val="en-US"/>
              </w:rPr>
            </w:pPr>
            <w:r>
              <w:rPr>
                <w:lang w:val="en-US"/>
              </w:rPr>
              <w:t>Null</w:t>
            </w:r>
          </w:p>
        </w:tc>
        <w:tc>
          <w:tcPr>
            <w:tcW w:w="889" w:type="dxa"/>
          </w:tcPr>
          <w:p w14:paraId="18C2FF7D" w14:textId="4B599161" w:rsidR="00255288" w:rsidRDefault="00255288" w:rsidP="0022581C">
            <w:pPr>
              <w:rPr>
                <w:lang w:val="en-US"/>
              </w:rPr>
            </w:pPr>
            <w:r>
              <w:rPr>
                <w:lang w:val="en-US"/>
              </w:rPr>
              <w:t>20</w:t>
            </w:r>
          </w:p>
        </w:tc>
        <w:tc>
          <w:tcPr>
            <w:tcW w:w="1147" w:type="dxa"/>
            <w:vMerge/>
          </w:tcPr>
          <w:p w14:paraId="0BD016D6" w14:textId="77777777" w:rsidR="00255288" w:rsidRDefault="00255288" w:rsidP="0022581C">
            <w:pPr>
              <w:rPr>
                <w:lang w:val="en-US"/>
              </w:rPr>
            </w:pPr>
          </w:p>
        </w:tc>
        <w:tc>
          <w:tcPr>
            <w:tcW w:w="1067" w:type="dxa"/>
            <w:vMerge/>
          </w:tcPr>
          <w:p w14:paraId="4908BA9A" w14:textId="77777777" w:rsidR="00255288" w:rsidRDefault="00255288" w:rsidP="0022581C">
            <w:pPr>
              <w:rPr>
                <w:lang w:val="en-US"/>
              </w:rPr>
            </w:pPr>
          </w:p>
        </w:tc>
      </w:tr>
      <w:tr w:rsidR="00255288" w14:paraId="635BDF33" w14:textId="77777777" w:rsidTr="00AE7E99">
        <w:tc>
          <w:tcPr>
            <w:tcW w:w="2162" w:type="dxa"/>
            <w:vMerge/>
          </w:tcPr>
          <w:p w14:paraId="3ED7F68A" w14:textId="77777777" w:rsidR="00255288" w:rsidRDefault="00255288" w:rsidP="0022581C">
            <w:pPr>
              <w:rPr>
                <w:lang w:val="en-US"/>
              </w:rPr>
            </w:pPr>
          </w:p>
        </w:tc>
        <w:tc>
          <w:tcPr>
            <w:tcW w:w="1074" w:type="dxa"/>
            <w:vMerge/>
          </w:tcPr>
          <w:p w14:paraId="7E19E67E" w14:textId="77777777" w:rsidR="00255288" w:rsidRDefault="00255288" w:rsidP="0022581C">
            <w:pPr>
              <w:rPr>
                <w:lang w:val="en-US"/>
              </w:rPr>
            </w:pPr>
          </w:p>
        </w:tc>
        <w:tc>
          <w:tcPr>
            <w:tcW w:w="1601" w:type="dxa"/>
          </w:tcPr>
          <w:p w14:paraId="42AC7239" w14:textId="248C75D2" w:rsidR="00255288" w:rsidRDefault="00255288" w:rsidP="0022581C">
            <w:pPr>
              <w:rPr>
                <w:lang w:val="en-US"/>
              </w:rPr>
            </w:pPr>
            <w:proofErr w:type="spellStart"/>
            <w:r>
              <w:rPr>
                <w:lang w:val="en-US"/>
              </w:rPr>
              <w:t>thongTinHS</w:t>
            </w:r>
            <w:proofErr w:type="spellEnd"/>
          </w:p>
        </w:tc>
        <w:tc>
          <w:tcPr>
            <w:tcW w:w="928" w:type="dxa"/>
          </w:tcPr>
          <w:p w14:paraId="6CA6D7AF" w14:textId="7838A3D3" w:rsidR="00255288" w:rsidRDefault="00255288" w:rsidP="0022581C">
            <w:pPr>
              <w:rPr>
                <w:lang w:val="en-US"/>
              </w:rPr>
            </w:pPr>
            <w:r>
              <w:rPr>
                <w:lang w:val="en-US"/>
              </w:rPr>
              <w:t>String</w:t>
            </w:r>
          </w:p>
        </w:tc>
        <w:tc>
          <w:tcPr>
            <w:tcW w:w="871" w:type="dxa"/>
          </w:tcPr>
          <w:p w14:paraId="57AD52C1" w14:textId="2B3850FF" w:rsidR="00255288" w:rsidRDefault="00255288" w:rsidP="0022581C">
            <w:pPr>
              <w:rPr>
                <w:lang w:val="en-US"/>
              </w:rPr>
            </w:pPr>
            <w:r>
              <w:rPr>
                <w:lang w:val="en-US"/>
              </w:rPr>
              <w:t>Null</w:t>
            </w:r>
          </w:p>
        </w:tc>
        <w:tc>
          <w:tcPr>
            <w:tcW w:w="889" w:type="dxa"/>
          </w:tcPr>
          <w:p w14:paraId="2F4C8B75" w14:textId="196E9B3D" w:rsidR="00255288" w:rsidRDefault="00255288" w:rsidP="0022581C">
            <w:pPr>
              <w:rPr>
                <w:lang w:val="en-US"/>
              </w:rPr>
            </w:pPr>
            <w:r>
              <w:rPr>
                <w:lang w:val="en-US"/>
              </w:rPr>
              <w:t>50</w:t>
            </w:r>
          </w:p>
        </w:tc>
        <w:tc>
          <w:tcPr>
            <w:tcW w:w="1147" w:type="dxa"/>
            <w:vMerge/>
          </w:tcPr>
          <w:p w14:paraId="268EDD13" w14:textId="77777777" w:rsidR="00255288" w:rsidRDefault="00255288" w:rsidP="0022581C">
            <w:pPr>
              <w:rPr>
                <w:lang w:val="en-US"/>
              </w:rPr>
            </w:pPr>
          </w:p>
        </w:tc>
        <w:tc>
          <w:tcPr>
            <w:tcW w:w="1067" w:type="dxa"/>
            <w:vMerge/>
          </w:tcPr>
          <w:p w14:paraId="51C3E603" w14:textId="77777777" w:rsidR="00255288" w:rsidRDefault="00255288" w:rsidP="0022581C">
            <w:pPr>
              <w:rPr>
                <w:lang w:val="en-US"/>
              </w:rPr>
            </w:pPr>
          </w:p>
        </w:tc>
      </w:tr>
    </w:tbl>
    <w:p w14:paraId="4978F0DC" w14:textId="77777777" w:rsidR="0022581C" w:rsidRPr="0022581C" w:rsidRDefault="0022581C" w:rsidP="0022581C"/>
    <w:p w14:paraId="4C03BFC1" w14:textId="77777777" w:rsidR="006F71DC" w:rsidRDefault="006F71DC">
      <w:pPr>
        <w:spacing w:line="240" w:lineRule="auto"/>
        <w:rPr>
          <w:rFonts w:eastAsia="Times New Roman" w:cs="Times New Roman"/>
          <w:b/>
          <w:color w:val="000000"/>
          <w:szCs w:val="28"/>
        </w:rPr>
      </w:pPr>
      <w:bookmarkStart w:id="322" w:name="_pntthkk40du6" w:colFirst="0" w:colLast="0"/>
      <w:bookmarkEnd w:id="322"/>
      <w:r>
        <w:br w:type="page"/>
      </w:r>
    </w:p>
    <w:p w14:paraId="40D7321B" w14:textId="1E44AF3F" w:rsidR="00013F0D" w:rsidRPr="001E57AD" w:rsidRDefault="00E952C3">
      <w:pPr>
        <w:pStyle w:val="Heading3"/>
      </w:pPr>
      <w:bookmarkStart w:id="323" w:name="_Toc119444980"/>
      <w:r w:rsidRPr="001E57AD">
        <w:lastRenderedPageBreak/>
        <w:t>Lớp GiaoVienBoMon</w:t>
      </w:r>
      <w:bookmarkEnd w:id="323"/>
    </w:p>
    <w:p w14:paraId="1AAA1CD6" w14:textId="1AFDF1D9" w:rsidR="00013F0D" w:rsidRDefault="00E952C3">
      <w:pPr>
        <w:pStyle w:val="Heading4"/>
      </w:pPr>
      <w:bookmarkStart w:id="324" w:name="_udt5usaf5lw" w:colFirst="0" w:colLast="0"/>
      <w:bookmarkEnd w:id="324"/>
      <w:r w:rsidRPr="001E57AD">
        <w:t>Mô tả thuộc tính lớp GiaoVien</w:t>
      </w:r>
      <w:proofErr w:type="spellStart"/>
      <w:r w:rsidR="00D75F96">
        <w:rPr>
          <w:lang w:val="en-US"/>
        </w:rPr>
        <w:t>BoMon</w:t>
      </w:r>
      <w:proofErr w:type="spellEnd"/>
    </w:p>
    <w:p w14:paraId="545E8825" w14:textId="0307446E" w:rsidR="00255288" w:rsidRPr="00AE7E99" w:rsidRDefault="00AE7E99" w:rsidP="00FC02C8">
      <w:pPr>
        <w:ind w:firstLine="720"/>
        <w:jc w:val="both"/>
        <w:rPr>
          <w:lang w:val="en-US"/>
        </w:rPr>
      </w:pPr>
      <w:proofErr w:type="spellStart"/>
      <w:r>
        <w:rPr>
          <w:lang w:val="en-US"/>
        </w:rPr>
        <w:t>Lớp</w:t>
      </w:r>
      <w:proofErr w:type="spellEnd"/>
      <w:r>
        <w:rPr>
          <w:lang w:val="en-US"/>
        </w:rPr>
        <w:t xml:space="preserve"> </w:t>
      </w:r>
      <w:proofErr w:type="spellStart"/>
      <w:r>
        <w:rPr>
          <w:lang w:val="en-US"/>
        </w:rPr>
        <w:t>GiaoVienBoMon</w:t>
      </w:r>
      <w:proofErr w:type="spellEnd"/>
      <w:r>
        <w:rPr>
          <w:lang w:val="en-US"/>
        </w:rPr>
        <w:t xml:space="preserve"> </w:t>
      </w:r>
      <w:proofErr w:type="spellStart"/>
      <w:r>
        <w:rPr>
          <w:lang w:val="en-US"/>
        </w:rPr>
        <w:t>thừa</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NguoiDung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ở </w:t>
      </w:r>
      <w:r w:rsidR="00D75F96">
        <w:rPr>
          <w:lang w:val="en-US"/>
        </w:rPr>
        <w:fldChar w:fldCharType="begin"/>
      </w:r>
      <w:r w:rsidR="00D75F96">
        <w:rPr>
          <w:lang w:val="en-US"/>
        </w:rPr>
        <w:instrText xml:space="preserve"> REF _Ref118856307 \h </w:instrText>
      </w:r>
      <w:r w:rsidR="00FC02C8">
        <w:rPr>
          <w:lang w:val="en-US"/>
        </w:rPr>
        <w:instrText xml:space="preserve"> \* MERGEFORMAT </w:instrText>
      </w:r>
      <w:r w:rsidR="00D75F96">
        <w:rPr>
          <w:lang w:val="en-US"/>
        </w:rPr>
      </w:r>
      <w:r w:rsidR="00D75F96">
        <w:rPr>
          <w:lang w:val="en-US"/>
        </w:rPr>
        <w:fldChar w:fldCharType="separate"/>
      </w:r>
      <w:r w:rsidR="00A97CFA">
        <w:t xml:space="preserve">Bảng </w:t>
      </w:r>
      <w:r w:rsidR="00A97CFA">
        <w:rPr>
          <w:noProof/>
        </w:rPr>
        <w:t>3.1</w:t>
      </w:r>
      <w:r w:rsidR="00D75F96">
        <w:rPr>
          <w:lang w:val="en-US"/>
        </w:rPr>
        <w:fldChar w:fldCharType="end"/>
      </w:r>
      <w:r w:rsidR="00D75F96">
        <w:rPr>
          <w:lang w:val="en-US"/>
        </w:rPr>
        <w:t>.</w:t>
      </w:r>
    </w:p>
    <w:p w14:paraId="0B210E38" w14:textId="78971564" w:rsidR="00013F0D" w:rsidRDefault="00E952C3">
      <w:pPr>
        <w:pStyle w:val="Heading4"/>
      </w:pPr>
      <w:bookmarkStart w:id="325" w:name="_lzfdbhmu9j67" w:colFirst="0" w:colLast="0"/>
      <w:bookmarkEnd w:id="325"/>
      <w:r w:rsidRPr="001E57AD">
        <w:t>Mô tả phương thức lớp GiaoVienChuNhiem</w:t>
      </w:r>
    </w:p>
    <w:p w14:paraId="571C93F0" w14:textId="451AE093" w:rsidR="00EA7A6A" w:rsidRPr="00EA7A6A" w:rsidRDefault="00EA7A6A" w:rsidP="00FC02C8">
      <w:pPr>
        <w:ind w:firstLine="720"/>
        <w:jc w:val="both"/>
        <w:rPr>
          <w:lang w:val="en-US"/>
        </w:rPr>
      </w:pPr>
      <w:proofErr w:type="spellStart"/>
      <w:r>
        <w:rPr>
          <w:lang w:val="en-US"/>
        </w:rPr>
        <w:t>Lớp</w:t>
      </w:r>
      <w:proofErr w:type="spellEnd"/>
      <w:r>
        <w:rPr>
          <w:lang w:val="en-US"/>
        </w:rPr>
        <w:t xml:space="preserve"> </w:t>
      </w:r>
      <w:proofErr w:type="spellStart"/>
      <w:r>
        <w:rPr>
          <w:lang w:val="en-US"/>
        </w:rPr>
        <w:t>GiaoVienBoMon</w:t>
      </w:r>
      <w:proofErr w:type="spellEnd"/>
      <w:r>
        <w:rPr>
          <w:lang w:val="en-US"/>
        </w:rPr>
        <w:t xml:space="preserve"> </w:t>
      </w:r>
      <w:proofErr w:type="spellStart"/>
      <w:r>
        <w:rPr>
          <w:lang w:val="en-US"/>
        </w:rPr>
        <w:t>thừa</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GiaoVien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vài</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hiện</w:t>
      </w:r>
      <w:proofErr w:type="spellEnd"/>
      <w:r>
        <w:rPr>
          <w:lang w:val="en-US"/>
        </w:rPr>
        <w:t xml:space="preserve"> ở</w:t>
      </w:r>
      <w:r w:rsidR="00D75F96">
        <w:rPr>
          <w:lang w:val="en-US"/>
        </w:rPr>
        <w:t xml:space="preserve"> </w:t>
      </w:r>
      <w:r w:rsidR="00D75F96">
        <w:rPr>
          <w:lang w:val="en-US"/>
        </w:rPr>
        <w:fldChar w:fldCharType="begin"/>
      </w:r>
      <w:r w:rsidR="00D75F96">
        <w:rPr>
          <w:lang w:val="en-US"/>
        </w:rPr>
        <w:instrText xml:space="preserve"> REF _Ref118856515 \h </w:instrText>
      </w:r>
      <w:r w:rsidR="00FC02C8">
        <w:rPr>
          <w:lang w:val="en-US"/>
        </w:rPr>
        <w:instrText xml:space="preserve"> \* MERGEFORMAT </w:instrText>
      </w:r>
      <w:r w:rsidR="00D75F96">
        <w:rPr>
          <w:lang w:val="en-US"/>
        </w:rPr>
      </w:r>
      <w:r w:rsidR="00D75F96">
        <w:rPr>
          <w:lang w:val="en-US"/>
        </w:rPr>
        <w:fldChar w:fldCharType="separate"/>
      </w:r>
      <w:r w:rsidR="00A97CFA">
        <w:t xml:space="preserve">Bảng </w:t>
      </w:r>
      <w:r w:rsidR="00A97CFA">
        <w:rPr>
          <w:noProof/>
        </w:rPr>
        <w:t>3.5</w:t>
      </w:r>
      <w:r w:rsidR="00D75F96">
        <w:rPr>
          <w:lang w:val="en-US"/>
        </w:rPr>
        <w:fldChar w:fldCharType="end"/>
      </w:r>
      <w:r w:rsidR="00D75F96">
        <w:rPr>
          <w:lang w:val="en-US"/>
        </w:rPr>
        <w:t>.</w:t>
      </w:r>
    </w:p>
    <w:p w14:paraId="0E2B30F8" w14:textId="77777777" w:rsidR="00013F0D" w:rsidRPr="001E57AD" w:rsidRDefault="00013F0D" w:rsidP="00405DA5">
      <w:bookmarkStart w:id="326" w:name="_zhb5pjytm4zf" w:colFirst="0" w:colLast="0"/>
      <w:bookmarkEnd w:id="326"/>
    </w:p>
    <w:p w14:paraId="0DBB3DB8" w14:textId="5BF39B54" w:rsidR="00EA7A6A" w:rsidRDefault="00EA7A6A" w:rsidP="00BE4F8B">
      <w:pPr>
        <w:pStyle w:val="Caption"/>
      </w:pPr>
      <w:bookmarkStart w:id="327" w:name="_Ref118856515"/>
      <w:bookmarkStart w:id="328" w:name="_Toc119445062"/>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3</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n</w:instrText>
      </w:r>
      <w:r w:rsidR="005018C1">
        <w:instrText xml:space="preserve">g \* ARABIC \s 1 </w:instrText>
      </w:r>
      <w:r w:rsidR="005018C1">
        <w:fldChar w:fldCharType="separate"/>
      </w:r>
      <w:r w:rsidR="00A97CFA">
        <w:rPr>
          <w:noProof/>
        </w:rPr>
        <w:t>5</w:t>
      </w:r>
      <w:r w:rsidR="005018C1">
        <w:rPr>
          <w:noProof/>
        </w:rPr>
        <w:fldChar w:fldCharType="end"/>
      </w:r>
      <w:bookmarkEnd w:id="327"/>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GiaoVienChuNhiem</w:t>
      </w:r>
      <w:bookmarkEnd w:id="328"/>
      <w:proofErr w:type="spellEnd"/>
    </w:p>
    <w:tbl>
      <w:tblPr>
        <w:tblStyle w:val="TableGrid"/>
        <w:tblW w:w="0" w:type="auto"/>
        <w:tblLook w:val="04A0" w:firstRow="1" w:lastRow="0" w:firstColumn="1" w:lastColumn="0" w:noHBand="0" w:noVBand="1"/>
      </w:tblPr>
      <w:tblGrid>
        <w:gridCol w:w="1305"/>
        <w:gridCol w:w="1151"/>
        <w:gridCol w:w="1554"/>
        <w:gridCol w:w="1145"/>
        <w:gridCol w:w="1131"/>
        <w:gridCol w:w="1136"/>
        <w:gridCol w:w="1186"/>
        <w:gridCol w:w="1131"/>
      </w:tblGrid>
      <w:tr w:rsidR="00255288" w14:paraId="1CF626CF" w14:textId="77777777" w:rsidTr="00EA7A6A">
        <w:tc>
          <w:tcPr>
            <w:tcW w:w="1305" w:type="dxa"/>
          </w:tcPr>
          <w:p w14:paraId="79156F43" w14:textId="77777777" w:rsidR="00255288" w:rsidRPr="00002FC4" w:rsidRDefault="00255288" w:rsidP="001E7041">
            <w:pPr>
              <w:rPr>
                <w:lang w:val="en-US"/>
              </w:rPr>
            </w:pPr>
            <w:bookmarkStart w:id="329" w:name="_7amsvwf9t98d" w:colFirst="0" w:colLast="0"/>
            <w:bookmarkEnd w:id="329"/>
            <w:proofErr w:type="spellStart"/>
            <w:r>
              <w:rPr>
                <w:lang w:val="en-US"/>
              </w:rPr>
              <w:t>Tên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p>
        </w:tc>
        <w:tc>
          <w:tcPr>
            <w:tcW w:w="1151" w:type="dxa"/>
          </w:tcPr>
          <w:p w14:paraId="465A52D4" w14:textId="77777777" w:rsidR="00255288" w:rsidRPr="00002FC4" w:rsidRDefault="00255288" w:rsidP="001E7041">
            <w:pPr>
              <w:rPr>
                <w:lang w:val="en-US"/>
              </w:rPr>
            </w:pPr>
            <w:proofErr w:type="spellStart"/>
            <w:r>
              <w:rPr>
                <w:lang w:val="en-US"/>
              </w:rPr>
              <w:t>Kiểu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p>
        </w:tc>
        <w:tc>
          <w:tcPr>
            <w:tcW w:w="1554" w:type="dxa"/>
          </w:tcPr>
          <w:p w14:paraId="122861AA" w14:textId="77777777" w:rsidR="00255288" w:rsidRPr="00002FC4" w:rsidRDefault="00255288" w:rsidP="001E7041">
            <w:pPr>
              <w:rPr>
                <w:lang w:val="en-US"/>
              </w:rPr>
            </w:pP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p>
        </w:tc>
        <w:tc>
          <w:tcPr>
            <w:tcW w:w="1145" w:type="dxa"/>
          </w:tcPr>
          <w:p w14:paraId="323777A6" w14:textId="77777777" w:rsidR="00255288" w:rsidRPr="00002FC4" w:rsidRDefault="00255288" w:rsidP="001E7041">
            <w:pPr>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1131" w:type="dxa"/>
          </w:tcPr>
          <w:p w14:paraId="14F5DA53" w14:textId="77777777" w:rsidR="00255288" w:rsidRPr="00002FC4" w:rsidRDefault="00255288" w:rsidP="001E7041">
            <w:pPr>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mặc</w:t>
            </w:r>
            <w:proofErr w:type="spellEnd"/>
            <w:r>
              <w:rPr>
                <w:lang w:val="en-US"/>
              </w:rPr>
              <w:t xml:space="preserve"> </w:t>
            </w:r>
            <w:proofErr w:type="spellStart"/>
            <w:r>
              <w:rPr>
                <w:lang w:val="en-US"/>
              </w:rPr>
              <w:t>nhiên</w:t>
            </w:r>
            <w:proofErr w:type="spellEnd"/>
          </w:p>
        </w:tc>
        <w:tc>
          <w:tcPr>
            <w:tcW w:w="1136" w:type="dxa"/>
          </w:tcPr>
          <w:p w14:paraId="36C54C6A" w14:textId="77777777" w:rsidR="00255288" w:rsidRPr="00002FC4" w:rsidRDefault="00255288" w:rsidP="001E7041">
            <w:pPr>
              <w:rPr>
                <w:lang w:val="en-US"/>
              </w:rPr>
            </w:pPr>
            <w:proofErr w:type="spellStart"/>
            <w:r>
              <w:rPr>
                <w:lang w:val="en-US"/>
              </w:rPr>
              <w:t>Kích</w:t>
            </w:r>
            <w:proofErr w:type="spellEnd"/>
            <w:r>
              <w:rPr>
                <w:lang w:val="en-US"/>
              </w:rPr>
              <w:t xml:space="preserve"> </w:t>
            </w:r>
            <w:proofErr w:type="spellStart"/>
            <w:r>
              <w:rPr>
                <w:lang w:val="en-US"/>
              </w:rPr>
              <w:t>thước</w:t>
            </w:r>
            <w:proofErr w:type="spellEnd"/>
          </w:p>
        </w:tc>
        <w:tc>
          <w:tcPr>
            <w:tcW w:w="1186" w:type="dxa"/>
          </w:tcPr>
          <w:p w14:paraId="4A114311" w14:textId="77777777" w:rsidR="00255288" w:rsidRPr="00002FC4" w:rsidRDefault="00255288" w:rsidP="001E7041">
            <w:pPr>
              <w:rPr>
                <w:lang w:val="en-US"/>
              </w:rPr>
            </w:pPr>
            <w:proofErr w:type="spellStart"/>
            <w:r>
              <w:rPr>
                <w:lang w:val="en-US"/>
              </w:rPr>
              <w:t>Kiểu</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p>
        </w:tc>
        <w:tc>
          <w:tcPr>
            <w:tcW w:w="1131" w:type="dxa"/>
          </w:tcPr>
          <w:p w14:paraId="1346C4BC" w14:textId="77777777" w:rsidR="00255288" w:rsidRPr="00002FC4" w:rsidRDefault="00255288" w:rsidP="001E7041">
            <w:pPr>
              <w:rPr>
                <w:lang w:val="en-US"/>
              </w:rPr>
            </w:pPr>
            <w:proofErr w:type="spellStart"/>
            <w:r>
              <w:rPr>
                <w:lang w:val="en-US"/>
              </w:rPr>
              <w:t>Diễn</w:t>
            </w:r>
            <w:proofErr w:type="spellEnd"/>
            <w:r>
              <w:rPr>
                <w:lang w:val="en-US"/>
              </w:rPr>
              <w:t xml:space="preserve"> </w:t>
            </w:r>
            <w:proofErr w:type="spellStart"/>
            <w:r>
              <w:rPr>
                <w:lang w:val="en-US"/>
              </w:rPr>
              <w:t>giải</w:t>
            </w:r>
            <w:proofErr w:type="spellEnd"/>
          </w:p>
        </w:tc>
      </w:tr>
      <w:tr w:rsidR="00255288" w14:paraId="2D9CFDEF" w14:textId="77777777" w:rsidTr="00EA7A6A">
        <w:tc>
          <w:tcPr>
            <w:tcW w:w="1305" w:type="dxa"/>
          </w:tcPr>
          <w:p w14:paraId="2A3B83C1" w14:textId="0986FBC2" w:rsidR="00255288" w:rsidRPr="00255288" w:rsidRDefault="00255288" w:rsidP="001E7041">
            <w:pPr>
              <w:rPr>
                <w:lang w:val="en-US"/>
              </w:rPr>
            </w:pPr>
            <w:proofErr w:type="spellStart"/>
            <w:r>
              <w:rPr>
                <w:lang w:val="en-US"/>
              </w:rPr>
              <w:t>giangDay</w:t>
            </w:r>
            <w:proofErr w:type="spellEnd"/>
          </w:p>
        </w:tc>
        <w:tc>
          <w:tcPr>
            <w:tcW w:w="1151" w:type="dxa"/>
          </w:tcPr>
          <w:p w14:paraId="483A5190" w14:textId="40DB310F" w:rsidR="00255288" w:rsidRPr="00255288" w:rsidRDefault="00255288" w:rsidP="001E7041">
            <w:pPr>
              <w:rPr>
                <w:lang w:val="en-US"/>
              </w:rPr>
            </w:pPr>
            <w:r>
              <w:rPr>
                <w:lang w:val="en-US"/>
              </w:rPr>
              <w:t>Public</w:t>
            </w:r>
          </w:p>
        </w:tc>
        <w:tc>
          <w:tcPr>
            <w:tcW w:w="1554" w:type="dxa"/>
          </w:tcPr>
          <w:p w14:paraId="0057E1F9" w14:textId="778E5F20" w:rsidR="00255288" w:rsidRPr="00255288" w:rsidRDefault="00255288" w:rsidP="001E7041">
            <w:pPr>
              <w:rPr>
                <w:lang w:val="en-US"/>
              </w:rPr>
            </w:pPr>
            <w:proofErr w:type="spellStart"/>
            <w:r>
              <w:rPr>
                <w:lang w:val="en-US"/>
              </w:rPr>
              <w:t>maMonHoc</w:t>
            </w:r>
            <w:proofErr w:type="spellEnd"/>
          </w:p>
        </w:tc>
        <w:tc>
          <w:tcPr>
            <w:tcW w:w="1145" w:type="dxa"/>
          </w:tcPr>
          <w:p w14:paraId="4684CD12" w14:textId="296B4B75" w:rsidR="00255288" w:rsidRPr="00255288" w:rsidRDefault="00255288" w:rsidP="001E7041">
            <w:pPr>
              <w:rPr>
                <w:lang w:val="en-US"/>
              </w:rPr>
            </w:pPr>
            <w:r>
              <w:rPr>
                <w:lang w:val="en-US"/>
              </w:rPr>
              <w:t>String</w:t>
            </w:r>
          </w:p>
        </w:tc>
        <w:tc>
          <w:tcPr>
            <w:tcW w:w="1131" w:type="dxa"/>
          </w:tcPr>
          <w:p w14:paraId="6FBC0D8B" w14:textId="1A1B831C" w:rsidR="00255288" w:rsidRPr="00255288" w:rsidRDefault="00255288" w:rsidP="001E7041">
            <w:pPr>
              <w:rPr>
                <w:lang w:val="en-US"/>
              </w:rPr>
            </w:pPr>
            <w:r>
              <w:rPr>
                <w:lang w:val="en-US"/>
              </w:rPr>
              <w:t>null</w:t>
            </w:r>
          </w:p>
        </w:tc>
        <w:tc>
          <w:tcPr>
            <w:tcW w:w="1136" w:type="dxa"/>
          </w:tcPr>
          <w:p w14:paraId="1C608C34" w14:textId="32AC8BD0" w:rsidR="00255288" w:rsidRPr="00255288" w:rsidRDefault="00255288" w:rsidP="001E7041">
            <w:pPr>
              <w:rPr>
                <w:lang w:val="en-US"/>
              </w:rPr>
            </w:pPr>
            <w:r>
              <w:rPr>
                <w:lang w:val="en-US"/>
              </w:rPr>
              <w:t>10</w:t>
            </w:r>
          </w:p>
        </w:tc>
        <w:tc>
          <w:tcPr>
            <w:tcW w:w="1186" w:type="dxa"/>
          </w:tcPr>
          <w:p w14:paraId="3EEF605C" w14:textId="7583C7EB" w:rsidR="00255288" w:rsidRPr="00255288" w:rsidRDefault="00255288" w:rsidP="001E7041">
            <w:pPr>
              <w:rPr>
                <w:lang w:val="en-US"/>
              </w:rPr>
            </w:pPr>
            <w:r>
              <w:rPr>
                <w:lang w:val="en-US"/>
              </w:rPr>
              <w:t>void</w:t>
            </w:r>
          </w:p>
        </w:tc>
        <w:tc>
          <w:tcPr>
            <w:tcW w:w="1131" w:type="dxa"/>
          </w:tcPr>
          <w:p w14:paraId="00508F7A" w14:textId="5ED7EC3F" w:rsidR="00255288" w:rsidRPr="00255288" w:rsidRDefault="00255288" w:rsidP="001E7041">
            <w:pPr>
              <w:rPr>
                <w:lang w:val="en-US"/>
              </w:rPr>
            </w:pPr>
            <w:proofErr w:type="spellStart"/>
            <w:r>
              <w:rPr>
                <w:lang w:val="en-US"/>
              </w:rPr>
              <w:t>Xem</w:t>
            </w:r>
            <w:proofErr w:type="spellEnd"/>
            <w:r>
              <w:rPr>
                <w:lang w:val="en-US"/>
              </w:rPr>
              <w:t xml:space="preserve"> </w:t>
            </w:r>
            <w:proofErr w:type="spellStart"/>
            <w:r>
              <w:rPr>
                <w:lang w:val="en-US"/>
              </w:rPr>
              <w:t>các</w:t>
            </w:r>
            <w:proofErr w:type="spellEnd"/>
            <w:r>
              <w:rPr>
                <w:lang w:val="en-US"/>
              </w:rPr>
              <w:t xml:space="preserve"> slide </w:t>
            </w:r>
            <w:proofErr w:type="spellStart"/>
            <w:r>
              <w:rPr>
                <w:lang w:val="en-US"/>
              </w:rPr>
              <w:t>bài</w:t>
            </w:r>
            <w:proofErr w:type="spellEnd"/>
            <w:r>
              <w:rPr>
                <w:lang w:val="en-US"/>
              </w:rPr>
              <w:t xml:space="preserve"> </w:t>
            </w:r>
            <w:proofErr w:type="spellStart"/>
            <w:r>
              <w:rPr>
                <w:lang w:val="en-US"/>
              </w:rPr>
              <w:t>giảng</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trách</w:t>
            </w:r>
            <w:proofErr w:type="spellEnd"/>
          </w:p>
        </w:tc>
      </w:tr>
    </w:tbl>
    <w:p w14:paraId="1896E26A" w14:textId="5175DEF7" w:rsidR="00013F0D" w:rsidRPr="001E57AD" w:rsidRDefault="00013F0D">
      <w:pPr>
        <w:rPr>
          <w:rFonts w:cs="Times New Roman"/>
        </w:rPr>
      </w:pPr>
    </w:p>
    <w:p w14:paraId="6F78ABB6" w14:textId="6EF37B36" w:rsidR="00013F0D" w:rsidRPr="001E57AD" w:rsidRDefault="00E952C3">
      <w:pPr>
        <w:pStyle w:val="Heading3"/>
      </w:pPr>
      <w:bookmarkStart w:id="330" w:name="_dn3it9m6dw0v" w:colFirst="0" w:colLast="0"/>
      <w:bookmarkStart w:id="331" w:name="_Toc119444981"/>
      <w:bookmarkEnd w:id="330"/>
      <w:r w:rsidRPr="001E57AD">
        <w:t>Lớp MonHoc</w:t>
      </w:r>
      <w:bookmarkEnd w:id="331"/>
    </w:p>
    <w:p w14:paraId="2E519FD0" w14:textId="24373D27" w:rsidR="00013F0D" w:rsidRDefault="00E952C3">
      <w:pPr>
        <w:pStyle w:val="Heading4"/>
      </w:pPr>
      <w:bookmarkStart w:id="332" w:name="_epxamsja1duj" w:colFirst="0" w:colLast="0"/>
      <w:bookmarkEnd w:id="332"/>
      <w:r w:rsidRPr="001E57AD">
        <w:t>Mô tả thuộc tính lớp MonHoc</w:t>
      </w:r>
      <w:bookmarkStart w:id="333" w:name="_euh4thwpgeyw" w:colFirst="0" w:colLast="0"/>
      <w:bookmarkEnd w:id="333"/>
    </w:p>
    <w:p w14:paraId="48470273" w14:textId="53A015B0" w:rsidR="00EA7A6A" w:rsidRDefault="00EA7A6A" w:rsidP="00BE4F8B">
      <w:pPr>
        <w:pStyle w:val="Caption"/>
      </w:pPr>
      <w:bookmarkStart w:id="334" w:name="_Toc119445063"/>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3</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6</w:t>
      </w:r>
      <w:r w:rsidR="005018C1">
        <w:rPr>
          <w:noProof/>
        </w:rPr>
        <w:fldChar w:fldCharType="end"/>
      </w:r>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MonHoc</w:t>
      </w:r>
      <w:bookmarkEnd w:id="334"/>
      <w:proofErr w:type="spellEnd"/>
    </w:p>
    <w:tbl>
      <w:tblPr>
        <w:tblStyle w:val="TableGrid"/>
        <w:tblW w:w="0" w:type="auto"/>
        <w:tblLook w:val="04A0" w:firstRow="1" w:lastRow="0" w:firstColumn="1" w:lastColumn="0" w:noHBand="0" w:noVBand="1"/>
      </w:tblPr>
      <w:tblGrid>
        <w:gridCol w:w="1554"/>
        <w:gridCol w:w="1189"/>
        <w:gridCol w:w="1177"/>
        <w:gridCol w:w="1170"/>
        <w:gridCol w:w="1172"/>
        <w:gridCol w:w="683"/>
        <w:gridCol w:w="847"/>
        <w:gridCol w:w="1947"/>
      </w:tblGrid>
      <w:tr w:rsidR="00255288" w14:paraId="3EEAA0AA" w14:textId="77777777" w:rsidTr="00255288">
        <w:tc>
          <w:tcPr>
            <w:tcW w:w="1554" w:type="dxa"/>
          </w:tcPr>
          <w:p w14:paraId="6A789606" w14:textId="262F4DB4" w:rsidR="00255288" w:rsidRPr="00255288" w:rsidRDefault="00255288" w:rsidP="00255288">
            <w:pPr>
              <w:rPr>
                <w:lang w:val="en-US"/>
              </w:rPr>
            </w:pPr>
            <w:proofErr w:type="spellStart"/>
            <w:r>
              <w:rPr>
                <w:lang w:val="en-US"/>
              </w:rPr>
              <w:t>Tên</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p>
        </w:tc>
        <w:tc>
          <w:tcPr>
            <w:tcW w:w="1189" w:type="dxa"/>
          </w:tcPr>
          <w:p w14:paraId="2F2044FD" w14:textId="4C30DCAC" w:rsidR="00255288" w:rsidRPr="00255288" w:rsidRDefault="00255288" w:rsidP="00255288">
            <w:pPr>
              <w:rPr>
                <w:lang w:val="en-US"/>
              </w:rPr>
            </w:pPr>
            <w:proofErr w:type="spellStart"/>
            <w:r>
              <w:rPr>
                <w:lang w:val="en-US"/>
              </w:rPr>
              <w:t>Kiểu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p>
        </w:tc>
        <w:tc>
          <w:tcPr>
            <w:tcW w:w="1177" w:type="dxa"/>
          </w:tcPr>
          <w:p w14:paraId="04036B77" w14:textId="731D3AF7" w:rsidR="00255288" w:rsidRPr="00255288" w:rsidRDefault="00255288" w:rsidP="00255288">
            <w:pPr>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1170" w:type="dxa"/>
          </w:tcPr>
          <w:p w14:paraId="123E67A2" w14:textId="736A2AF4" w:rsidR="00255288" w:rsidRPr="00255288" w:rsidRDefault="00255288" w:rsidP="00255288">
            <w:pPr>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mặc</w:t>
            </w:r>
            <w:proofErr w:type="spellEnd"/>
            <w:r>
              <w:rPr>
                <w:lang w:val="en-US"/>
              </w:rPr>
              <w:t xml:space="preserve"> </w:t>
            </w:r>
            <w:proofErr w:type="spellStart"/>
            <w:r>
              <w:rPr>
                <w:lang w:val="en-US"/>
              </w:rPr>
              <w:t>nhiên</w:t>
            </w:r>
            <w:proofErr w:type="spellEnd"/>
          </w:p>
        </w:tc>
        <w:tc>
          <w:tcPr>
            <w:tcW w:w="1172" w:type="dxa"/>
          </w:tcPr>
          <w:p w14:paraId="7F1A7C8D" w14:textId="07E148B7" w:rsidR="00255288" w:rsidRPr="00255288" w:rsidRDefault="00255288" w:rsidP="00255288">
            <w:pPr>
              <w:rPr>
                <w:lang w:val="en-US"/>
              </w:rPr>
            </w:pPr>
            <w:proofErr w:type="spellStart"/>
            <w:r>
              <w:rPr>
                <w:lang w:val="en-US"/>
              </w:rPr>
              <w:t>Kích</w:t>
            </w:r>
            <w:proofErr w:type="spellEnd"/>
            <w:r>
              <w:rPr>
                <w:lang w:val="en-US"/>
              </w:rPr>
              <w:t xml:space="preserve"> </w:t>
            </w:r>
            <w:proofErr w:type="spellStart"/>
            <w:r>
              <w:rPr>
                <w:lang w:val="en-US"/>
              </w:rPr>
              <w:t>thước</w:t>
            </w:r>
            <w:proofErr w:type="spellEnd"/>
          </w:p>
        </w:tc>
        <w:tc>
          <w:tcPr>
            <w:tcW w:w="683" w:type="dxa"/>
          </w:tcPr>
          <w:p w14:paraId="36293119" w14:textId="2E2D2DB9" w:rsidR="00255288" w:rsidRPr="00255288" w:rsidRDefault="00255288" w:rsidP="00255288">
            <w:pPr>
              <w:rPr>
                <w:lang w:val="en-US"/>
              </w:rPr>
            </w:pPr>
            <w:r>
              <w:rPr>
                <w:lang w:val="en-US"/>
              </w:rPr>
              <w:t>Min</w:t>
            </w:r>
          </w:p>
        </w:tc>
        <w:tc>
          <w:tcPr>
            <w:tcW w:w="847" w:type="dxa"/>
          </w:tcPr>
          <w:p w14:paraId="654D59EE" w14:textId="126A0097" w:rsidR="00255288" w:rsidRPr="00255288" w:rsidRDefault="00255288" w:rsidP="00255288">
            <w:pPr>
              <w:rPr>
                <w:lang w:val="en-US"/>
              </w:rPr>
            </w:pPr>
            <w:r>
              <w:rPr>
                <w:lang w:val="en-US"/>
              </w:rPr>
              <w:t>Max</w:t>
            </w:r>
          </w:p>
        </w:tc>
        <w:tc>
          <w:tcPr>
            <w:tcW w:w="1947" w:type="dxa"/>
          </w:tcPr>
          <w:p w14:paraId="637FF519" w14:textId="022F55B0" w:rsidR="00255288" w:rsidRPr="00255288" w:rsidRDefault="00255288" w:rsidP="00255288">
            <w:pPr>
              <w:rPr>
                <w:lang w:val="en-US"/>
              </w:rPr>
            </w:pPr>
            <w:proofErr w:type="spellStart"/>
            <w:r>
              <w:rPr>
                <w:lang w:val="en-US"/>
              </w:rPr>
              <w:t>Diễn</w:t>
            </w:r>
            <w:proofErr w:type="spellEnd"/>
            <w:r>
              <w:rPr>
                <w:lang w:val="en-US"/>
              </w:rPr>
              <w:t xml:space="preserve"> </w:t>
            </w:r>
            <w:proofErr w:type="spellStart"/>
            <w:r>
              <w:rPr>
                <w:lang w:val="en-US"/>
              </w:rPr>
              <w:t>giải</w:t>
            </w:r>
            <w:proofErr w:type="spellEnd"/>
          </w:p>
        </w:tc>
      </w:tr>
      <w:tr w:rsidR="00255288" w14:paraId="6E1A5737" w14:textId="77777777" w:rsidTr="00255288">
        <w:tc>
          <w:tcPr>
            <w:tcW w:w="1554" w:type="dxa"/>
          </w:tcPr>
          <w:p w14:paraId="4A2278C4" w14:textId="74165B76" w:rsidR="00255288" w:rsidRPr="00255288" w:rsidRDefault="00255288" w:rsidP="00255288">
            <w:pPr>
              <w:rPr>
                <w:lang w:val="en-US"/>
              </w:rPr>
            </w:pPr>
            <w:proofErr w:type="spellStart"/>
            <w:r>
              <w:rPr>
                <w:lang w:val="en-US"/>
              </w:rPr>
              <w:t>maMonHoc</w:t>
            </w:r>
            <w:proofErr w:type="spellEnd"/>
          </w:p>
        </w:tc>
        <w:tc>
          <w:tcPr>
            <w:tcW w:w="1189" w:type="dxa"/>
          </w:tcPr>
          <w:p w14:paraId="277FDD55" w14:textId="3379AE28" w:rsidR="00255288" w:rsidRPr="00255288" w:rsidRDefault="00255288" w:rsidP="00255288">
            <w:pPr>
              <w:rPr>
                <w:lang w:val="en-US"/>
              </w:rPr>
            </w:pPr>
            <w:r>
              <w:rPr>
                <w:lang w:val="en-US"/>
              </w:rPr>
              <w:t>Private</w:t>
            </w:r>
          </w:p>
        </w:tc>
        <w:tc>
          <w:tcPr>
            <w:tcW w:w="1177" w:type="dxa"/>
          </w:tcPr>
          <w:p w14:paraId="6F5ACF75" w14:textId="3E550A25" w:rsidR="00255288" w:rsidRPr="00255288" w:rsidRDefault="00255288" w:rsidP="00255288">
            <w:pPr>
              <w:rPr>
                <w:lang w:val="en-US"/>
              </w:rPr>
            </w:pPr>
            <w:r>
              <w:rPr>
                <w:lang w:val="en-US"/>
              </w:rPr>
              <w:t>String</w:t>
            </w:r>
          </w:p>
        </w:tc>
        <w:tc>
          <w:tcPr>
            <w:tcW w:w="1170" w:type="dxa"/>
          </w:tcPr>
          <w:p w14:paraId="09D5A395" w14:textId="30E4939A" w:rsidR="00255288" w:rsidRPr="00255288" w:rsidRDefault="00255288" w:rsidP="00255288">
            <w:pPr>
              <w:rPr>
                <w:lang w:val="en-US"/>
              </w:rPr>
            </w:pPr>
            <w:r>
              <w:rPr>
                <w:lang w:val="en-US"/>
              </w:rPr>
              <w:t>Null</w:t>
            </w:r>
          </w:p>
        </w:tc>
        <w:tc>
          <w:tcPr>
            <w:tcW w:w="1172" w:type="dxa"/>
          </w:tcPr>
          <w:p w14:paraId="63F14A24" w14:textId="4E175CCF" w:rsidR="00255288" w:rsidRPr="00255288" w:rsidRDefault="00255288" w:rsidP="00255288">
            <w:pPr>
              <w:rPr>
                <w:lang w:val="en-US"/>
              </w:rPr>
            </w:pPr>
            <w:r>
              <w:rPr>
                <w:lang w:val="en-US"/>
              </w:rPr>
              <w:t>10</w:t>
            </w:r>
          </w:p>
        </w:tc>
        <w:tc>
          <w:tcPr>
            <w:tcW w:w="683" w:type="dxa"/>
          </w:tcPr>
          <w:p w14:paraId="3AB63E11" w14:textId="77777777" w:rsidR="00255288" w:rsidRDefault="00255288" w:rsidP="00255288"/>
        </w:tc>
        <w:tc>
          <w:tcPr>
            <w:tcW w:w="847" w:type="dxa"/>
          </w:tcPr>
          <w:p w14:paraId="7C77D6BB" w14:textId="77777777" w:rsidR="00255288" w:rsidRDefault="00255288" w:rsidP="00255288"/>
        </w:tc>
        <w:tc>
          <w:tcPr>
            <w:tcW w:w="1947" w:type="dxa"/>
          </w:tcPr>
          <w:p w14:paraId="1C75CBDB" w14:textId="4DA5EC24" w:rsidR="00255288" w:rsidRPr="00255288" w:rsidRDefault="00255288" w:rsidP="00255288">
            <w:pPr>
              <w:rPr>
                <w:lang w:val="en-US"/>
              </w:rPr>
            </w:pPr>
            <w:proofErr w:type="spellStart"/>
            <w:r>
              <w:rPr>
                <w:lang w:val="en-US"/>
              </w:rPr>
              <w:t>Mã</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proofErr w:type="spellEnd"/>
          </w:p>
        </w:tc>
      </w:tr>
      <w:tr w:rsidR="00255288" w14:paraId="171D01BA" w14:textId="77777777" w:rsidTr="00255288">
        <w:tc>
          <w:tcPr>
            <w:tcW w:w="1554" w:type="dxa"/>
          </w:tcPr>
          <w:p w14:paraId="5C4F4029" w14:textId="2D334348" w:rsidR="00255288" w:rsidRDefault="00255288" w:rsidP="00255288">
            <w:pPr>
              <w:rPr>
                <w:lang w:val="en-US"/>
              </w:rPr>
            </w:pPr>
            <w:proofErr w:type="spellStart"/>
            <w:r>
              <w:rPr>
                <w:lang w:val="en-US"/>
              </w:rPr>
              <w:t>tenMonHoc</w:t>
            </w:r>
            <w:proofErr w:type="spellEnd"/>
          </w:p>
        </w:tc>
        <w:tc>
          <w:tcPr>
            <w:tcW w:w="1189" w:type="dxa"/>
          </w:tcPr>
          <w:p w14:paraId="675D5D87" w14:textId="3EA9862E" w:rsidR="00255288" w:rsidRDefault="00255288" w:rsidP="00255288">
            <w:pPr>
              <w:rPr>
                <w:lang w:val="en-US"/>
              </w:rPr>
            </w:pPr>
            <w:r>
              <w:rPr>
                <w:lang w:val="en-US"/>
              </w:rPr>
              <w:t>Private</w:t>
            </w:r>
          </w:p>
        </w:tc>
        <w:tc>
          <w:tcPr>
            <w:tcW w:w="1177" w:type="dxa"/>
          </w:tcPr>
          <w:p w14:paraId="03D9EED2" w14:textId="3ECD4207" w:rsidR="00255288" w:rsidRDefault="00255288" w:rsidP="00255288">
            <w:pPr>
              <w:rPr>
                <w:lang w:val="en-US"/>
              </w:rPr>
            </w:pPr>
            <w:r>
              <w:rPr>
                <w:lang w:val="en-US"/>
              </w:rPr>
              <w:t>String</w:t>
            </w:r>
          </w:p>
        </w:tc>
        <w:tc>
          <w:tcPr>
            <w:tcW w:w="1170" w:type="dxa"/>
          </w:tcPr>
          <w:p w14:paraId="5AAB9B8B" w14:textId="0182654E" w:rsidR="00255288" w:rsidRDefault="00255288" w:rsidP="00255288">
            <w:pPr>
              <w:rPr>
                <w:lang w:val="en-US"/>
              </w:rPr>
            </w:pPr>
            <w:r>
              <w:rPr>
                <w:lang w:val="en-US"/>
              </w:rPr>
              <w:t>Null</w:t>
            </w:r>
          </w:p>
        </w:tc>
        <w:tc>
          <w:tcPr>
            <w:tcW w:w="1172" w:type="dxa"/>
          </w:tcPr>
          <w:p w14:paraId="047B189D" w14:textId="78153AA3" w:rsidR="00255288" w:rsidRDefault="00255288" w:rsidP="00255288">
            <w:pPr>
              <w:rPr>
                <w:lang w:val="en-US"/>
              </w:rPr>
            </w:pPr>
            <w:r>
              <w:rPr>
                <w:lang w:val="en-US"/>
              </w:rPr>
              <w:t>10</w:t>
            </w:r>
          </w:p>
        </w:tc>
        <w:tc>
          <w:tcPr>
            <w:tcW w:w="683" w:type="dxa"/>
          </w:tcPr>
          <w:p w14:paraId="016BEED8" w14:textId="77777777" w:rsidR="00255288" w:rsidRDefault="00255288" w:rsidP="00255288"/>
        </w:tc>
        <w:tc>
          <w:tcPr>
            <w:tcW w:w="847" w:type="dxa"/>
          </w:tcPr>
          <w:p w14:paraId="24B6839A" w14:textId="77777777" w:rsidR="00255288" w:rsidRDefault="00255288" w:rsidP="00255288"/>
        </w:tc>
        <w:tc>
          <w:tcPr>
            <w:tcW w:w="1947" w:type="dxa"/>
          </w:tcPr>
          <w:p w14:paraId="08E36817" w14:textId="2417457F" w:rsidR="00255288" w:rsidRDefault="00255288" w:rsidP="00255288">
            <w:pPr>
              <w:rPr>
                <w:lang w:val="en-US"/>
              </w:rPr>
            </w:pPr>
            <w:proofErr w:type="spellStart"/>
            <w:r>
              <w:rPr>
                <w:lang w:val="en-US"/>
              </w:rPr>
              <w:t>Tên</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proofErr w:type="spellEnd"/>
          </w:p>
        </w:tc>
      </w:tr>
    </w:tbl>
    <w:p w14:paraId="7631D0BD" w14:textId="677C7906" w:rsidR="00EF3EC0" w:rsidRDefault="00EF3EC0" w:rsidP="00255288"/>
    <w:p w14:paraId="2D3BDBAF" w14:textId="77777777" w:rsidR="00EF3EC0" w:rsidRDefault="00EF3EC0">
      <w:pPr>
        <w:spacing w:line="240" w:lineRule="auto"/>
      </w:pPr>
      <w:r>
        <w:br w:type="page"/>
      </w:r>
    </w:p>
    <w:p w14:paraId="01F3226E" w14:textId="77777777" w:rsidR="00255288" w:rsidRPr="00255288" w:rsidRDefault="00255288" w:rsidP="00255288"/>
    <w:p w14:paraId="575E743B" w14:textId="09255A8B" w:rsidR="00013F0D" w:rsidRDefault="00E952C3">
      <w:pPr>
        <w:pStyle w:val="Heading4"/>
      </w:pPr>
      <w:bookmarkStart w:id="335" w:name="_8k99jem2tizq" w:colFirst="0" w:colLast="0"/>
      <w:bookmarkEnd w:id="335"/>
      <w:r w:rsidRPr="001E57AD">
        <w:t>Mô tả phương thức lớp MonHoc</w:t>
      </w:r>
      <w:bookmarkStart w:id="336" w:name="_ibanpb7pvq5h" w:colFirst="0" w:colLast="0"/>
      <w:bookmarkStart w:id="337" w:name="_14b4kmp6wi8e" w:colFirst="0" w:colLast="0"/>
      <w:bookmarkEnd w:id="336"/>
      <w:bookmarkEnd w:id="337"/>
    </w:p>
    <w:p w14:paraId="4AD9E5F3" w14:textId="5F1DCFF5" w:rsidR="00EA7A6A" w:rsidRDefault="00EA7A6A" w:rsidP="00BE4F8B">
      <w:pPr>
        <w:pStyle w:val="Caption"/>
      </w:pPr>
      <w:bookmarkStart w:id="338" w:name="_Toc119445064"/>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3</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7</w:t>
      </w:r>
      <w:r w:rsidR="005018C1">
        <w:rPr>
          <w:noProof/>
        </w:rPr>
        <w:fldChar w:fldCharType="end"/>
      </w:r>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MonHoc</w:t>
      </w:r>
      <w:bookmarkEnd w:id="338"/>
      <w:proofErr w:type="spellEnd"/>
    </w:p>
    <w:tbl>
      <w:tblPr>
        <w:tblStyle w:val="TableGrid"/>
        <w:tblW w:w="0" w:type="auto"/>
        <w:tblLook w:val="04A0" w:firstRow="1" w:lastRow="0" w:firstColumn="1" w:lastColumn="0" w:noHBand="0" w:noVBand="1"/>
      </w:tblPr>
      <w:tblGrid>
        <w:gridCol w:w="2145"/>
        <w:gridCol w:w="1034"/>
        <w:gridCol w:w="1554"/>
        <w:gridCol w:w="958"/>
        <w:gridCol w:w="930"/>
        <w:gridCol w:w="944"/>
        <w:gridCol w:w="1152"/>
        <w:gridCol w:w="1022"/>
      </w:tblGrid>
      <w:tr w:rsidR="00255288" w14:paraId="635D9CB2" w14:textId="77777777" w:rsidTr="00EA7A6A">
        <w:tc>
          <w:tcPr>
            <w:tcW w:w="2145" w:type="dxa"/>
          </w:tcPr>
          <w:p w14:paraId="634E4F8B" w14:textId="77777777" w:rsidR="00255288" w:rsidRPr="00002FC4" w:rsidRDefault="00255288" w:rsidP="001E7041">
            <w:pPr>
              <w:rPr>
                <w:lang w:val="en-US"/>
              </w:rPr>
            </w:pPr>
            <w:proofErr w:type="spellStart"/>
            <w:r>
              <w:rPr>
                <w:lang w:val="en-US"/>
              </w:rPr>
              <w:t>Tên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p>
        </w:tc>
        <w:tc>
          <w:tcPr>
            <w:tcW w:w="1034" w:type="dxa"/>
          </w:tcPr>
          <w:p w14:paraId="4E4E6EBF" w14:textId="77777777" w:rsidR="00255288" w:rsidRPr="00002FC4" w:rsidRDefault="00255288" w:rsidP="001E7041">
            <w:pPr>
              <w:rPr>
                <w:lang w:val="en-US"/>
              </w:rPr>
            </w:pPr>
            <w:proofErr w:type="spellStart"/>
            <w:r>
              <w:rPr>
                <w:lang w:val="en-US"/>
              </w:rPr>
              <w:t>Kiểu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p>
        </w:tc>
        <w:tc>
          <w:tcPr>
            <w:tcW w:w="1554" w:type="dxa"/>
          </w:tcPr>
          <w:p w14:paraId="31FB7AC4" w14:textId="77777777" w:rsidR="00255288" w:rsidRPr="00002FC4" w:rsidRDefault="00255288" w:rsidP="001E7041">
            <w:pPr>
              <w:rPr>
                <w:lang w:val="en-US"/>
              </w:rPr>
            </w:pP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p>
        </w:tc>
        <w:tc>
          <w:tcPr>
            <w:tcW w:w="958" w:type="dxa"/>
          </w:tcPr>
          <w:p w14:paraId="17A181D4" w14:textId="77777777" w:rsidR="00255288" w:rsidRPr="00002FC4" w:rsidRDefault="00255288" w:rsidP="001E7041">
            <w:pPr>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930" w:type="dxa"/>
          </w:tcPr>
          <w:p w14:paraId="29FE6694" w14:textId="77777777" w:rsidR="00255288" w:rsidRPr="00002FC4" w:rsidRDefault="00255288" w:rsidP="001E7041">
            <w:pPr>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mặc</w:t>
            </w:r>
            <w:proofErr w:type="spellEnd"/>
            <w:r>
              <w:rPr>
                <w:lang w:val="en-US"/>
              </w:rPr>
              <w:t xml:space="preserve"> </w:t>
            </w:r>
            <w:proofErr w:type="spellStart"/>
            <w:r>
              <w:rPr>
                <w:lang w:val="en-US"/>
              </w:rPr>
              <w:t>nhiên</w:t>
            </w:r>
            <w:proofErr w:type="spellEnd"/>
          </w:p>
        </w:tc>
        <w:tc>
          <w:tcPr>
            <w:tcW w:w="944" w:type="dxa"/>
          </w:tcPr>
          <w:p w14:paraId="1FB1F6F6" w14:textId="77777777" w:rsidR="00255288" w:rsidRPr="00002FC4" w:rsidRDefault="00255288" w:rsidP="001E7041">
            <w:pPr>
              <w:rPr>
                <w:lang w:val="en-US"/>
              </w:rPr>
            </w:pPr>
            <w:proofErr w:type="spellStart"/>
            <w:r>
              <w:rPr>
                <w:lang w:val="en-US"/>
              </w:rPr>
              <w:t>Kích</w:t>
            </w:r>
            <w:proofErr w:type="spellEnd"/>
            <w:r>
              <w:rPr>
                <w:lang w:val="en-US"/>
              </w:rPr>
              <w:t xml:space="preserve"> </w:t>
            </w:r>
            <w:proofErr w:type="spellStart"/>
            <w:r>
              <w:rPr>
                <w:lang w:val="en-US"/>
              </w:rPr>
              <w:t>thước</w:t>
            </w:r>
            <w:proofErr w:type="spellEnd"/>
          </w:p>
        </w:tc>
        <w:tc>
          <w:tcPr>
            <w:tcW w:w="1152" w:type="dxa"/>
          </w:tcPr>
          <w:p w14:paraId="095C01E1" w14:textId="77777777" w:rsidR="00255288" w:rsidRPr="00002FC4" w:rsidRDefault="00255288" w:rsidP="001E7041">
            <w:pPr>
              <w:rPr>
                <w:lang w:val="en-US"/>
              </w:rPr>
            </w:pPr>
            <w:proofErr w:type="spellStart"/>
            <w:r>
              <w:rPr>
                <w:lang w:val="en-US"/>
              </w:rPr>
              <w:t>Kiểu</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p>
        </w:tc>
        <w:tc>
          <w:tcPr>
            <w:tcW w:w="1022" w:type="dxa"/>
          </w:tcPr>
          <w:p w14:paraId="29C0C54B" w14:textId="77777777" w:rsidR="00255288" w:rsidRPr="00002FC4" w:rsidRDefault="00255288" w:rsidP="001E7041">
            <w:pPr>
              <w:rPr>
                <w:lang w:val="en-US"/>
              </w:rPr>
            </w:pPr>
            <w:proofErr w:type="spellStart"/>
            <w:r>
              <w:rPr>
                <w:lang w:val="en-US"/>
              </w:rPr>
              <w:t>Diễn</w:t>
            </w:r>
            <w:proofErr w:type="spellEnd"/>
            <w:r>
              <w:rPr>
                <w:lang w:val="en-US"/>
              </w:rPr>
              <w:t xml:space="preserve"> </w:t>
            </w:r>
            <w:proofErr w:type="spellStart"/>
            <w:r>
              <w:rPr>
                <w:lang w:val="en-US"/>
              </w:rPr>
              <w:t>giải</w:t>
            </w:r>
            <w:proofErr w:type="spellEnd"/>
          </w:p>
        </w:tc>
      </w:tr>
      <w:tr w:rsidR="00EB3EA2" w14:paraId="21DD790C" w14:textId="77777777" w:rsidTr="00EA7A6A">
        <w:tc>
          <w:tcPr>
            <w:tcW w:w="2145" w:type="dxa"/>
            <w:vMerge w:val="restart"/>
          </w:tcPr>
          <w:p w14:paraId="19513953" w14:textId="3F627FA5" w:rsidR="00EB3EA2" w:rsidRPr="00255288" w:rsidRDefault="00EB3EA2" w:rsidP="001E7041">
            <w:pPr>
              <w:rPr>
                <w:lang w:val="en-US"/>
              </w:rPr>
            </w:pPr>
            <w:proofErr w:type="spellStart"/>
            <w:r>
              <w:rPr>
                <w:lang w:val="en-US"/>
              </w:rPr>
              <w:t>capNhatMonHoc</w:t>
            </w:r>
            <w:proofErr w:type="spellEnd"/>
          </w:p>
        </w:tc>
        <w:tc>
          <w:tcPr>
            <w:tcW w:w="1034" w:type="dxa"/>
            <w:vMerge w:val="restart"/>
          </w:tcPr>
          <w:p w14:paraId="5C10E4C4" w14:textId="18CCAF22" w:rsidR="00EB3EA2" w:rsidRPr="00255288" w:rsidRDefault="00EB3EA2" w:rsidP="001E7041">
            <w:pPr>
              <w:rPr>
                <w:lang w:val="en-US"/>
              </w:rPr>
            </w:pPr>
            <w:r>
              <w:rPr>
                <w:lang w:val="en-US"/>
              </w:rPr>
              <w:t>Public</w:t>
            </w:r>
          </w:p>
        </w:tc>
        <w:tc>
          <w:tcPr>
            <w:tcW w:w="4386" w:type="dxa"/>
            <w:gridSpan w:val="4"/>
          </w:tcPr>
          <w:p w14:paraId="3FA63AEB" w14:textId="224F55E7" w:rsidR="00EB3EA2" w:rsidRPr="00255288" w:rsidRDefault="00EB3EA2" w:rsidP="001E7041">
            <w:pPr>
              <w:rPr>
                <w:lang w:val="en-US"/>
              </w:rPr>
            </w:pPr>
            <w:proofErr w:type="spellStart"/>
            <w:r>
              <w:rPr>
                <w:lang w:val="en-US"/>
              </w:rPr>
              <w:t>Có</w:t>
            </w:r>
            <w:proofErr w:type="spellEnd"/>
            <w:r>
              <w:rPr>
                <w:lang w:val="en-US"/>
              </w:rPr>
              <w:t xml:space="preserve"> 2 </w:t>
            </w:r>
            <w:proofErr w:type="spellStart"/>
            <w:r>
              <w:rPr>
                <w:lang w:val="en-US"/>
              </w:rPr>
              <w:t>tham</w:t>
            </w:r>
            <w:proofErr w:type="spellEnd"/>
            <w:r>
              <w:rPr>
                <w:lang w:val="en-US"/>
              </w:rPr>
              <w:t xml:space="preserve"> </w:t>
            </w:r>
            <w:proofErr w:type="spellStart"/>
            <w:r>
              <w:rPr>
                <w:lang w:val="en-US"/>
              </w:rPr>
              <w:t>số</w:t>
            </w:r>
            <w:proofErr w:type="spellEnd"/>
          </w:p>
        </w:tc>
        <w:tc>
          <w:tcPr>
            <w:tcW w:w="1152" w:type="dxa"/>
            <w:vMerge w:val="restart"/>
          </w:tcPr>
          <w:p w14:paraId="672F14F9" w14:textId="60E07159" w:rsidR="00EB3EA2" w:rsidRPr="00EB3EA2" w:rsidRDefault="00EB3EA2" w:rsidP="001E7041">
            <w:pPr>
              <w:rPr>
                <w:lang w:val="en-US"/>
              </w:rPr>
            </w:pPr>
            <w:r>
              <w:rPr>
                <w:lang w:val="en-US"/>
              </w:rPr>
              <w:t>void</w:t>
            </w:r>
          </w:p>
        </w:tc>
        <w:tc>
          <w:tcPr>
            <w:tcW w:w="1022" w:type="dxa"/>
            <w:vMerge w:val="restart"/>
          </w:tcPr>
          <w:p w14:paraId="144478DD" w14:textId="693D10A4" w:rsidR="00EB3EA2" w:rsidRPr="00EB3EA2" w:rsidRDefault="00EB3EA2" w:rsidP="001E7041">
            <w:pPr>
              <w:rPr>
                <w:lang w:val="en-US"/>
              </w:rPr>
            </w:pP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môn</w:t>
            </w:r>
            <w:proofErr w:type="spellEnd"/>
            <w:r>
              <w:rPr>
                <w:lang w:val="en-US"/>
              </w:rPr>
              <w:t xml:space="preserve"> </w:t>
            </w:r>
            <w:proofErr w:type="spellStart"/>
            <w:r>
              <w:rPr>
                <w:lang w:val="en-US"/>
              </w:rPr>
              <w:t>học</w:t>
            </w:r>
            <w:proofErr w:type="spellEnd"/>
          </w:p>
        </w:tc>
      </w:tr>
      <w:tr w:rsidR="00EB3EA2" w14:paraId="148C8978" w14:textId="77777777" w:rsidTr="00EA7A6A">
        <w:tc>
          <w:tcPr>
            <w:tcW w:w="2145" w:type="dxa"/>
            <w:vMerge/>
          </w:tcPr>
          <w:p w14:paraId="7D05F690" w14:textId="77777777" w:rsidR="00EB3EA2" w:rsidRDefault="00EB3EA2" w:rsidP="001E7041">
            <w:pPr>
              <w:rPr>
                <w:lang w:val="en-US"/>
              </w:rPr>
            </w:pPr>
          </w:p>
        </w:tc>
        <w:tc>
          <w:tcPr>
            <w:tcW w:w="1034" w:type="dxa"/>
            <w:vMerge/>
          </w:tcPr>
          <w:p w14:paraId="68D0EF84" w14:textId="77777777" w:rsidR="00EB3EA2" w:rsidRDefault="00EB3EA2" w:rsidP="001E7041"/>
        </w:tc>
        <w:tc>
          <w:tcPr>
            <w:tcW w:w="1554" w:type="dxa"/>
          </w:tcPr>
          <w:p w14:paraId="328188E0" w14:textId="34983654" w:rsidR="00EB3EA2" w:rsidRPr="00255288" w:rsidRDefault="00EB3EA2" w:rsidP="001E7041">
            <w:pPr>
              <w:rPr>
                <w:lang w:val="en-US"/>
              </w:rPr>
            </w:pPr>
            <w:proofErr w:type="spellStart"/>
            <w:r>
              <w:rPr>
                <w:lang w:val="en-US"/>
              </w:rPr>
              <w:t>maMonHoc</w:t>
            </w:r>
            <w:proofErr w:type="spellEnd"/>
          </w:p>
        </w:tc>
        <w:tc>
          <w:tcPr>
            <w:tcW w:w="958" w:type="dxa"/>
          </w:tcPr>
          <w:p w14:paraId="2E6CBEC3" w14:textId="7E39CDDF" w:rsidR="00EB3EA2" w:rsidRPr="00255288" w:rsidRDefault="00EB3EA2" w:rsidP="001E7041">
            <w:pPr>
              <w:rPr>
                <w:lang w:val="en-US"/>
              </w:rPr>
            </w:pPr>
            <w:r>
              <w:rPr>
                <w:lang w:val="en-US"/>
              </w:rPr>
              <w:t>String</w:t>
            </w:r>
          </w:p>
        </w:tc>
        <w:tc>
          <w:tcPr>
            <w:tcW w:w="930" w:type="dxa"/>
          </w:tcPr>
          <w:p w14:paraId="1CDEF9F6" w14:textId="021B6B21" w:rsidR="00EB3EA2" w:rsidRPr="00255288" w:rsidRDefault="00EB3EA2" w:rsidP="001E7041">
            <w:pPr>
              <w:rPr>
                <w:lang w:val="en-US"/>
              </w:rPr>
            </w:pPr>
            <w:r>
              <w:rPr>
                <w:lang w:val="en-US"/>
              </w:rPr>
              <w:t>Null</w:t>
            </w:r>
          </w:p>
        </w:tc>
        <w:tc>
          <w:tcPr>
            <w:tcW w:w="944" w:type="dxa"/>
          </w:tcPr>
          <w:p w14:paraId="312811E8" w14:textId="1337F47A" w:rsidR="00EB3EA2" w:rsidRPr="00255288" w:rsidRDefault="00EB3EA2" w:rsidP="001E7041">
            <w:pPr>
              <w:rPr>
                <w:lang w:val="en-US"/>
              </w:rPr>
            </w:pPr>
            <w:r>
              <w:rPr>
                <w:lang w:val="en-US"/>
              </w:rPr>
              <w:t>10</w:t>
            </w:r>
          </w:p>
        </w:tc>
        <w:tc>
          <w:tcPr>
            <w:tcW w:w="1152" w:type="dxa"/>
            <w:vMerge/>
          </w:tcPr>
          <w:p w14:paraId="6943CC51" w14:textId="77777777" w:rsidR="00EB3EA2" w:rsidRDefault="00EB3EA2" w:rsidP="001E7041"/>
        </w:tc>
        <w:tc>
          <w:tcPr>
            <w:tcW w:w="1022" w:type="dxa"/>
            <w:vMerge/>
          </w:tcPr>
          <w:p w14:paraId="690233DD" w14:textId="77777777" w:rsidR="00EB3EA2" w:rsidRDefault="00EB3EA2" w:rsidP="001E7041"/>
        </w:tc>
      </w:tr>
      <w:tr w:rsidR="00EB3EA2" w14:paraId="51D6B91F" w14:textId="77777777" w:rsidTr="00EA7A6A">
        <w:tc>
          <w:tcPr>
            <w:tcW w:w="2145" w:type="dxa"/>
            <w:vMerge/>
          </w:tcPr>
          <w:p w14:paraId="4C1534AE" w14:textId="77777777" w:rsidR="00EB3EA2" w:rsidRDefault="00EB3EA2" w:rsidP="001E7041">
            <w:pPr>
              <w:rPr>
                <w:lang w:val="en-US"/>
              </w:rPr>
            </w:pPr>
          </w:p>
        </w:tc>
        <w:tc>
          <w:tcPr>
            <w:tcW w:w="1034" w:type="dxa"/>
            <w:vMerge/>
          </w:tcPr>
          <w:p w14:paraId="6492D5D8" w14:textId="77777777" w:rsidR="00EB3EA2" w:rsidRDefault="00EB3EA2" w:rsidP="001E7041"/>
        </w:tc>
        <w:tc>
          <w:tcPr>
            <w:tcW w:w="1554" w:type="dxa"/>
          </w:tcPr>
          <w:p w14:paraId="7022A91D" w14:textId="00A4A2D7" w:rsidR="00EB3EA2" w:rsidRPr="00EB3EA2" w:rsidRDefault="00EB3EA2" w:rsidP="001E7041">
            <w:pPr>
              <w:rPr>
                <w:lang w:val="en-US"/>
              </w:rPr>
            </w:pPr>
            <w:proofErr w:type="spellStart"/>
            <w:r>
              <w:rPr>
                <w:lang w:val="en-US"/>
              </w:rPr>
              <w:t>tenMonHoc</w:t>
            </w:r>
            <w:proofErr w:type="spellEnd"/>
          </w:p>
        </w:tc>
        <w:tc>
          <w:tcPr>
            <w:tcW w:w="958" w:type="dxa"/>
          </w:tcPr>
          <w:p w14:paraId="7CBEC214" w14:textId="5CA86F54" w:rsidR="00EB3EA2" w:rsidRPr="00EB3EA2" w:rsidRDefault="00EB3EA2" w:rsidP="001E7041">
            <w:pPr>
              <w:rPr>
                <w:lang w:val="en-US"/>
              </w:rPr>
            </w:pPr>
            <w:r>
              <w:rPr>
                <w:lang w:val="en-US"/>
              </w:rPr>
              <w:t>String</w:t>
            </w:r>
          </w:p>
        </w:tc>
        <w:tc>
          <w:tcPr>
            <w:tcW w:w="930" w:type="dxa"/>
          </w:tcPr>
          <w:p w14:paraId="3D2885E8" w14:textId="71237668" w:rsidR="00EB3EA2" w:rsidRPr="00EB3EA2" w:rsidRDefault="00EB3EA2" w:rsidP="001E7041">
            <w:pPr>
              <w:rPr>
                <w:lang w:val="en-US"/>
              </w:rPr>
            </w:pPr>
            <w:r>
              <w:rPr>
                <w:lang w:val="en-US"/>
              </w:rPr>
              <w:t>Null</w:t>
            </w:r>
          </w:p>
        </w:tc>
        <w:tc>
          <w:tcPr>
            <w:tcW w:w="944" w:type="dxa"/>
          </w:tcPr>
          <w:p w14:paraId="56A5ECDF" w14:textId="2AFECDE9" w:rsidR="00EB3EA2" w:rsidRPr="00EB3EA2" w:rsidRDefault="00EB3EA2" w:rsidP="001E7041">
            <w:pPr>
              <w:rPr>
                <w:lang w:val="en-US"/>
              </w:rPr>
            </w:pPr>
            <w:r>
              <w:rPr>
                <w:lang w:val="en-US"/>
              </w:rPr>
              <w:t>10</w:t>
            </w:r>
          </w:p>
        </w:tc>
        <w:tc>
          <w:tcPr>
            <w:tcW w:w="1152" w:type="dxa"/>
            <w:vMerge/>
          </w:tcPr>
          <w:p w14:paraId="367D0DD0" w14:textId="77777777" w:rsidR="00EB3EA2" w:rsidRDefault="00EB3EA2" w:rsidP="001E7041"/>
        </w:tc>
        <w:tc>
          <w:tcPr>
            <w:tcW w:w="1022" w:type="dxa"/>
            <w:vMerge/>
          </w:tcPr>
          <w:p w14:paraId="7687C67E" w14:textId="77777777" w:rsidR="00EB3EA2" w:rsidRDefault="00EB3EA2" w:rsidP="001E7041"/>
        </w:tc>
      </w:tr>
    </w:tbl>
    <w:p w14:paraId="790F467B" w14:textId="77777777" w:rsidR="00255288" w:rsidRPr="00255288" w:rsidRDefault="00255288" w:rsidP="00255288"/>
    <w:p w14:paraId="32D7181A" w14:textId="15DCDD6A" w:rsidR="00013F0D" w:rsidRPr="001E57AD" w:rsidRDefault="00E952C3">
      <w:pPr>
        <w:pStyle w:val="Heading3"/>
      </w:pPr>
      <w:bookmarkStart w:id="339" w:name="_pcdhp1jilti0" w:colFirst="0" w:colLast="0"/>
      <w:bookmarkStart w:id="340" w:name="_Toc119444982"/>
      <w:bookmarkEnd w:id="339"/>
      <w:r w:rsidRPr="001E57AD">
        <w:t>Lớp LopHoc</w:t>
      </w:r>
      <w:bookmarkEnd w:id="340"/>
    </w:p>
    <w:p w14:paraId="0E6F46FC" w14:textId="469F01C4" w:rsidR="00013F0D" w:rsidRDefault="00E952C3">
      <w:pPr>
        <w:pStyle w:val="Heading4"/>
      </w:pPr>
      <w:bookmarkStart w:id="341" w:name="_yqm4ntawl4pd" w:colFirst="0" w:colLast="0"/>
      <w:bookmarkEnd w:id="341"/>
      <w:r w:rsidRPr="001E57AD">
        <w:t>Mô tả thuộc tính lớp LopHoc</w:t>
      </w:r>
      <w:bookmarkStart w:id="342" w:name="_hrshfnoq07fc" w:colFirst="0" w:colLast="0"/>
      <w:bookmarkEnd w:id="342"/>
    </w:p>
    <w:p w14:paraId="5D138ED9" w14:textId="77777777" w:rsidR="00EB3EA2" w:rsidRPr="00EB3EA2" w:rsidRDefault="00EB3EA2" w:rsidP="00EB3EA2"/>
    <w:p w14:paraId="2553D94B" w14:textId="7CFEF8B3" w:rsidR="00EA7A6A" w:rsidRDefault="00EA7A6A" w:rsidP="00BE4F8B">
      <w:pPr>
        <w:pStyle w:val="Caption"/>
      </w:pPr>
      <w:bookmarkStart w:id="343" w:name="_Toc119445065"/>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3</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8</w:t>
      </w:r>
      <w:r w:rsidR="005018C1">
        <w:rPr>
          <w:noProof/>
        </w:rPr>
        <w:fldChar w:fldCharType="end"/>
      </w:r>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LopHoc</w:t>
      </w:r>
      <w:bookmarkEnd w:id="343"/>
      <w:proofErr w:type="spellEnd"/>
    </w:p>
    <w:tbl>
      <w:tblPr>
        <w:tblStyle w:val="TableGrid"/>
        <w:tblW w:w="0" w:type="auto"/>
        <w:tblLook w:val="04A0" w:firstRow="1" w:lastRow="0" w:firstColumn="1" w:lastColumn="0" w:noHBand="0" w:noVBand="1"/>
      </w:tblPr>
      <w:tblGrid>
        <w:gridCol w:w="2161"/>
        <w:gridCol w:w="1136"/>
        <w:gridCol w:w="1102"/>
        <w:gridCol w:w="1080"/>
        <w:gridCol w:w="1087"/>
        <w:gridCol w:w="683"/>
        <w:gridCol w:w="815"/>
        <w:gridCol w:w="1675"/>
      </w:tblGrid>
      <w:tr w:rsidR="00EB3EA2" w:rsidRPr="00255288" w14:paraId="318DD1A8" w14:textId="77777777" w:rsidTr="00EA7A6A">
        <w:tc>
          <w:tcPr>
            <w:tcW w:w="2161" w:type="dxa"/>
          </w:tcPr>
          <w:p w14:paraId="1D8E897D" w14:textId="77777777" w:rsidR="00EB3EA2" w:rsidRPr="00255288" w:rsidRDefault="00EB3EA2" w:rsidP="001E7041">
            <w:pPr>
              <w:rPr>
                <w:lang w:val="en-US"/>
              </w:rPr>
            </w:pPr>
            <w:proofErr w:type="spellStart"/>
            <w:r>
              <w:rPr>
                <w:lang w:val="en-US"/>
              </w:rPr>
              <w:t>Tên</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p>
        </w:tc>
        <w:tc>
          <w:tcPr>
            <w:tcW w:w="1136" w:type="dxa"/>
          </w:tcPr>
          <w:p w14:paraId="003D5442" w14:textId="77777777" w:rsidR="00EB3EA2" w:rsidRPr="00255288" w:rsidRDefault="00EB3EA2" w:rsidP="001E7041">
            <w:pPr>
              <w:rPr>
                <w:lang w:val="en-US"/>
              </w:rPr>
            </w:pPr>
            <w:proofErr w:type="spellStart"/>
            <w:r>
              <w:rPr>
                <w:lang w:val="en-US"/>
              </w:rPr>
              <w:t>Kiểu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p>
        </w:tc>
        <w:tc>
          <w:tcPr>
            <w:tcW w:w="1102" w:type="dxa"/>
          </w:tcPr>
          <w:p w14:paraId="4BD62544" w14:textId="77777777" w:rsidR="00EB3EA2" w:rsidRPr="00255288" w:rsidRDefault="00EB3EA2" w:rsidP="001E7041">
            <w:pPr>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1080" w:type="dxa"/>
          </w:tcPr>
          <w:p w14:paraId="716091DF" w14:textId="77777777" w:rsidR="00EB3EA2" w:rsidRPr="00255288" w:rsidRDefault="00EB3EA2" w:rsidP="001E7041">
            <w:pPr>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mặc</w:t>
            </w:r>
            <w:proofErr w:type="spellEnd"/>
            <w:r>
              <w:rPr>
                <w:lang w:val="en-US"/>
              </w:rPr>
              <w:t xml:space="preserve"> </w:t>
            </w:r>
            <w:proofErr w:type="spellStart"/>
            <w:r>
              <w:rPr>
                <w:lang w:val="en-US"/>
              </w:rPr>
              <w:t>nhiên</w:t>
            </w:r>
            <w:proofErr w:type="spellEnd"/>
          </w:p>
        </w:tc>
        <w:tc>
          <w:tcPr>
            <w:tcW w:w="1087" w:type="dxa"/>
          </w:tcPr>
          <w:p w14:paraId="20C8FD04" w14:textId="77777777" w:rsidR="00EB3EA2" w:rsidRPr="00255288" w:rsidRDefault="00EB3EA2" w:rsidP="001E7041">
            <w:pPr>
              <w:rPr>
                <w:lang w:val="en-US"/>
              </w:rPr>
            </w:pPr>
            <w:proofErr w:type="spellStart"/>
            <w:r>
              <w:rPr>
                <w:lang w:val="en-US"/>
              </w:rPr>
              <w:t>Kích</w:t>
            </w:r>
            <w:proofErr w:type="spellEnd"/>
            <w:r>
              <w:rPr>
                <w:lang w:val="en-US"/>
              </w:rPr>
              <w:t xml:space="preserve"> </w:t>
            </w:r>
            <w:proofErr w:type="spellStart"/>
            <w:r>
              <w:rPr>
                <w:lang w:val="en-US"/>
              </w:rPr>
              <w:t>thước</w:t>
            </w:r>
            <w:proofErr w:type="spellEnd"/>
          </w:p>
        </w:tc>
        <w:tc>
          <w:tcPr>
            <w:tcW w:w="683" w:type="dxa"/>
          </w:tcPr>
          <w:p w14:paraId="599F5699" w14:textId="77777777" w:rsidR="00EB3EA2" w:rsidRPr="00255288" w:rsidRDefault="00EB3EA2" w:rsidP="001E7041">
            <w:pPr>
              <w:rPr>
                <w:lang w:val="en-US"/>
              </w:rPr>
            </w:pPr>
            <w:r>
              <w:rPr>
                <w:lang w:val="en-US"/>
              </w:rPr>
              <w:t>Min</w:t>
            </w:r>
          </w:p>
        </w:tc>
        <w:tc>
          <w:tcPr>
            <w:tcW w:w="815" w:type="dxa"/>
          </w:tcPr>
          <w:p w14:paraId="50CA04BF" w14:textId="77777777" w:rsidR="00EB3EA2" w:rsidRPr="00255288" w:rsidRDefault="00EB3EA2" w:rsidP="001E7041">
            <w:pPr>
              <w:rPr>
                <w:lang w:val="en-US"/>
              </w:rPr>
            </w:pPr>
            <w:r>
              <w:rPr>
                <w:lang w:val="en-US"/>
              </w:rPr>
              <w:t>Max</w:t>
            </w:r>
          </w:p>
        </w:tc>
        <w:tc>
          <w:tcPr>
            <w:tcW w:w="1675" w:type="dxa"/>
          </w:tcPr>
          <w:p w14:paraId="7124F311" w14:textId="77777777" w:rsidR="00EB3EA2" w:rsidRPr="00255288" w:rsidRDefault="00EB3EA2" w:rsidP="001E7041">
            <w:pPr>
              <w:rPr>
                <w:lang w:val="en-US"/>
              </w:rPr>
            </w:pPr>
            <w:proofErr w:type="spellStart"/>
            <w:r>
              <w:rPr>
                <w:lang w:val="en-US"/>
              </w:rPr>
              <w:t>Diễn</w:t>
            </w:r>
            <w:proofErr w:type="spellEnd"/>
            <w:r>
              <w:rPr>
                <w:lang w:val="en-US"/>
              </w:rPr>
              <w:t xml:space="preserve"> </w:t>
            </w:r>
            <w:proofErr w:type="spellStart"/>
            <w:r>
              <w:rPr>
                <w:lang w:val="en-US"/>
              </w:rPr>
              <w:t>giải</w:t>
            </w:r>
            <w:proofErr w:type="spellEnd"/>
          </w:p>
        </w:tc>
      </w:tr>
      <w:tr w:rsidR="00EB3EA2" w:rsidRPr="00255288" w14:paraId="71A692FF" w14:textId="77777777" w:rsidTr="00EA7A6A">
        <w:tc>
          <w:tcPr>
            <w:tcW w:w="2161" w:type="dxa"/>
          </w:tcPr>
          <w:p w14:paraId="54216F89" w14:textId="7780E1D5" w:rsidR="00EB3EA2" w:rsidRDefault="00EB3EA2" w:rsidP="001E7041">
            <w:pPr>
              <w:rPr>
                <w:lang w:val="en-US"/>
              </w:rPr>
            </w:pPr>
            <w:proofErr w:type="spellStart"/>
            <w:r>
              <w:rPr>
                <w:lang w:val="en-US"/>
              </w:rPr>
              <w:t>maLopHoc</w:t>
            </w:r>
            <w:proofErr w:type="spellEnd"/>
          </w:p>
        </w:tc>
        <w:tc>
          <w:tcPr>
            <w:tcW w:w="1136" w:type="dxa"/>
          </w:tcPr>
          <w:p w14:paraId="21C0CF0F" w14:textId="7A786938" w:rsidR="00EB3EA2" w:rsidRDefault="00EB3EA2" w:rsidP="001E7041">
            <w:pPr>
              <w:rPr>
                <w:lang w:val="en-US"/>
              </w:rPr>
            </w:pPr>
            <w:r>
              <w:rPr>
                <w:lang w:val="en-US"/>
              </w:rPr>
              <w:t>private</w:t>
            </w:r>
          </w:p>
        </w:tc>
        <w:tc>
          <w:tcPr>
            <w:tcW w:w="1102" w:type="dxa"/>
          </w:tcPr>
          <w:p w14:paraId="7CD448B0" w14:textId="515B4641" w:rsidR="00EB3EA2" w:rsidRDefault="00EB3EA2" w:rsidP="001E7041">
            <w:pPr>
              <w:rPr>
                <w:lang w:val="en-US"/>
              </w:rPr>
            </w:pPr>
            <w:r>
              <w:rPr>
                <w:lang w:val="en-US"/>
              </w:rPr>
              <w:t>String</w:t>
            </w:r>
          </w:p>
        </w:tc>
        <w:tc>
          <w:tcPr>
            <w:tcW w:w="1080" w:type="dxa"/>
          </w:tcPr>
          <w:p w14:paraId="76F58AC2" w14:textId="344F3E1E" w:rsidR="00EB3EA2" w:rsidRDefault="00EB3EA2" w:rsidP="001E7041">
            <w:pPr>
              <w:rPr>
                <w:lang w:val="en-US"/>
              </w:rPr>
            </w:pPr>
            <w:r>
              <w:rPr>
                <w:lang w:val="en-US"/>
              </w:rPr>
              <w:t>Null</w:t>
            </w:r>
          </w:p>
        </w:tc>
        <w:tc>
          <w:tcPr>
            <w:tcW w:w="1087" w:type="dxa"/>
          </w:tcPr>
          <w:p w14:paraId="44D93A60" w14:textId="7D5519C6" w:rsidR="00EB3EA2" w:rsidRDefault="00EB3EA2" w:rsidP="001E7041">
            <w:pPr>
              <w:rPr>
                <w:lang w:val="en-US"/>
              </w:rPr>
            </w:pPr>
            <w:r>
              <w:rPr>
                <w:lang w:val="en-US"/>
              </w:rPr>
              <w:t>10</w:t>
            </w:r>
          </w:p>
        </w:tc>
        <w:tc>
          <w:tcPr>
            <w:tcW w:w="683" w:type="dxa"/>
          </w:tcPr>
          <w:p w14:paraId="5CA13F21" w14:textId="77777777" w:rsidR="00EB3EA2" w:rsidRDefault="00EB3EA2" w:rsidP="001E7041">
            <w:pPr>
              <w:rPr>
                <w:lang w:val="en-US"/>
              </w:rPr>
            </w:pPr>
          </w:p>
        </w:tc>
        <w:tc>
          <w:tcPr>
            <w:tcW w:w="815" w:type="dxa"/>
          </w:tcPr>
          <w:p w14:paraId="30FFAF0E" w14:textId="77777777" w:rsidR="00EB3EA2" w:rsidRDefault="00EB3EA2" w:rsidP="001E7041">
            <w:pPr>
              <w:rPr>
                <w:lang w:val="en-US"/>
              </w:rPr>
            </w:pPr>
          </w:p>
        </w:tc>
        <w:tc>
          <w:tcPr>
            <w:tcW w:w="1675" w:type="dxa"/>
          </w:tcPr>
          <w:p w14:paraId="5BEB6C4C" w14:textId="51702FD6" w:rsidR="00EB3EA2" w:rsidRDefault="00EB3EA2" w:rsidP="001E7041">
            <w:pPr>
              <w:rPr>
                <w:lang w:val="en-US"/>
              </w:rPr>
            </w:pPr>
            <w:proofErr w:type="spellStart"/>
            <w:r>
              <w:rPr>
                <w:lang w:val="en-US"/>
              </w:rPr>
              <w:t>Mã</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học</w:t>
            </w:r>
            <w:proofErr w:type="spellEnd"/>
          </w:p>
        </w:tc>
      </w:tr>
      <w:tr w:rsidR="00EB3EA2" w:rsidRPr="00255288" w14:paraId="27EE6039" w14:textId="77777777" w:rsidTr="00EA7A6A">
        <w:tc>
          <w:tcPr>
            <w:tcW w:w="2161" w:type="dxa"/>
          </w:tcPr>
          <w:p w14:paraId="3E83F12C" w14:textId="51629ED1" w:rsidR="00EB3EA2" w:rsidRDefault="00EB3EA2" w:rsidP="001E7041">
            <w:pPr>
              <w:rPr>
                <w:lang w:val="en-US"/>
              </w:rPr>
            </w:pPr>
            <w:proofErr w:type="spellStart"/>
            <w:r>
              <w:rPr>
                <w:lang w:val="en-US"/>
              </w:rPr>
              <w:t>thongTinLopHoc</w:t>
            </w:r>
            <w:proofErr w:type="spellEnd"/>
          </w:p>
        </w:tc>
        <w:tc>
          <w:tcPr>
            <w:tcW w:w="1136" w:type="dxa"/>
          </w:tcPr>
          <w:p w14:paraId="66C7F455" w14:textId="386F3454" w:rsidR="00EB3EA2" w:rsidRDefault="00EB3EA2" w:rsidP="001E7041">
            <w:pPr>
              <w:rPr>
                <w:lang w:val="en-US"/>
              </w:rPr>
            </w:pPr>
            <w:r>
              <w:rPr>
                <w:lang w:val="en-US"/>
              </w:rPr>
              <w:t>private</w:t>
            </w:r>
          </w:p>
        </w:tc>
        <w:tc>
          <w:tcPr>
            <w:tcW w:w="1102" w:type="dxa"/>
          </w:tcPr>
          <w:p w14:paraId="1FF5486F" w14:textId="13FC5EC6" w:rsidR="00EB3EA2" w:rsidRDefault="00EB3EA2" w:rsidP="001E7041">
            <w:pPr>
              <w:rPr>
                <w:lang w:val="en-US"/>
              </w:rPr>
            </w:pPr>
            <w:r>
              <w:rPr>
                <w:lang w:val="en-US"/>
              </w:rPr>
              <w:t>String</w:t>
            </w:r>
          </w:p>
        </w:tc>
        <w:tc>
          <w:tcPr>
            <w:tcW w:w="1080" w:type="dxa"/>
          </w:tcPr>
          <w:p w14:paraId="1FE87EDA" w14:textId="0BC22F2E" w:rsidR="00EB3EA2" w:rsidRDefault="00EB3EA2" w:rsidP="001E7041">
            <w:pPr>
              <w:rPr>
                <w:lang w:val="en-US"/>
              </w:rPr>
            </w:pPr>
            <w:r>
              <w:rPr>
                <w:lang w:val="en-US"/>
              </w:rPr>
              <w:t>Null</w:t>
            </w:r>
          </w:p>
        </w:tc>
        <w:tc>
          <w:tcPr>
            <w:tcW w:w="1087" w:type="dxa"/>
          </w:tcPr>
          <w:p w14:paraId="35573156" w14:textId="0F8749C1" w:rsidR="00EB3EA2" w:rsidRDefault="00EB3EA2" w:rsidP="001E7041">
            <w:pPr>
              <w:rPr>
                <w:lang w:val="en-US"/>
              </w:rPr>
            </w:pPr>
            <w:r>
              <w:rPr>
                <w:lang w:val="en-US"/>
              </w:rPr>
              <w:t>50</w:t>
            </w:r>
          </w:p>
        </w:tc>
        <w:tc>
          <w:tcPr>
            <w:tcW w:w="683" w:type="dxa"/>
          </w:tcPr>
          <w:p w14:paraId="6D0C764C" w14:textId="77777777" w:rsidR="00EB3EA2" w:rsidRDefault="00EB3EA2" w:rsidP="001E7041">
            <w:pPr>
              <w:rPr>
                <w:lang w:val="en-US"/>
              </w:rPr>
            </w:pPr>
          </w:p>
        </w:tc>
        <w:tc>
          <w:tcPr>
            <w:tcW w:w="815" w:type="dxa"/>
          </w:tcPr>
          <w:p w14:paraId="12233B72" w14:textId="77777777" w:rsidR="00EB3EA2" w:rsidRDefault="00EB3EA2" w:rsidP="001E7041">
            <w:pPr>
              <w:rPr>
                <w:lang w:val="en-US"/>
              </w:rPr>
            </w:pPr>
          </w:p>
        </w:tc>
        <w:tc>
          <w:tcPr>
            <w:tcW w:w="1675" w:type="dxa"/>
          </w:tcPr>
          <w:p w14:paraId="6CAC4560" w14:textId="4F9F5DD5" w:rsidR="00EB3EA2" w:rsidRDefault="00EB3EA2" w:rsidP="001E7041">
            <w:pPr>
              <w:rPr>
                <w:lang w:val="en-US"/>
              </w:rPr>
            </w:pPr>
            <w:proofErr w:type="spellStart"/>
            <w:r>
              <w:rPr>
                <w:lang w:val="en-US"/>
              </w:rPr>
              <w:t>Thông</w:t>
            </w:r>
            <w:proofErr w:type="spellEnd"/>
            <w:r>
              <w:rPr>
                <w:lang w:val="en-US"/>
              </w:rPr>
              <w:t xml:space="preserve"> tin </w:t>
            </w:r>
            <w:proofErr w:type="spellStart"/>
            <w:r>
              <w:rPr>
                <w:lang w:val="en-US"/>
              </w:rPr>
              <w:t>lớp</w:t>
            </w:r>
            <w:proofErr w:type="spellEnd"/>
            <w:r>
              <w:rPr>
                <w:lang w:val="en-US"/>
              </w:rPr>
              <w:t xml:space="preserve"> </w:t>
            </w:r>
            <w:proofErr w:type="spellStart"/>
            <w:r>
              <w:rPr>
                <w:lang w:val="en-US"/>
              </w:rPr>
              <w:t>học</w:t>
            </w:r>
            <w:proofErr w:type="spellEnd"/>
          </w:p>
        </w:tc>
      </w:tr>
    </w:tbl>
    <w:p w14:paraId="15E5ADEF" w14:textId="4A29E197" w:rsidR="00EB3EA2" w:rsidRPr="00EB3EA2" w:rsidRDefault="00EB3EA2" w:rsidP="00EB3EA2"/>
    <w:p w14:paraId="5E02D849" w14:textId="51F16E7C" w:rsidR="00013F0D" w:rsidRDefault="00E952C3">
      <w:pPr>
        <w:pStyle w:val="Heading4"/>
      </w:pPr>
      <w:bookmarkStart w:id="344" w:name="_ax7s4tnudckk" w:colFirst="0" w:colLast="0"/>
      <w:bookmarkEnd w:id="344"/>
      <w:r w:rsidRPr="001E57AD">
        <w:t>Mô tả phương thức lớp LopHoc</w:t>
      </w:r>
    </w:p>
    <w:p w14:paraId="7483A921" w14:textId="556EA48A" w:rsidR="00EA7A6A" w:rsidRDefault="00EA7A6A" w:rsidP="00BE4F8B">
      <w:pPr>
        <w:pStyle w:val="Caption"/>
      </w:pPr>
      <w:bookmarkStart w:id="345" w:name="_Toc119445066"/>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3</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9</w:t>
      </w:r>
      <w:r w:rsidR="005018C1">
        <w:rPr>
          <w:noProof/>
        </w:rPr>
        <w:fldChar w:fldCharType="end"/>
      </w:r>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LopHoc</w:t>
      </w:r>
      <w:bookmarkEnd w:id="345"/>
      <w:proofErr w:type="spellEnd"/>
    </w:p>
    <w:tbl>
      <w:tblPr>
        <w:tblStyle w:val="TableGrid"/>
        <w:tblW w:w="0" w:type="auto"/>
        <w:tblLook w:val="04A0" w:firstRow="1" w:lastRow="0" w:firstColumn="1" w:lastColumn="0" w:noHBand="0" w:noVBand="1"/>
      </w:tblPr>
      <w:tblGrid>
        <w:gridCol w:w="2126"/>
        <w:gridCol w:w="972"/>
        <w:gridCol w:w="1883"/>
        <w:gridCol w:w="907"/>
        <w:gridCol w:w="907"/>
        <w:gridCol w:w="923"/>
        <w:gridCol w:w="1119"/>
        <w:gridCol w:w="902"/>
      </w:tblGrid>
      <w:tr w:rsidR="00EB3EA2" w:rsidRPr="00002FC4" w14:paraId="1C16BDC1" w14:textId="77777777" w:rsidTr="00EA7A6A">
        <w:tc>
          <w:tcPr>
            <w:tcW w:w="2126" w:type="dxa"/>
          </w:tcPr>
          <w:p w14:paraId="0E4992D8" w14:textId="77777777" w:rsidR="00EB3EA2" w:rsidRPr="00002FC4" w:rsidRDefault="00EB3EA2" w:rsidP="001E7041">
            <w:pPr>
              <w:rPr>
                <w:lang w:val="en-US"/>
              </w:rPr>
            </w:pPr>
            <w:proofErr w:type="spellStart"/>
            <w:r>
              <w:rPr>
                <w:lang w:val="en-US"/>
              </w:rPr>
              <w:t>Tên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p>
        </w:tc>
        <w:tc>
          <w:tcPr>
            <w:tcW w:w="972" w:type="dxa"/>
          </w:tcPr>
          <w:p w14:paraId="37933413" w14:textId="77777777" w:rsidR="00EB3EA2" w:rsidRPr="00002FC4" w:rsidRDefault="00EB3EA2" w:rsidP="001E7041">
            <w:pPr>
              <w:rPr>
                <w:lang w:val="en-US"/>
              </w:rPr>
            </w:pPr>
            <w:proofErr w:type="spellStart"/>
            <w:r>
              <w:rPr>
                <w:lang w:val="en-US"/>
              </w:rPr>
              <w:t>Kiểu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p>
        </w:tc>
        <w:tc>
          <w:tcPr>
            <w:tcW w:w="1883" w:type="dxa"/>
          </w:tcPr>
          <w:p w14:paraId="25418672" w14:textId="77777777" w:rsidR="00EB3EA2" w:rsidRPr="00002FC4" w:rsidRDefault="00EB3EA2" w:rsidP="001E7041">
            <w:pPr>
              <w:rPr>
                <w:lang w:val="en-US"/>
              </w:rPr>
            </w:pP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p>
        </w:tc>
        <w:tc>
          <w:tcPr>
            <w:tcW w:w="907" w:type="dxa"/>
          </w:tcPr>
          <w:p w14:paraId="5DCF94C9" w14:textId="77777777" w:rsidR="00EB3EA2" w:rsidRPr="00002FC4" w:rsidRDefault="00EB3EA2" w:rsidP="001E7041">
            <w:pPr>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907" w:type="dxa"/>
          </w:tcPr>
          <w:p w14:paraId="7F8BC6E5" w14:textId="77777777" w:rsidR="00EB3EA2" w:rsidRPr="00002FC4" w:rsidRDefault="00EB3EA2" w:rsidP="001E7041">
            <w:pPr>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mặc</w:t>
            </w:r>
            <w:proofErr w:type="spellEnd"/>
            <w:r>
              <w:rPr>
                <w:lang w:val="en-US"/>
              </w:rPr>
              <w:t xml:space="preserve"> </w:t>
            </w:r>
            <w:proofErr w:type="spellStart"/>
            <w:r>
              <w:rPr>
                <w:lang w:val="en-US"/>
              </w:rPr>
              <w:t>nhiên</w:t>
            </w:r>
            <w:proofErr w:type="spellEnd"/>
          </w:p>
        </w:tc>
        <w:tc>
          <w:tcPr>
            <w:tcW w:w="923" w:type="dxa"/>
          </w:tcPr>
          <w:p w14:paraId="305A4444" w14:textId="77777777" w:rsidR="00EB3EA2" w:rsidRPr="00002FC4" w:rsidRDefault="00EB3EA2" w:rsidP="001E7041">
            <w:pPr>
              <w:rPr>
                <w:lang w:val="en-US"/>
              </w:rPr>
            </w:pPr>
            <w:proofErr w:type="spellStart"/>
            <w:r>
              <w:rPr>
                <w:lang w:val="en-US"/>
              </w:rPr>
              <w:t>Kích</w:t>
            </w:r>
            <w:proofErr w:type="spellEnd"/>
            <w:r>
              <w:rPr>
                <w:lang w:val="en-US"/>
              </w:rPr>
              <w:t xml:space="preserve"> </w:t>
            </w:r>
            <w:proofErr w:type="spellStart"/>
            <w:r>
              <w:rPr>
                <w:lang w:val="en-US"/>
              </w:rPr>
              <w:t>thước</w:t>
            </w:r>
            <w:proofErr w:type="spellEnd"/>
          </w:p>
        </w:tc>
        <w:tc>
          <w:tcPr>
            <w:tcW w:w="1119" w:type="dxa"/>
          </w:tcPr>
          <w:p w14:paraId="11F9AEF6" w14:textId="77777777" w:rsidR="00EB3EA2" w:rsidRPr="00002FC4" w:rsidRDefault="00EB3EA2" w:rsidP="001E7041">
            <w:pPr>
              <w:rPr>
                <w:lang w:val="en-US"/>
              </w:rPr>
            </w:pPr>
            <w:proofErr w:type="spellStart"/>
            <w:r>
              <w:rPr>
                <w:lang w:val="en-US"/>
              </w:rPr>
              <w:t>Kiểu</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p>
        </w:tc>
        <w:tc>
          <w:tcPr>
            <w:tcW w:w="902" w:type="dxa"/>
          </w:tcPr>
          <w:p w14:paraId="32B9C712" w14:textId="77777777" w:rsidR="00EB3EA2" w:rsidRPr="00002FC4" w:rsidRDefault="00EB3EA2" w:rsidP="001E7041">
            <w:pPr>
              <w:rPr>
                <w:lang w:val="en-US"/>
              </w:rPr>
            </w:pPr>
            <w:proofErr w:type="spellStart"/>
            <w:r>
              <w:rPr>
                <w:lang w:val="en-US"/>
              </w:rPr>
              <w:t>Diễn</w:t>
            </w:r>
            <w:proofErr w:type="spellEnd"/>
            <w:r>
              <w:rPr>
                <w:lang w:val="en-US"/>
              </w:rPr>
              <w:t xml:space="preserve"> </w:t>
            </w:r>
            <w:proofErr w:type="spellStart"/>
            <w:r>
              <w:rPr>
                <w:lang w:val="en-US"/>
              </w:rPr>
              <w:t>giải</w:t>
            </w:r>
            <w:proofErr w:type="spellEnd"/>
          </w:p>
        </w:tc>
      </w:tr>
      <w:tr w:rsidR="00EB3EA2" w:rsidRPr="00002FC4" w14:paraId="0BE42D33" w14:textId="77777777" w:rsidTr="00EA7A6A">
        <w:tc>
          <w:tcPr>
            <w:tcW w:w="2126" w:type="dxa"/>
          </w:tcPr>
          <w:p w14:paraId="6F9A490A" w14:textId="1BDBEC4E" w:rsidR="00EB3EA2" w:rsidRPr="00EB3EA2" w:rsidRDefault="00EB3EA2" w:rsidP="001E7041">
            <w:pPr>
              <w:rPr>
                <w:sz w:val="24"/>
                <w:szCs w:val="24"/>
                <w:lang w:val="en-US"/>
              </w:rPr>
            </w:pPr>
            <w:proofErr w:type="spellStart"/>
            <w:r w:rsidRPr="00EB3EA2">
              <w:rPr>
                <w:sz w:val="24"/>
                <w:szCs w:val="24"/>
                <w:lang w:val="en-US"/>
              </w:rPr>
              <w:lastRenderedPageBreak/>
              <w:t>capNhatTTLopHoc</w:t>
            </w:r>
            <w:proofErr w:type="spellEnd"/>
          </w:p>
        </w:tc>
        <w:tc>
          <w:tcPr>
            <w:tcW w:w="972" w:type="dxa"/>
          </w:tcPr>
          <w:p w14:paraId="0CF0EB37" w14:textId="02F3A238" w:rsidR="00EB3EA2" w:rsidRPr="00EB3EA2" w:rsidRDefault="00EB3EA2" w:rsidP="001E7041">
            <w:pPr>
              <w:rPr>
                <w:sz w:val="24"/>
                <w:szCs w:val="24"/>
                <w:lang w:val="en-US"/>
              </w:rPr>
            </w:pPr>
            <w:r w:rsidRPr="00EB3EA2">
              <w:rPr>
                <w:sz w:val="24"/>
                <w:szCs w:val="24"/>
                <w:lang w:val="en-US"/>
              </w:rPr>
              <w:t>private</w:t>
            </w:r>
          </w:p>
        </w:tc>
        <w:tc>
          <w:tcPr>
            <w:tcW w:w="1883" w:type="dxa"/>
          </w:tcPr>
          <w:p w14:paraId="117C43B9" w14:textId="4F8E1206" w:rsidR="00EB3EA2" w:rsidRPr="00EB3EA2" w:rsidRDefault="00EB3EA2" w:rsidP="001E7041">
            <w:pPr>
              <w:rPr>
                <w:sz w:val="24"/>
                <w:szCs w:val="24"/>
                <w:lang w:val="en-US"/>
              </w:rPr>
            </w:pPr>
            <w:proofErr w:type="spellStart"/>
            <w:r w:rsidRPr="00EB3EA2">
              <w:rPr>
                <w:sz w:val="24"/>
                <w:szCs w:val="24"/>
                <w:lang w:val="en-US"/>
              </w:rPr>
              <w:t>thongTinLopHoc</w:t>
            </w:r>
            <w:proofErr w:type="spellEnd"/>
          </w:p>
        </w:tc>
        <w:tc>
          <w:tcPr>
            <w:tcW w:w="907" w:type="dxa"/>
          </w:tcPr>
          <w:p w14:paraId="673EC029" w14:textId="1BE27E70" w:rsidR="00EB3EA2" w:rsidRPr="00EB3EA2" w:rsidRDefault="00EB3EA2" w:rsidP="001E7041">
            <w:pPr>
              <w:rPr>
                <w:sz w:val="24"/>
                <w:szCs w:val="24"/>
                <w:lang w:val="en-US"/>
              </w:rPr>
            </w:pPr>
            <w:r w:rsidRPr="00EB3EA2">
              <w:rPr>
                <w:sz w:val="24"/>
                <w:szCs w:val="24"/>
                <w:lang w:val="en-US"/>
              </w:rPr>
              <w:t>String</w:t>
            </w:r>
          </w:p>
        </w:tc>
        <w:tc>
          <w:tcPr>
            <w:tcW w:w="907" w:type="dxa"/>
          </w:tcPr>
          <w:p w14:paraId="6D5EC852" w14:textId="02A43831" w:rsidR="00EB3EA2" w:rsidRPr="00EB3EA2" w:rsidRDefault="00EB3EA2" w:rsidP="001E7041">
            <w:pPr>
              <w:rPr>
                <w:sz w:val="24"/>
                <w:szCs w:val="24"/>
                <w:lang w:val="en-US"/>
              </w:rPr>
            </w:pPr>
            <w:r w:rsidRPr="00EB3EA2">
              <w:rPr>
                <w:sz w:val="24"/>
                <w:szCs w:val="24"/>
                <w:lang w:val="en-US"/>
              </w:rPr>
              <w:t>Null</w:t>
            </w:r>
          </w:p>
        </w:tc>
        <w:tc>
          <w:tcPr>
            <w:tcW w:w="923" w:type="dxa"/>
          </w:tcPr>
          <w:p w14:paraId="6837F36A" w14:textId="37134FDA" w:rsidR="00EB3EA2" w:rsidRPr="00EB3EA2" w:rsidRDefault="00EB3EA2" w:rsidP="001E7041">
            <w:pPr>
              <w:rPr>
                <w:sz w:val="24"/>
                <w:szCs w:val="24"/>
                <w:lang w:val="en-US"/>
              </w:rPr>
            </w:pPr>
            <w:r w:rsidRPr="00EB3EA2">
              <w:rPr>
                <w:sz w:val="24"/>
                <w:szCs w:val="24"/>
                <w:lang w:val="en-US"/>
              </w:rPr>
              <w:t>50</w:t>
            </w:r>
          </w:p>
        </w:tc>
        <w:tc>
          <w:tcPr>
            <w:tcW w:w="1119" w:type="dxa"/>
          </w:tcPr>
          <w:p w14:paraId="45820CA3" w14:textId="397B5BC3" w:rsidR="00EB3EA2" w:rsidRPr="00EB3EA2" w:rsidRDefault="00EB3EA2" w:rsidP="001E7041">
            <w:pPr>
              <w:rPr>
                <w:sz w:val="24"/>
                <w:szCs w:val="24"/>
                <w:lang w:val="en-US"/>
              </w:rPr>
            </w:pPr>
            <w:r w:rsidRPr="00EB3EA2">
              <w:rPr>
                <w:sz w:val="24"/>
                <w:szCs w:val="24"/>
                <w:lang w:val="en-US"/>
              </w:rPr>
              <w:t>Void</w:t>
            </w:r>
          </w:p>
        </w:tc>
        <w:tc>
          <w:tcPr>
            <w:tcW w:w="902" w:type="dxa"/>
          </w:tcPr>
          <w:p w14:paraId="292BAEF8" w14:textId="2CCBA92E" w:rsidR="00EB3EA2" w:rsidRPr="00EB3EA2" w:rsidRDefault="00EB3EA2" w:rsidP="001E7041">
            <w:pPr>
              <w:rPr>
                <w:sz w:val="24"/>
                <w:szCs w:val="24"/>
                <w:lang w:val="en-US"/>
              </w:rPr>
            </w:pPr>
            <w:proofErr w:type="spellStart"/>
            <w:r w:rsidRPr="00EB3EA2">
              <w:rPr>
                <w:sz w:val="24"/>
                <w:szCs w:val="24"/>
                <w:lang w:val="en-US"/>
              </w:rPr>
              <w:t>Cập</w:t>
            </w:r>
            <w:proofErr w:type="spellEnd"/>
            <w:r w:rsidRPr="00EB3EA2">
              <w:rPr>
                <w:sz w:val="24"/>
                <w:szCs w:val="24"/>
                <w:lang w:val="en-US"/>
              </w:rPr>
              <w:t xml:space="preserve"> </w:t>
            </w:r>
            <w:proofErr w:type="spellStart"/>
            <w:r w:rsidRPr="00EB3EA2">
              <w:rPr>
                <w:sz w:val="24"/>
                <w:szCs w:val="24"/>
                <w:lang w:val="en-US"/>
              </w:rPr>
              <w:t>nhật</w:t>
            </w:r>
            <w:proofErr w:type="spellEnd"/>
            <w:r w:rsidRPr="00EB3EA2">
              <w:rPr>
                <w:sz w:val="24"/>
                <w:szCs w:val="24"/>
                <w:lang w:val="en-US"/>
              </w:rPr>
              <w:t xml:space="preserve"> </w:t>
            </w:r>
            <w:proofErr w:type="spellStart"/>
            <w:r w:rsidRPr="00EB3EA2">
              <w:rPr>
                <w:sz w:val="24"/>
                <w:szCs w:val="24"/>
                <w:lang w:val="en-US"/>
              </w:rPr>
              <w:t>lại</w:t>
            </w:r>
            <w:proofErr w:type="spellEnd"/>
            <w:r w:rsidRPr="00EB3EA2">
              <w:rPr>
                <w:sz w:val="24"/>
                <w:szCs w:val="24"/>
                <w:lang w:val="en-US"/>
              </w:rPr>
              <w:t xml:space="preserve"> </w:t>
            </w:r>
            <w:proofErr w:type="spellStart"/>
            <w:r w:rsidRPr="00EB3EA2">
              <w:rPr>
                <w:sz w:val="24"/>
                <w:szCs w:val="24"/>
                <w:lang w:val="en-US"/>
              </w:rPr>
              <w:t>thông</w:t>
            </w:r>
            <w:proofErr w:type="spellEnd"/>
            <w:r w:rsidRPr="00EB3EA2">
              <w:rPr>
                <w:sz w:val="24"/>
                <w:szCs w:val="24"/>
                <w:lang w:val="en-US"/>
              </w:rPr>
              <w:t xml:space="preserve"> tin </w:t>
            </w:r>
            <w:proofErr w:type="spellStart"/>
            <w:r w:rsidRPr="00EB3EA2">
              <w:rPr>
                <w:sz w:val="24"/>
                <w:szCs w:val="24"/>
                <w:lang w:val="en-US"/>
              </w:rPr>
              <w:t>lớp</w:t>
            </w:r>
            <w:proofErr w:type="spellEnd"/>
            <w:r w:rsidRPr="00EB3EA2">
              <w:rPr>
                <w:sz w:val="24"/>
                <w:szCs w:val="24"/>
                <w:lang w:val="en-US"/>
              </w:rPr>
              <w:t xml:space="preserve"> </w:t>
            </w:r>
            <w:proofErr w:type="spellStart"/>
            <w:r w:rsidRPr="00EB3EA2">
              <w:rPr>
                <w:sz w:val="24"/>
                <w:szCs w:val="24"/>
                <w:lang w:val="en-US"/>
              </w:rPr>
              <w:t>học</w:t>
            </w:r>
            <w:proofErr w:type="spellEnd"/>
          </w:p>
        </w:tc>
      </w:tr>
      <w:tr w:rsidR="00EB3EA2" w:rsidRPr="00002FC4" w14:paraId="2199ECE2" w14:textId="77777777" w:rsidTr="00EA7A6A">
        <w:tc>
          <w:tcPr>
            <w:tcW w:w="2126" w:type="dxa"/>
          </w:tcPr>
          <w:p w14:paraId="1CE442DE" w14:textId="326A0181" w:rsidR="00EB3EA2" w:rsidRPr="00EB3EA2" w:rsidRDefault="00EB3EA2" w:rsidP="001E7041">
            <w:pPr>
              <w:rPr>
                <w:sz w:val="24"/>
                <w:szCs w:val="24"/>
                <w:lang w:val="en-US"/>
              </w:rPr>
            </w:pPr>
            <w:proofErr w:type="spellStart"/>
            <w:r>
              <w:rPr>
                <w:sz w:val="24"/>
                <w:szCs w:val="24"/>
                <w:lang w:val="en-US"/>
              </w:rPr>
              <w:t>xemTTLopHoc</w:t>
            </w:r>
            <w:proofErr w:type="spellEnd"/>
          </w:p>
        </w:tc>
        <w:tc>
          <w:tcPr>
            <w:tcW w:w="972" w:type="dxa"/>
          </w:tcPr>
          <w:p w14:paraId="7BE5F4AB" w14:textId="30D40EAF" w:rsidR="00EB3EA2" w:rsidRPr="00EB3EA2" w:rsidRDefault="00EB3EA2" w:rsidP="001E7041">
            <w:pPr>
              <w:rPr>
                <w:sz w:val="24"/>
                <w:szCs w:val="24"/>
                <w:lang w:val="en-US"/>
              </w:rPr>
            </w:pPr>
            <w:r>
              <w:rPr>
                <w:sz w:val="24"/>
                <w:szCs w:val="24"/>
                <w:lang w:val="en-US"/>
              </w:rPr>
              <w:t>private</w:t>
            </w:r>
          </w:p>
        </w:tc>
        <w:tc>
          <w:tcPr>
            <w:tcW w:w="1883" w:type="dxa"/>
          </w:tcPr>
          <w:p w14:paraId="3FE842E6" w14:textId="57773CB0" w:rsidR="00EB3EA2" w:rsidRPr="00EB3EA2" w:rsidRDefault="00EB3EA2" w:rsidP="001E7041">
            <w:pPr>
              <w:rPr>
                <w:sz w:val="24"/>
                <w:szCs w:val="24"/>
                <w:lang w:val="en-US"/>
              </w:rPr>
            </w:pPr>
            <w:proofErr w:type="spellStart"/>
            <w:r>
              <w:rPr>
                <w:sz w:val="24"/>
                <w:szCs w:val="24"/>
                <w:lang w:val="en-US"/>
              </w:rPr>
              <w:t>maLopHoc</w:t>
            </w:r>
            <w:proofErr w:type="spellEnd"/>
          </w:p>
        </w:tc>
        <w:tc>
          <w:tcPr>
            <w:tcW w:w="907" w:type="dxa"/>
          </w:tcPr>
          <w:p w14:paraId="4C5B5848" w14:textId="5B916CB6" w:rsidR="00EB3EA2" w:rsidRPr="00EB3EA2" w:rsidRDefault="00EB3EA2" w:rsidP="001E7041">
            <w:pPr>
              <w:rPr>
                <w:sz w:val="24"/>
                <w:szCs w:val="24"/>
                <w:lang w:val="en-US"/>
              </w:rPr>
            </w:pPr>
            <w:r>
              <w:rPr>
                <w:sz w:val="24"/>
                <w:szCs w:val="24"/>
                <w:lang w:val="en-US"/>
              </w:rPr>
              <w:t>String</w:t>
            </w:r>
          </w:p>
        </w:tc>
        <w:tc>
          <w:tcPr>
            <w:tcW w:w="907" w:type="dxa"/>
          </w:tcPr>
          <w:p w14:paraId="67569D1E" w14:textId="40B1E128" w:rsidR="00EB3EA2" w:rsidRPr="00EB3EA2" w:rsidRDefault="00EB3EA2" w:rsidP="001E7041">
            <w:pPr>
              <w:rPr>
                <w:sz w:val="24"/>
                <w:szCs w:val="24"/>
                <w:lang w:val="en-US"/>
              </w:rPr>
            </w:pPr>
            <w:r>
              <w:rPr>
                <w:sz w:val="24"/>
                <w:szCs w:val="24"/>
                <w:lang w:val="en-US"/>
              </w:rPr>
              <w:t>Null</w:t>
            </w:r>
          </w:p>
        </w:tc>
        <w:tc>
          <w:tcPr>
            <w:tcW w:w="923" w:type="dxa"/>
          </w:tcPr>
          <w:p w14:paraId="00D6755F" w14:textId="62CA255B" w:rsidR="00EB3EA2" w:rsidRPr="00EB3EA2" w:rsidRDefault="00EB3EA2" w:rsidP="001E7041">
            <w:pPr>
              <w:rPr>
                <w:sz w:val="24"/>
                <w:szCs w:val="24"/>
                <w:lang w:val="en-US"/>
              </w:rPr>
            </w:pPr>
            <w:r>
              <w:rPr>
                <w:sz w:val="24"/>
                <w:szCs w:val="24"/>
                <w:lang w:val="en-US"/>
              </w:rPr>
              <w:t>10</w:t>
            </w:r>
          </w:p>
        </w:tc>
        <w:tc>
          <w:tcPr>
            <w:tcW w:w="1119" w:type="dxa"/>
          </w:tcPr>
          <w:p w14:paraId="3E617F73" w14:textId="77777777" w:rsidR="00EB3EA2" w:rsidRPr="00EB3EA2" w:rsidRDefault="00EB3EA2" w:rsidP="001E7041">
            <w:pPr>
              <w:rPr>
                <w:sz w:val="24"/>
                <w:szCs w:val="24"/>
                <w:lang w:val="en-US"/>
              </w:rPr>
            </w:pPr>
          </w:p>
        </w:tc>
        <w:tc>
          <w:tcPr>
            <w:tcW w:w="902" w:type="dxa"/>
          </w:tcPr>
          <w:p w14:paraId="3D6332A0" w14:textId="066E867C" w:rsidR="00EB3EA2" w:rsidRPr="00EB3EA2" w:rsidRDefault="00EB3EA2" w:rsidP="001E7041">
            <w:pPr>
              <w:rPr>
                <w:sz w:val="24"/>
                <w:szCs w:val="24"/>
                <w:lang w:val="en-US"/>
              </w:rPr>
            </w:pPr>
            <w:proofErr w:type="spellStart"/>
            <w:r>
              <w:rPr>
                <w:sz w:val="24"/>
                <w:szCs w:val="24"/>
                <w:lang w:val="en-US"/>
              </w:rPr>
              <w:t>Xem</w:t>
            </w:r>
            <w:proofErr w:type="spellEnd"/>
            <w:r>
              <w:rPr>
                <w:sz w:val="24"/>
                <w:szCs w:val="24"/>
                <w:lang w:val="en-US"/>
              </w:rPr>
              <w:t xml:space="preserve"> </w:t>
            </w:r>
            <w:proofErr w:type="spellStart"/>
            <w:r>
              <w:rPr>
                <w:sz w:val="24"/>
                <w:szCs w:val="24"/>
                <w:lang w:val="en-US"/>
              </w:rPr>
              <w:t>thông</w:t>
            </w:r>
            <w:proofErr w:type="spellEnd"/>
            <w:r>
              <w:rPr>
                <w:sz w:val="24"/>
                <w:szCs w:val="24"/>
                <w:lang w:val="en-US"/>
              </w:rPr>
              <w:t xml:space="preserve"> tin </w:t>
            </w:r>
            <w:proofErr w:type="spellStart"/>
            <w:r>
              <w:rPr>
                <w:sz w:val="24"/>
                <w:szCs w:val="24"/>
                <w:lang w:val="en-US"/>
              </w:rPr>
              <w:t>lớp</w:t>
            </w:r>
            <w:proofErr w:type="spellEnd"/>
            <w:r>
              <w:rPr>
                <w:sz w:val="24"/>
                <w:szCs w:val="24"/>
                <w:lang w:val="en-US"/>
              </w:rPr>
              <w:t xml:space="preserve"> </w:t>
            </w:r>
            <w:proofErr w:type="spellStart"/>
            <w:r>
              <w:rPr>
                <w:sz w:val="24"/>
                <w:szCs w:val="24"/>
                <w:lang w:val="en-US"/>
              </w:rPr>
              <w:t>học</w:t>
            </w:r>
            <w:proofErr w:type="spellEnd"/>
          </w:p>
        </w:tc>
      </w:tr>
    </w:tbl>
    <w:p w14:paraId="6623206C" w14:textId="39E83C1C" w:rsidR="00013F0D" w:rsidRPr="001E57AD" w:rsidRDefault="00013F0D">
      <w:pPr>
        <w:spacing w:before="240" w:after="240"/>
        <w:jc w:val="both"/>
        <w:rPr>
          <w:rFonts w:cs="Times New Roman"/>
        </w:rPr>
      </w:pPr>
      <w:bookmarkStart w:id="346" w:name="_f6h4poytht5m" w:colFirst="0" w:colLast="0"/>
      <w:bookmarkEnd w:id="346"/>
    </w:p>
    <w:p w14:paraId="6C9FB0F0" w14:textId="58A91DFE" w:rsidR="00013F0D" w:rsidRPr="001E57AD" w:rsidRDefault="00E952C3">
      <w:pPr>
        <w:pStyle w:val="Heading3"/>
      </w:pPr>
      <w:bookmarkStart w:id="347" w:name="_518c1mayegb2" w:colFirst="0" w:colLast="0"/>
      <w:bookmarkStart w:id="348" w:name="_Toc119444983"/>
      <w:bookmarkEnd w:id="347"/>
      <w:r w:rsidRPr="001E57AD">
        <w:t>Lớp ThoiKhoaBieu</w:t>
      </w:r>
      <w:bookmarkEnd w:id="348"/>
    </w:p>
    <w:p w14:paraId="3ED16D6B" w14:textId="1668141C" w:rsidR="00013F0D" w:rsidRPr="00EB3EA2" w:rsidRDefault="00E952C3">
      <w:pPr>
        <w:pStyle w:val="Heading4"/>
      </w:pPr>
      <w:bookmarkStart w:id="349" w:name="_4dd8dae7jkxz" w:colFirst="0" w:colLast="0"/>
      <w:bookmarkEnd w:id="349"/>
      <w:r w:rsidRPr="001E57AD">
        <w:t>Mô tả thuộc tính lớp ThoiKhoaBieu</w:t>
      </w:r>
      <w:bookmarkStart w:id="350" w:name="_z8j1a73xer8q" w:colFirst="0" w:colLast="0"/>
      <w:bookmarkEnd w:id="350"/>
    </w:p>
    <w:p w14:paraId="044E591F" w14:textId="3CD48D16" w:rsidR="00491D0A" w:rsidRDefault="00491D0A" w:rsidP="00BE4F8B">
      <w:pPr>
        <w:pStyle w:val="Caption"/>
      </w:pPr>
      <w:bookmarkStart w:id="351" w:name="_Toc119445067"/>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3</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10</w:t>
      </w:r>
      <w:r w:rsidR="005018C1">
        <w:rPr>
          <w:noProof/>
        </w:rPr>
        <w:fldChar w:fldCharType="end"/>
      </w:r>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ThoiKhoaBieu</w:t>
      </w:r>
      <w:bookmarkEnd w:id="351"/>
      <w:proofErr w:type="spellEnd"/>
    </w:p>
    <w:tbl>
      <w:tblPr>
        <w:tblStyle w:val="TableGrid"/>
        <w:tblW w:w="0" w:type="auto"/>
        <w:tblLook w:val="04A0" w:firstRow="1" w:lastRow="0" w:firstColumn="1" w:lastColumn="0" w:noHBand="0" w:noVBand="1"/>
      </w:tblPr>
      <w:tblGrid>
        <w:gridCol w:w="1803"/>
        <w:gridCol w:w="1167"/>
        <w:gridCol w:w="1146"/>
        <w:gridCol w:w="1133"/>
        <w:gridCol w:w="1137"/>
        <w:gridCol w:w="683"/>
        <w:gridCol w:w="834"/>
        <w:gridCol w:w="1836"/>
      </w:tblGrid>
      <w:tr w:rsidR="00EB3EA2" w:rsidRPr="00255288" w14:paraId="3035156F" w14:textId="77777777" w:rsidTr="00491D0A">
        <w:tc>
          <w:tcPr>
            <w:tcW w:w="1803" w:type="dxa"/>
          </w:tcPr>
          <w:p w14:paraId="672D7EE0" w14:textId="77777777" w:rsidR="00EB3EA2" w:rsidRPr="00255288" w:rsidRDefault="00EB3EA2" w:rsidP="001E7041">
            <w:pPr>
              <w:rPr>
                <w:lang w:val="en-US"/>
              </w:rPr>
            </w:pPr>
            <w:proofErr w:type="spellStart"/>
            <w:r>
              <w:rPr>
                <w:lang w:val="en-US"/>
              </w:rPr>
              <w:t>Tên</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p>
        </w:tc>
        <w:tc>
          <w:tcPr>
            <w:tcW w:w="1167" w:type="dxa"/>
          </w:tcPr>
          <w:p w14:paraId="576946DE" w14:textId="77777777" w:rsidR="00EB3EA2" w:rsidRPr="00255288" w:rsidRDefault="00EB3EA2" w:rsidP="001E7041">
            <w:pPr>
              <w:rPr>
                <w:lang w:val="en-US"/>
              </w:rPr>
            </w:pPr>
            <w:proofErr w:type="spellStart"/>
            <w:r>
              <w:rPr>
                <w:lang w:val="en-US"/>
              </w:rPr>
              <w:t>Kiểu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p>
        </w:tc>
        <w:tc>
          <w:tcPr>
            <w:tcW w:w="1146" w:type="dxa"/>
          </w:tcPr>
          <w:p w14:paraId="7CD09746" w14:textId="77777777" w:rsidR="00EB3EA2" w:rsidRPr="00255288" w:rsidRDefault="00EB3EA2" w:rsidP="001E7041">
            <w:pPr>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1133" w:type="dxa"/>
          </w:tcPr>
          <w:p w14:paraId="69485675" w14:textId="77777777" w:rsidR="00EB3EA2" w:rsidRPr="00255288" w:rsidRDefault="00EB3EA2" w:rsidP="001E7041">
            <w:pPr>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mặc</w:t>
            </w:r>
            <w:proofErr w:type="spellEnd"/>
            <w:r>
              <w:rPr>
                <w:lang w:val="en-US"/>
              </w:rPr>
              <w:t xml:space="preserve"> </w:t>
            </w:r>
            <w:proofErr w:type="spellStart"/>
            <w:r>
              <w:rPr>
                <w:lang w:val="en-US"/>
              </w:rPr>
              <w:t>nhiên</w:t>
            </w:r>
            <w:proofErr w:type="spellEnd"/>
          </w:p>
        </w:tc>
        <w:tc>
          <w:tcPr>
            <w:tcW w:w="1137" w:type="dxa"/>
          </w:tcPr>
          <w:p w14:paraId="1729B46D" w14:textId="77777777" w:rsidR="00EB3EA2" w:rsidRPr="00255288" w:rsidRDefault="00EB3EA2" w:rsidP="001E7041">
            <w:pPr>
              <w:rPr>
                <w:lang w:val="en-US"/>
              </w:rPr>
            </w:pPr>
            <w:proofErr w:type="spellStart"/>
            <w:r>
              <w:rPr>
                <w:lang w:val="en-US"/>
              </w:rPr>
              <w:t>Kích</w:t>
            </w:r>
            <w:proofErr w:type="spellEnd"/>
            <w:r>
              <w:rPr>
                <w:lang w:val="en-US"/>
              </w:rPr>
              <w:t xml:space="preserve"> </w:t>
            </w:r>
            <w:proofErr w:type="spellStart"/>
            <w:r>
              <w:rPr>
                <w:lang w:val="en-US"/>
              </w:rPr>
              <w:t>thước</w:t>
            </w:r>
            <w:proofErr w:type="spellEnd"/>
          </w:p>
        </w:tc>
        <w:tc>
          <w:tcPr>
            <w:tcW w:w="683" w:type="dxa"/>
          </w:tcPr>
          <w:p w14:paraId="35FB7EFB" w14:textId="77777777" w:rsidR="00EB3EA2" w:rsidRPr="00255288" w:rsidRDefault="00EB3EA2" w:rsidP="001E7041">
            <w:pPr>
              <w:rPr>
                <w:lang w:val="en-US"/>
              </w:rPr>
            </w:pPr>
            <w:r>
              <w:rPr>
                <w:lang w:val="en-US"/>
              </w:rPr>
              <w:t>Min</w:t>
            </w:r>
          </w:p>
        </w:tc>
        <w:tc>
          <w:tcPr>
            <w:tcW w:w="834" w:type="dxa"/>
          </w:tcPr>
          <w:p w14:paraId="0C4344AB" w14:textId="77777777" w:rsidR="00EB3EA2" w:rsidRPr="00255288" w:rsidRDefault="00EB3EA2" w:rsidP="001E7041">
            <w:pPr>
              <w:rPr>
                <w:lang w:val="en-US"/>
              </w:rPr>
            </w:pPr>
            <w:r>
              <w:rPr>
                <w:lang w:val="en-US"/>
              </w:rPr>
              <w:t>Max</w:t>
            </w:r>
          </w:p>
        </w:tc>
        <w:tc>
          <w:tcPr>
            <w:tcW w:w="1836" w:type="dxa"/>
          </w:tcPr>
          <w:p w14:paraId="0BAE13AA" w14:textId="77777777" w:rsidR="00EB3EA2" w:rsidRPr="00255288" w:rsidRDefault="00EB3EA2" w:rsidP="001E7041">
            <w:pPr>
              <w:rPr>
                <w:lang w:val="en-US"/>
              </w:rPr>
            </w:pPr>
            <w:proofErr w:type="spellStart"/>
            <w:r>
              <w:rPr>
                <w:lang w:val="en-US"/>
              </w:rPr>
              <w:t>Diễn</w:t>
            </w:r>
            <w:proofErr w:type="spellEnd"/>
            <w:r>
              <w:rPr>
                <w:lang w:val="en-US"/>
              </w:rPr>
              <w:t xml:space="preserve"> </w:t>
            </w:r>
            <w:proofErr w:type="spellStart"/>
            <w:r>
              <w:rPr>
                <w:lang w:val="en-US"/>
              </w:rPr>
              <w:t>giải</w:t>
            </w:r>
            <w:proofErr w:type="spellEnd"/>
          </w:p>
        </w:tc>
      </w:tr>
      <w:tr w:rsidR="00EB3EA2" w:rsidRPr="00255288" w14:paraId="78585E3E" w14:textId="77777777" w:rsidTr="00491D0A">
        <w:tc>
          <w:tcPr>
            <w:tcW w:w="1803" w:type="dxa"/>
          </w:tcPr>
          <w:p w14:paraId="3341C1E1" w14:textId="55B5FE46" w:rsidR="00EB3EA2" w:rsidRDefault="00EB3EA2" w:rsidP="001E7041">
            <w:pPr>
              <w:rPr>
                <w:lang w:val="en-US"/>
              </w:rPr>
            </w:pPr>
            <w:proofErr w:type="spellStart"/>
            <w:r>
              <w:rPr>
                <w:lang w:val="en-US"/>
              </w:rPr>
              <w:t>maTKB</w:t>
            </w:r>
            <w:proofErr w:type="spellEnd"/>
          </w:p>
        </w:tc>
        <w:tc>
          <w:tcPr>
            <w:tcW w:w="1167" w:type="dxa"/>
          </w:tcPr>
          <w:p w14:paraId="7CB7B40B" w14:textId="3D7743BA" w:rsidR="00EB3EA2" w:rsidRDefault="00EB3EA2" w:rsidP="001E7041">
            <w:pPr>
              <w:rPr>
                <w:lang w:val="en-US"/>
              </w:rPr>
            </w:pPr>
            <w:r>
              <w:rPr>
                <w:lang w:val="en-US"/>
              </w:rPr>
              <w:t>private</w:t>
            </w:r>
          </w:p>
        </w:tc>
        <w:tc>
          <w:tcPr>
            <w:tcW w:w="1146" w:type="dxa"/>
          </w:tcPr>
          <w:p w14:paraId="2E830C00" w14:textId="5D4E8313" w:rsidR="00EB3EA2" w:rsidRDefault="00EB3EA2" w:rsidP="001E7041">
            <w:pPr>
              <w:rPr>
                <w:lang w:val="en-US"/>
              </w:rPr>
            </w:pPr>
            <w:r>
              <w:rPr>
                <w:lang w:val="en-US"/>
              </w:rPr>
              <w:t>String</w:t>
            </w:r>
          </w:p>
        </w:tc>
        <w:tc>
          <w:tcPr>
            <w:tcW w:w="1133" w:type="dxa"/>
          </w:tcPr>
          <w:p w14:paraId="7470152B" w14:textId="65A8F776" w:rsidR="00EB3EA2" w:rsidRDefault="00EB3EA2" w:rsidP="001E7041">
            <w:pPr>
              <w:rPr>
                <w:lang w:val="en-US"/>
              </w:rPr>
            </w:pPr>
            <w:r>
              <w:rPr>
                <w:lang w:val="en-US"/>
              </w:rPr>
              <w:t>Null</w:t>
            </w:r>
          </w:p>
        </w:tc>
        <w:tc>
          <w:tcPr>
            <w:tcW w:w="1137" w:type="dxa"/>
          </w:tcPr>
          <w:p w14:paraId="0AE9032B" w14:textId="0383B645" w:rsidR="00EB3EA2" w:rsidRDefault="00EB3EA2" w:rsidP="001E7041">
            <w:pPr>
              <w:rPr>
                <w:lang w:val="en-US"/>
              </w:rPr>
            </w:pPr>
            <w:r>
              <w:rPr>
                <w:lang w:val="en-US"/>
              </w:rPr>
              <w:t>10</w:t>
            </w:r>
          </w:p>
        </w:tc>
        <w:tc>
          <w:tcPr>
            <w:tcW w:w="683" w:type="dxa"/>
          </w:tcPr>
          <w:p w14:paraId="282B3581" w14:textId="77777777" w:rsidR="00EB3EA2" w:rsidRDefault="00EB3EA2" w:rsidP="001E7041">
            <w:pPr>
              <w:rPr>
                <w:lang w:val="en-US"/>
              </w:rPr>
            </w:pPr>
          </w:p>
        </w:tc>
        <w:tc>
          <w:tcPr>
            <w:tcW w:w="834" w:type="dxa"/>
          </w:tcPr>
          <w:p w14:paraId="1CB06823" w14:textId="77777777" w:rsidR="00EB3EA2" w:rsidRDefault="00EB3EA2" w:rsidP="001E7041">
            <w:pPr>
              <w:rPr>
                <w:lang w:val="en-US"/>
              </w:rPr>
            </w:pPr>
          </w:p>
        </w:tc>
        <w:tc>
          <w:tcPr>
            <w:tcW w:w="1836" w:type="dxa"/>
          </w:tcPr>
          <w:p w14:paraId="3697CB20" w14:textId="57825DCA" w:rsidR="00EB3EA2" w:rsidRDefault="00EB3EA2" w:rsidP="001E7041">
            <w:pPr>
              <w:rPr>
                <w:lang w:val="en-US"/>
              </w:rPr>
            </w:pPr>
            <w:proofErr w:type="spellStart"/>
            <w:r>
              <w:rPr>
                <w:lang w:val="en-US"/>
              </w:rPr>
              <w:t>Mã</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biểu</w:t>
            </w:r>
            <w:proofErr w:type="spellEnd"/>
          </w:p>
        </w:tc>
      </w:tr>
      <w:tr w:rsidR="0030171D" w:rsidRPr="00255288" w14:paraId="342AE747" w14:textId="77777777" w:rsidTr="00491D0A">
        <w:tc>
          <w:tcPr>
            <w:tcW w:w="1803" w:type="dxa"/>
          </w:tcPr>
          <w:p w14:paraId="415A31E4" w14:textId="62D8F958" w:rsidR="0030171D" w:rsidRDefault="0030171D" w:rsidP="001E7041">
            <w:pPr>
              <w:rPr>
                <w:lang w:val="en-US"/>
              </w:rPr>
            </w:pPr>
            <w:proofErr w:type="spellStart"/>
            <w:r>
              <w:rPr>
                <w:lang w:val="en-US"/>
              </w:rPr>
              <w:t>thongTinTKB</w:t>
            </w:r>
            <w:proofErr w:type="spellEnd"/>
          </w:p>
        </w:tc>
        <w:tc>
          <w:tcPr>
            <w:tcW w:w="1167" w:type="dxa"/>
          </w:tcPr>
          <w:p w14:paraId="3C38C71A" w14:textId="3E0CD025" w:rsidR="0030171D" w:rsidRDefault="0030171D" w:rsidP="001E7041">
            <w:pPr>
              <w:rPr>
                <w:lang w:val="en-US"/>
              </w:rPr>
            </w:pPr>
            <w:r>
              <w:rPr>
                <w:lang w:val="en-US"/>
              </w:rPr>
              <w:t>private</w:t>
            </w:r>
          </w:p>
        </w:tc>
        <w:tc>
          <w:tcPr>
            <w:tcW w:w="1146" w:type="dxa"/>
          </w:tcPr>
          <w:p w14:paraId="693B1107" w14:textId="39D28FCB" w:rsidR="0030171D" w:rsidRDefault="0030171D" w:rsidP="001E7041">
            <w:pPr>
              <w:rPr>
                <w:lang w:val="en-US"/>
              </w:rPr>
            </w:pPr>
            <w:r>
              <w:rPr>
                <w:lang w:val="en-US"/>
              </w:rPr>
              <w:t>String</w:t>
            </w:r>
          </w:p>
        </w:tc>
        <w:tc>
          <w:tcPr>
            <w:tcW w:w="1133" w:type="dxa"/>
          </w:tcPr>
          <w:p w14:paraId="1A09188E" w14:textId="1EDAFBD7" w:rsidR="0030171D" w:rsidRDefault="0030171D" w:rsidP="001E7041">
            <w:pPr>
              <w:rPr>
                <w:lang w:val="en-US"/>
              </w:rPr>
            </w:pPr>
            <w:r>
              <w:rPr>
                <w:lang w:val="en-US"/>
              </w:rPr>
              <w:t>Null</w:t>
            </w:r>
          </w:p>
        </w:tc>
        <w:tc>
          <w:tcPr>
            <w:tcW w:w="1137" w:type="dxa"/>
          </w:tcPr>
          <w:p w14:paraId="69FFBF59" w14:textId="12D74EDF" w:rsidR="0030171D" w:rsidRDefault="0030171D" w:rsidP="001E7041">
            <w:pPr>
              <w:rPr>
                <w:lang w:val="en-US"/>
              </w:rPr>
            </w:pPr>
            <w:r>
              <w:rPr>
                <w:lang w:val="en-US"/>
              </w:rPr>
              <w:t>50</w:t>
            </w:r>
          </w:p>
        </w:tc>
        <w:tc>
          <w:tcPr>
            <w:tcW w:w="683" w:type="dxa"/>
          </w:tcPr>
          <w:p w14:paraId="135CA947" w14:textId="77777777" w:rsidR="0030171D" w:rsidRDefault="0030171D" w:rsidP="001E7041">
            <w:pPr>
              <w:rPr>
                <w:lang w:val="en-US"/>
              </w:rPr>
            </w:pPr>
          </w:p>
        </w:tc>
        <w:tc>
          <w:tcPr>
            <w:tcW w:w="834" w:type="dxa"/>
          </w:tcPr>
          <w:p w14:paraId="64D6CA81" w14:textId="77777777" w:rsidR="0030171D" w:rsidRDefault="0030171D" w:rsidP="001E7041">
            <w:pPr>
              <w:rPr>
                <w:lang w:val="en-US"/>
              </w:rPr>
            </w:pPr>
          </w:p>
        </w:tc>
        <w:tc>
          <w:tcPr>
            <w:tcW w:w="1836" w:type="dxa"/>
          </w:tcPr>
          <w:p w14:paraId="1F239C2B" w14:textId="5AEF0B70" w:rsidR="0030171D" w:rsidRDefault="0030171D" w:rsidP="001E7041">
            <w:pPr>
              <w:rPr>
                <w:lang w:val="en-US"/>
              </w:rPr>
            </w:pPr>
            <w:proofErr w:type="spellStart"/>
            <w:r>
              <w:rPr>
                <w:lang w:val="en-US"/>
              </w:rPr>
              <w:t>Thông</w:t>
            </w:r>
            <w:proofErr w:type="spellEnd"/>
            <w:r>
              <w:rPr>
                <w:lang w:val="en-US"/>
              </w:rPr>
              <w:t xml:space="preserve"> tin </w:t>
            </w:r>
            <w:proofErr w:type="spellStart"/>
            <w:r>
              <w:rPr>
                <w:lang w:val="en-US"/>
              </w:rPr>
              <w:t>thời</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biểu</w:t>
            </w:r>
            <w:proofErr w:type="spellEnd"/>
          </w:p>
        </w:tc>
      </w:tr>
    </w:tbl>
    <w:p w14:paraId="035F73D9" w14:textId="77777777" w:rsidR="00013F0D" w:rsidRPr="001E57AD" w:rsidRDefault="00013F0D">
      <w:pPr>
        <w:rPr>
          <w:rFonts w:cs="Times New Roman"/>
        </w:rPr>
      </w:pPr>
    </w:p>
    <w:p w14:paraId="37BA6B99" w14:textId="1534982E" w:rsidR="00013F0D" w:rsidRPr="00EB3EA2" w:rsidRDefault="00E952C3">
      <w:pPr>
        <w:pStyle w:val="Heading4"/>
      </w:pPr>
      <w:bookmarkStart w:id="352" w:name="_xh9214psc7k7" w:colFirst="0" w:colLast="0"/>
      <w:bookmarkEnd w:id="352"/>
      <w:r w:rsidRPr="001E57AD">
        <w:t>Mô tả phương thức lớp ThoiKhoaBieu</w:t>
      </w:r>
      <w:bookmarkStart w:id="353" w:name="_vgblqn6y1jbf" w:colFirst="0" w:colLast="0"/>
      <w:bookmarkEnd w:id="353"/>
    </w:p>
    <w:p w14:paraId="28D2A91B" w14:textId="46478230" w:rsidR="00491D0A" w:rsidRDefault="00491D0A" w:rsidP="00BE4F8B">
      <w:pPr>
        <w:pStyle w:val="Caption"/>
      </w:pPr>
      <w:bookmarkStart w:id="354" w:name="_Toc119445068"/>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3</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11</w:t>
      </w:r>
      <w:r w:rsidR="005018C1">
        <w:rPr>
          <w:noProof/>
        </w:rPr>
        <w:fldChar w:fldCharType="end"/>
      </w:r>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ThoiKhoaBieu</w:t>
      </w:r>
      <w:bookmarkEnd w:id="354"/>
      <w:proofErr w:type="spellEnd"/>
    </w:p>
    <w:tbl>
      <w:tblPr>
        <w:tblStyle w:val="TableGrid"/>
        <w:tblW w:w="0" w:type="auto"/>
        <w:tblLook w:val="04A0" w:firstRow="1" w:lastRow="0" w:firstColumn="1" w:lastColumn="0" w:noHBand="0" w:noVBand="1"/>
      </w:tblPr>
      <w:tblGrid>
        <w:gridCol w:w="2036"/>
        <w:gridCol w:w="1012"/>
        <w:gridCol w:w="1803"/>
        <w:gridCol w:w="945"/>
        <w:gridCol w:w="910"/>
        <w:gridCol w:w="925"/>
        <w:gridCol w:w="1137"/>
        <w:gridCol w:w="971"/>
      </w:tblGrid>
      <w:tr w:rsidR="0030171D" w:rsidRPr="00002FC4" w14:paraId="24AA0F29" w14:textId="77777777" w:rsidTr="00491D0A">
        <w:trPr>
          <w:tblHeader/>
        </w:trPr>
        <w:tc>
          <w:tcPr>
            <w:tcW w:w="2036" w:type="dxa"/>
          </w:tcPr>
          <w:p w14:paraId="65A2175D" w14:textId="77777777" w:rsidR="0030171D" w:rsidRPr="00002FC4" w:rsidRDefault="0030171D" w:rsidP="001E7041">
            <w:pPr>
              <w:rPr>
                <w:lang w:val="en-US"/>
              </w:rPr>
            </w:pPr>
            <w:proofErr w:type="spellStart"/>
            <w:r>
              <w:rPr>
                <w:lang w:val="en-US"/>
              </w:rPr>
              <w:t>Tên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p>
        </w:tc>
        <w:tc>
          <w:tcPr>
            <w:tcW w:w="1012" w:type="dxa"/>
          </w:tcPr>
          <w:p w14:paraId="16674811" w14:textId="77777777" w:rsidR="0030171D" w:rsidRPr="00002FC4" w:rsidRDefault="0030171D" w:rsidP="001E7041">
            <w:pPr>
              <w:rPr>
                <w:lang w:val="en-US"/>
              </w:rPr>
            </w:pPr>
            <w:proofErr w:type="spellStart"/>
            <w:r>
              <w:rPr>
                <w:lang w:val="en-US"/>
              </w:rPr>
              <w:t>Kiểu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p>
        </w:tc>
        <w:tc>
          <w:tcPr>
            <w:tcW w:w="1803" w:type="dxa"/>
          </w:tcPr>
          <w:p w14:paraId="134482A1" w14:textId="77777777" w:rsidR="0030171D" w:rsidRPr="00002FC4" w:rsidRDefault="0030171D" w:rsidP="001E7041">
            <w:pPr>
              <w:rPr>
                <w:lang w:val="en-US"/>
              </w:rPr>
            </w:pP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p>
        </w:tc>
        <w:tc>
          <w:tcPr>
            <w:tcW w:w="945" w:type="dxa"/>
          </w:tcPr>
          <w:p w14:paraId="465414C8" w14:textId="77777777" w:rsidR="0030171D" w:rsidRPr="00002FC4" w:rsidRDefault="0030171D" w:rsidP="001E7041">
            <w:pPr>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910" w:type="dxa"/>
          </w:tcPr>
          <w:p w14:paraId="22AE22A3" w14:textId="77777777" w:rsidR="0030171D" w:rsidRPr="00002FC4" w:rsidRDefault="0030171D" w:rsidP="001E7041">
            <w:pPr>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mặc</w:t>
            </w:r>
            <w:proofErr w:type="spellEnd"/>
            <w:r>
              <w:rPr>
                <w:lang w:val="en-US"/>
              </w:rPr>
              <w:t xml:space="preserve"> </w:t>
            </w:r>
            <w:proofErr w:type="spellStart"/>
            <w:r>
              <w:rPr>
                <w:lang w:val="en-US"/>
              </w:rPr>
              <w:t>nhiên</w:t>
            </w:r>
            <w:proofErr w:type="spellEnd"/>
          </w:p>
        </w:tc>
        <w:tc>
          <w:tcPr>
            <w:tcW w:w="925" w:type="dxa"/>
          </w:tcPr>
          <w:p w14:paraId="0D7382DC" w14:textId="77777777" w:rsidR="0030171D" w:rsidRPr="00002FC4" w:rsidRDefault="0030171D" w:rsidP="001E7041">
            <w:pPr>
              <w:rPr>
                <w:lang w:val="en-US"/>
              </w:rPr>
            </w:pPr>
            <w:proofErr w:type="spellStart"/>
            <w:r>
              <w:rPr>
                <w:lang w:val="en-US"/>
              </w:rPr>
              <w:t>Kích</w:t>
            </w:r>
            <w:proofErr w:type="spellEnd"/>
            <w:r>
              <w:rPr>
                <w:lang w:val="en-US"/>
              </w:rPr>
              <w:t xml:space="preserve"> </w:t>
            </w:r>
            <w:proofErr w:type="spellStart"/>
            <w:r>
              <w:rPr>
                <w:lang w:val="en-US"/>
              </w:rPr>
              <w:t>thước</w:t>
            </w:r>
            <w:proofErr w:type="spellEnd"/>
          </w:p>
        </w:tc>
        <w:tc>
          <w:tcPr>
            <w:tcW w:w="1137" w:type="dxa"/>
          </w:tcPr>
          <w:p w14:paraId="236FFBE1" w14:textId="77777777" w:rsidR="0030171D" w:rsidRPr="00002FC4" w:rsidRDefault="0030171D" w:rsidP="001E7041">
            <w:pPr>
              <w:rPr>
                <w:lang w:val="en-US"/>
              </w:rPr>
            </w:pPr>
            <w:proofErr w:type="spellStart"/>
            <w:r>
              <w:rPr>
                <w:lang w:val="en-US"/>
              </w:rPr>
              <w:t>Kiểu</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p>
        </w:tc>
        <w:tc>
          <w:tcPr>
            <w:tcW w:w="971" w:type="dxa"/>
          </w:tcPr>
          <w:p w14:paraId="1A1EA4EE" w14:textId="77777777" w:rsidR="0030171D" w:rsidRPr="00002FC4" w:rsidRDefault="0030171D" w:rsidP="001E7041">
            <w:pPr>
              <w:rPr>
                <w:lang w:val="en-US"/>
              </w:rPr>
            </w:pPr>
            <w:proofErr w:type="spellStart"/>
            <w:r>
              <w:rPr>
                <w:lang w:val="en-US"/>
              </w:rPr>
              <w:t>Diễn</w:t>
            </w:r>
            <w:proofErr w:type="spellEnd"/>
            <w:r>
              <w:rPr>
                <w:lang w:val="en-US"/>
              </w:rPr>
              <w:t xml:space="preserve"> </w:t>
            </w:r>
            <w:proofErr w:type="spellStart"/>
            <w:r>
              <w:rPr>
                <w:lang w:val="en-US"/>
              </w:rPr>
              <w:t>giải</w:t>
            </w:r>
            <w:proofErr w:type="spellEnd"/>
          </w:p>
        </w:tc>
      </w:tr>
      <w:tr w:rsidR="0030171D" w:rsidRPr="00002FC4" w14:paraId="23E5B6AA" w14:textId="77777777" w:rsidTr="00491D0A">
        <w:tc>
          <w:tcPr>
            <w:tcW w:w="2036" w:type="dxa"/>
            <w:vMerge w:val="restart"/>
          </w:tcPr>
          <w:p w14:paraId="700A2C71" w14:textId="7F721FDB" w:rsidR="0030171D" w:rsidRDefault="0030171D" w:rsidP="001E7041">
            <w:pPr>
              <w:rPr>
                <w:lang w:val="en-US"/>
              </w:rPr>
            </w:pPr>
            <w:proofErr w:type="spellStart"/>
            <w:r>
              <w:rPr>
                <w:lang w:val="en-US"/>
              </w:rPr>
              <w:t>xemTKB</w:t>
            </w:r>
            <w:proofErr w:type="spellEnd"/>
          </w:p>
        </w:tc>
        <w:tc>
          <w:tcPr>
            <w:tcW w:w="1012" w:type="dxa"/>
            <w:vMerge w:val="restart"/>
          </w:tcPr>
          <w:p w14:paraId="5157D406" w14:textId="724C7CEB" w:rsidR="0030171D" w:rsidRDefault="0030171D" w:rsidP="001E7041">
            <w:pPr>
              <w:rPr>
                <w:lang w:val="en-US"/>
              </w:rPr>
            </w:pPr>
            <w:r>
              <w:rPr>
                <w:lang w:val="en-US"/>
              </w:rPr>
              <w:t>public</w:t>
            </w:r>
          </w:p>
        </w:tc>
        <w:tc>
          <w:tcPr>
            <w:tcW w:w="4583" w:type="dxa"/>
            <w:gridSpan w:val="4"/>
          </w:tcPr>
          <w:p w14:paraId="05EA0995" w14:textId="75624638" w:rsidR="0030171D" w:rsidRDefault="0030171D" w:rsidP="001E7041">
            <w:pPr>
              <w:rPr>
                <w:lang w:val="en-US"/>
              </w:rPr>
            </w:pPr>
            <w:proofErr w:type="spellStart"/>
            <w:r>
              <w:rPr>
                <w:lang w:val="en-US"/>
              </w:rPr>
              <w:t>Có</w:t>
            </w:r>
            <w:proofErr w:type="spellEnd"/>
            <w:r>
              <w:rPr>
                <w:lang w:val="en-US"/>
              </w:rPr>
              <w:t xml:space="preserve"> 2 </w:t>
            </w:r>
            <w:proofErr w:type="spellStart"/>
            <w:r>
              <w:rPr>
                <w:lang w:val="en-US"/>
              </w:rPr>
              <w:t>tham</w:t>
            </w:r>
            <w:proofErr w:type="spellEnd"/>
            <w:r>
              <w:rPr>
                <w:lang w:val="en-US"/>
              </w:rPr>
              <w:t xml:space="preserve"> </w:t>
            </w:r>
            <w:proofErr w:type="spellStart"/>
            <w:r>
              <w:rPr>
                <w:lang w:val="en-US"/>
              </w:rPr>
              <w:t>số</w:t>
            </w:r>
            <w:proofErr w:type="spellEnd"/>
          </w:p>
        </w:tc>
        <w:tc>
          <w:tcPr>
            <w:tcW w:w="1137" w:type="dxa"/>
            <w:vMerge w:val="restart"/>
          </w:tcPr>
          <w:p w14:paraId="7E7E4EB3" w14:textId="582EACB9" w:rsidR="0030171D" w:rsidRDefault="0030171D" w:rsidP="001E7041">
            <w:pPr>
              <w:rPr>
                <w:lang w:val="en-US"/>
              </w:rPr>
            </w:pPr>
            <w:r>
              <w:rPr>
                <w:lang w:val="en-US"/>
              </w:rPr>
              <w:t>void</w:t>
            </w:r>
          </w:p>
        </w:tc>
        <w:tc>
          <w:tcPr>
            <w:tcW w:w="971" w:type="dxa"/>
            <w:vMerge w:val="restart"/>
          </w:tcPr>
          <w:p w14:paraId="4E9E245C" w14:textId="5DC523B4" w:rsidR="0030171D" w:rsidRDefault="0030171D" w:rsidP="001E7041">
            <w:pPr>
              <w:rPr>
                <w:lang w:val="en-US"/>
              </w:rPr>
            </w:pPr>
            <w:proofErr w:type="spellStart"/>
            <w:r>
              <w:rPr>
                <w:lang w:val="en-US"/>
              </w:rPr>
              <w:t>Xem</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thời</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biểu</w:t>
            </w:r>
            <w:proofErr w:type="spellEnd"/>
          </w:p>
        </w:tc>
      </w:tr>
      <w:tr w:rsidR="0030171D" w:rsidRPr="00002FC4" w14:paraId="15189031" w14:textId="77777777" w:rsidTr="00491D0A">
        <w:tc>
          <w:tcPr>
            <w:tcW w:w="2036" w:type="dxa"/>
            <w:vMerge/>
          </w:tcPr>
          <w:p w14:paraId="53F374FF" w14:textId="77777777" w:rsidR="0030171D" w:rsidRDefault="0030171D" w:rsidP="001E7041">
            <w:pPr>
              <w:rPr>
                <w:lang w:val="en-US"/>
              </w:rPr>
            </w:pPr>
          </w:p>
        </w:tc>
        <w:tc>
          <w:tcPr>
            <w:tcW w:w="1012" w:type="dxa"/>
            <w:vMerge/>
          </w:tcPr>
          <w:p w14:paraId="3DDC4928" w14:textId="77777777" w:rsidR="0030171D" w:rsidRDefault="0030171D" w:rsidP="001E7041">
            <w:pPr>
              <w:rPr>
                <w:lang w:val="en-US"/>
              </w:rPr>
            </w:pPr>
          </w:p>
        </w:tc>
        <w:tc>
          <w:tcPr>
            <w:tcW w:w="1803" w:type="dxa"/>
          </w:tcPr>
          <w:p w14:paraId="46EF5A4C" w14:textId="77192C4E" w:rsidR="0030171D" w:rsidRDefault="0030171D" w:rsidP="001E7041">
            <w:pPr>
              <w:rPr>
                <w:lang w:val="en-US"/>
              </w:rPr>
            </w:pPr>
            <w:proofErr w:type="spellStart"/>
            <w:r>
              <w:rPr>
                <w:lang w:val="en-US"/>
              </w:rPr>
              <w:t>maTKB</w:t>
            </w:r>
            <w:proofErr w:type="spellEnd"/>
          </w:p>
        </w:tc>
        <w:tc>
          <w:tcPr>
            <w:tcW w:w="945" w:type="dxa"/>
          </w:tcPr>
          <w:p w14:paraId="6767FC7C" w14:textId="655E248A" w:rsidR="0030171D" w:rsidRDefault="0030171D" w:rsidP="001E7041">
            <w:pPr>
              <w:rPr>
                <w:lang w:val="en-US"/>
              </w:rPr>
            </w:pPr>
            <w:r>
              <w:rPr>
                <w:lang w:val="en-US"/>
              </w:rPr>
              <w:t>String</w:t>
            </w:r>
          </w:p>
        </w:tc>
        <w:tc>
          <w:tcPr>
            <w:tcW w:w="910" w:type="dxa"/>
          </w:tcPr>
          <w:p w14:paraId="1B4E09F3" w14:textId="32F4E7D0" w:rsidR="0030171D" w:rsidRDefault="0030171D" w:rsidP="001E7041">
            <w:pPr>
              <w:rPr>
                <w:lang w:val="en-US"/>
              </w:rPr>
            </w:pPr>
            <w:r>
              <w:rPr>
                <w:lang w:val="en-US"/>
              </w:rPr>
              <w:t>Null</w:t>
            </w:r>
          </w:p>
        </w:tc>
        <w:tc>
          <w:tcPr>
            <w:tcW w:w="925" w:type="dxa"/>
          </w:tcPr>
          <w:p w14:paraId="1BE06E25" w14:textId="3BC162A8" w:rsidR="0030171D" w:rsidRDefault="0030171D" w:rsidP="001E7041">
            <w:pPr>
              <w:rPr>
                <w:lang w:val="en-US"/>
              </w:rPr>
            </w:pPr>
            <w:r>
              <w:rPr>
                <w:lang w:val="en-US"/>
              </w:rPr>
              <w:t>10</w:t>
            </w:r>
          </w:p>
        </w:tc>
        <w:tc>
          <w:tcPr>
            <w:tcW w:w="1137" w:type="dxa"/>
            <w:vMerge/>
          </w:tcPr>
          <w:p w14:paraId="0BEE4422" w14:textId="77777777" w:rsidR="0030171D" w:rsidRDefault="0030171D" w:rsidP="001E7041">
            <w:pPr>
              <w:rPr>
                <w:lang w:val="en-US"/>
              </w:rPr>
            </w:pPr>
          </w:p>
        </w:tc>
        <w:tc>
          <w:tcPr>
            <w:tcW w:w="971" w:type="dxa"/>
            <w:vMerge/>
          </w:tcPr>
          <w:p w14:paraId="4EB872CA" w14:textId="77777777" w:rsidR="0030171D" w:rsidRDefault="0030171D" w:rsidP="001E7041">
            <w:pPr>
              <w:rPr>
                <w:lang w:val="en-US"/>
              </w:rPr>
            </w:pPr>
          </w:p>
        </w:tc>
      </w:tr>
      <w:tr w:rsidR="0030171D" w:rsidRPr="00002FC4" w14:paraId="26C4E5D3" w14:textId="77777777" w:rsidTr="00491D0A">
        <w:tc>
          <w:tcPr>
            <w:tcW w:w="2036" w:type="dxa"/>
            <w:vMerge/>
          </w:tcPr>
          <w:p w14:paraId="2AF3BF73" w14:textId="77777777" w:rsidR="0030171D" w:rsidRDefault="0030171D" w:rsidP="001E7041">
            <w:pPr>
              <w:rPr>
                <w:lang w:val="en-US"/>
              </w:rPr>
            </w:pPr>
          </w:p>
        </w:tc>
        <w:tc>
          <w:tcPr>
            <w:tcW w:w="1012" w:type="dxa"/>
            <w:vMerge/>
          </w:tcPr>
          <w:p w14:paraId="64045F37" w14:textId="77777777" w:rsidR="0030171D" w:rsidRDefault="0030171D" w:rsidP="001E7041">
            <w:pPr>
              <w:rPr>
                <w:lang w:val="en-US"/>
              </w:rPr>
            </w:pPr>
          </w:p>
        </w:tc>
        <w:tc>
          <w:tcPr>
            <w:tcW w:w="1803" w:type="dxa"/>
          </w:tcPr>
          <w:p w14:paraId="16C5A2EA" w14:textId="14BFC49D" w:rsidR="0030171D" w:rsidRDefault="0030171D" w:rsidP="001E7041">
            <w:pPr>
              <w:rPr>
                <w:lang w:val="en-US"/>
              </w:rPr>
            </w:pPr>
            <w:proofErr w:type="spellStart"/>
            <w:r>
              <w:rPr>
                <w:lang w:val="en-US"/>
              </w:rPr>
              <w:t>thongTinTKB</w:t>
            </w:r>
            <w:proofErr w:type="spellEnd"/>
          </w:p>
        </w:tc>
        <w:tc>
          <w:tcPr>
            <w:tcW w:w="945" w:type="dxa"/>
          </w:tcPr>
          <w:p w14:paraId="3707ADFF" w14:textId="29408B43" w:rsidR="0030171D" w:rsidRDefault="0030171D" w:rsidP="001E7041">
            <w:pPr>
              <w:rPr>
                <w:lang w:val="en-US"/>
              </w:rPr>
            </w:pPr>
            <w:r>
              <w:rPr>
                <w:lang w:val="en-US"/>
              </w:rPr>
              <w:t>String</w:t>
            </w:r>
          </w:p>
        </w:tc>
        <w:tc>
          <w:tcPr>
            <w:tcW w:w="910" w:type="dxa"/>
          </w:tcPr>
          <w:p w14:paraId="3CAAD1F3" w14:textId="7B882E40" w:rsidR="0030171D" w:rsidRDefault="0030171D" w:rsidP="001E7041">
            <w:pPr>
              <w:rPr>
                <w:lang w:val="en-US"/>
              </w:rPr>
            </w:pPr>
            <w:r>
              <w:rPr>
                <w:lang w:val="en-US"/>
              </w:rPr>
              <w:t>Null</w:t>
            </w:r>
          </w:p>
        </w:tc>
        <w:tc>
          <w:tcPr>
            <w:tcW w:w="925" w:type="dxa"/>
          </w:tcPr>
          <w:p w14:paraId="0045279B" w14:textId="03FFFB44" w:rsidR="0030171D" w:rsidRDefault="0030171D" w:rsidP="001E7041">
            <w:pPr>
              <w:rPr>
                <w:lang w:val="en-US"/>
              </w:rPr>
            </w:pPr>
            <w:r>
              <w:rPr>
                <w:lang w:val="en-US"/>
              </w:rPr>
              <w:t>10</w:t>
            </w:r>
          </w:p>
        </w:tc>
        <w:tc>
          <w:tcPr>
            <w:tcW w:w="1137" w:type="dxa"/>
            <w:vMerge/>
          </w:tcPr>
          <w:p w14:paraId="780D0DFE" w14:textId="77777777" w:rsidR="0030171D" w:rsidRDefault="0030171D" w:rsidP="001E7041">
            <w:pPr>
              <w:rPr>
                <w:lang w:val="en-US"/>
              </w:rPr>
            </w:pPr>
          </w:p>
        </w:tc>
        <w:tc>
          <w:tcPr>
            <w:tcW w:w="971" w:type="dxa"/>
            <w:vMerge/>
          </w:tcPr>
          <w:p w14:paraId="27DEBB51" w14:textId="77777777" w:rsidR="0030171D" w:rsidRDefault="0030171D" w:rsidP="001E7041">
            <w:pPr>
              <w:rPr>
                <w:lang w:val="en-US"/>
              </w:rPr>
            </w:pPr>
          </w:p>
        </w:tc>
      </w:tr>
    </w:tbl>
    <w:p w14:paraId="7B17F087" w14:textId="6F62E6B9" w:rsidR="003972A2" w:rsidRDefault="003972A2">
      <w:pPr>
        <w:spacing w:before="240" w:after="240"/>
        <w:jc w:val="both"/>
        <w:rPr>
          <w:rFonts w:eastAsia="Times New Roman" w:cs="Times New Roman"/>
          <w:b/>
          <w:sz w:val="26"/>
          <w:szCs w:val="26"/>
        </w:rPr>
      </w:pPr>
    </w:p>
    <w:p w14:paraId="1395A836" w14:textId="04F8182E" w:rsidR="00013F0D" w:rsidRPr="001E57AD" w:rsidRDefault="00013F0D" w:rsidP="003972A2">
      <w:pPr>
        <w:spacing w:line="240" w:lineRule="auto"/>
        <w:rPr>
          <w:rFonts w:eastAsia="Times New Roman" w:cs="Times New Roman"/>
          <w:b/>
          <w:sz w:val="26"/>
          <w:szCs w:val="26"/>
        </w:rPr>
      </w:pPr>
    </w:p>
    <w:p w14:paraId="60736819" w14:textId="657C9F3F" w:rsidR="00013F0D" w:rsidRPr="001E57AD" w:rsidRDefault="00E952C3">
      <w:pPr>
        <w:pStyle w:val="Heading3"/>
      </w:pPr>
      <w:bookmarkStart w:id="355" w:name="_t2ujr34ypqnf" w:colFirst="0" w:colLast="0"/>
      <w:bookmarkStart w:id="356" w:name="_Toc119444984"/>
      <w:bookmarkEnd w:id="355"/>
      <w:r w:rsidRPr="001E57AD">
        <w:t>Lớp GiangDay</w:t>
      </w:r>
      <w:bookmarkEnd w:id="356"/>
    </w:p>
    <w:p w14:paraId="0D85CC9B" w14:textId="7104E42B" w:rsidR="00013F0D" w:rsidRDefault="00BC28B4">
      <w:pPr>
        <w:pStyle w:val="Heading4"/>
      </w:pPr>
      <w:bookmarkStart w:id="357" w:name="_83ievxgdndii" w:colFirst="0" w:colLast="0"/>
      <w:bookmarkEnd w:id="357"/>
      <w:r>
        <w:t>M</w:t>
      </w:r>
      <w:r w:rsidR="00E952C3" w:rsidRPr="001E57AD">
        <w:t>ô tả thuộc tính lớp GiangDay</w:t>
      </w:r>
    </w:p>
    <w:p w14:paraId="3F132686" w14:textId="63211D50" w:rsidR="00491D0A" w:rsidRDefault="00491D0A" w:rsidP="00BE4F8B">
      <w:pPr>
        <w:pStyle w:val="Caption"/>
      </w:pPr>
      <w:bookmarkStart w:id="358" w:name="_Toc119445069"/>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3</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12</w:t>
      </w:r>
      <w:r w:rsidR="005018C1">
        <w:rPr>
          <w:noProof/>
        </w:rPr>
        <w:fldChar w:fldCharType="end"/>
      </w:r>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GiangDay</w:t>
      </w:r>
      <w:bookmarkEnd w:id="358"/>
      <w:proofErr w:type="spellEnd"/>
    </w:p>
    <w:tbl>
      <w:tblPr>
        <w:tblStyle w:val="TableGrid"/>
        <w:tblW w:w="0" w:type="auto"/>
        <w:tblLook w:val="04A0" w:firstRow="1" w:lastRow="0" w:firstColumn="1" w:lastColumn="0" w:noHBand="0" w:noVBand="1"/>
      </w:tblPr>
      <w:tblGrid>
        <w:gridCol w:w="1554"/>
        <w:gridCol w:w="1189"/>
        <w:gridCol w:w="1177"/>
        <w:gridCol w:w="1170"/>
        <w:gridCol w:w="1172"/>
        <w:gridCol w:w="683"/>
        <w:gridCol w:w="847"/>
        <w:gridCol w:w="1947"/>
      </w:tblGrid>
      <w:tr w:rsidR="0030171D" w:rsidRPr="00255288" w14:paraId="52032B7E" w14:textId="77777777" w:rsidTr="001E7041">
        <w:tc>
          <w:tcPr>
            <w:tcW w:w="1554" w:type="dxa"/>
          </w:tcPr>
          <w:p w14:paraId="7D80667A" w14:textId="77777777" w:rsidR="0030171D" w:rsidRPr="00255288" w:rsidRDefault="0030171D" w:rsidP="001E7041">
            <w:pPr>
              <w:rPr>
                <w:lang w:val="en-US"/>
              </w:rPr>
            </w:pPr>
            <w:proofErr w:type="spellStart"/>
            <w:r>
              <w:rPr>
                <w:lang w:val="en-US"/>
              </w:rPr>
              <w:t>Tên</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p>
        </w:tc>
        <w:tc>
          <w:tcPr>
            <w:tcW w:w="1189" w:type="dxa"/>
          </w:tcPr>
          <w:p w14:paraId="41E841FE" w14:textId="77777777" w:rsidR="0030171D" w:rsidRPr="00255288" w:rsidRDefault="0030171D" w:rsidP="001E7041">
            <w:pPr>
              <w:rPr>
                <w:lang w:val="en-US"/>
              </w:rPr>
            </w:pPr>
            <w:proofErr w:type="spellStart"/>
            <w:r>
              <w:rPr>
                <w:lang w:val="en-US"/>
              </w:rPr>
              <w:t>Kiểu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p>
        </w:tc>
        <w:tc>
          <w:tcPr>
            <w:tcW w:w="1177" w:type="dxa"/>
          </w:tcPr>
          <w:p w14:paraId="063887DE" w14:textId="77777777" w:rsidR="0030171D" w:rsidRPr="00255288" w:rsidRDefault="0030171D" w:rsidP="001E7041">
            <w:pPr>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1170" w:type="dxa"/>
          </w:tcPr>
          <w:p w14:paraId="41C0F3EA" w14:textId="77777777" w:rsidR="0030171D" w:rsidRPr="00255288" w:rsidRDefault="0030171D" w:rsidP="001E7041">
            <w:pPr>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mặc</w:t>
            </w:r>
            <w:proofErr w:type="spellEnd"/>
            <w:r>
              <w:rPr>
                <w:lang w:val="en-US"/>
              </w:rPr>
              <w:t xml:space="preserve"> </w:t>
            </w:r>
            <w:proofErr w:type="spellStart"/>
            <w:r>
              <w:rPr>
                <w:lang w:val="en-US"/>
              </w:rPr>
              <w:t>nhiên</w:t>
            </w:r>
            <w:proofErr w:type="spellEnd"/>
          </w:p>
        </w:tc>
        <w:tc>
          <w:tcPr>
            <w:tcW w:w="1172" w:type="dxa"/>
          </w:tcPr>
          <w:p w14:paraId="225A2E8D" w14:textId="77777777" w:rsidR="0030171D" w:rsidRPr="00255288" w:rsidRDefault="0030171D" w:rsidP="001E7041">
            <w:pPr>
              <w:rPr>
                <w:lang w:val="en-US"/>
              </w:rPr>
            </w:pPr>
            <w:proofErr w:type="spellStart"/>
            <w:r>
              <w:rPr>
                <w:lang w:val="en-US"/>
              </w:rPr>
              <w:t>Kích</w:t>
            </w:r>
            <w:proofErr w:type="spellEnd"/>
            <w:r>
              <w:rPr>
                <w:lang w:val="en-US"/>
              </w:rPr>
              <w:t xml:space="preserve"> </w:t>
            </w:r>
            <w:proofErr w:type="spellStart"/>
            <w:r>
              <w:rPr>
                <w:lang w:val="en-US"/>
              </w:rPr>
              <w:t>thước</w:t>
            </w:r>
            <w:proofErr w:type="spellEnd"/>
          </w:p>
        </w:tc>
        <w:tc>
          <w:tcPr>
            <w:tcW w:w="683" w:type="dxa"/>
          </w:tcPr>
          <w:p w14:paraId="78B8A931" w14:textId="77777777" w:rsidR="0030171D" w:rsidRPr="00255288" w:rsidRDefault="0030171D" w:rsidP="001E7041">
            <w:pPr>
              <w:rPr>
                <w:lang w:val="en-US"/>
              </w:rPr>
            </w:pPr>
            <w:r>
              <w:rPr>
                <w:lang w:val="en-US"/>
              </w:rPr>
              <w:t>Min</w:t>
            </w:r>
          </w:p>
        </w:tc>
        <w:tc>
          <w:tcPr>
            <w:tcW w:w="847" w:type="dxa"/>
          </w:tcPr>
          <w:p w14:paraId="5F3FB210" w14:textId="77777777" w:rsidR="0030171D" w:rsidRPr="00255288" w:rsidRDefault="0030171D" w:rsidP="001E7041">
            <w:pPr>
              <w:rPr>
                <w:lang w:val="en-US"/>
              </w:rPr>
            </w:pPr>
            <w:r>
              <w:rPr>
                <w:lang w:val="en-US"/>
              </w:rPr>
              <w:t>Max</w:t>
            </w:r>
          </w:p>
        </w:tc>
        <w:tc>
          <w:tcPr>
            <w:tcW w:w="1947" w:type="dxa"/>
          </w:tcPr>
          <w:p w14:paraId="299EF3FE" w14:textId="77777777" w:rsidR="0030171D" w:rsidRPr="00255288" w:rsidRDefault="0030171D" w:rsidP="001E7041">
            <w:pPr>
              <w:rPr>
                <w:lang w:val="en-US"/>
              </w:rPr>
            </w:pPr>
            <w:proofErr w:type="spellStart"/>
            <w:r>
              <w:rPr>
                <w:lang w:val="en-US"/>
              </w:rPr>
              <w:t>Diễn</w:t>
            </w:r>
            <w:proofErr w:type="spellEnd"/>
            <w:r>
              <w:rPr>
                <w:lang w:val="en-US"/>
              </w:rPr>
              <w:t xml:space="preserve"> </w:t>
            </w:r>
            <w:proofErr w:type="spellStart"/>
            <w:r>
              <w:rPr>
                <w:lang w:val="en-US"/>
              </w:rPr>
              <w:t>giải</w:t>
            </w:r>
            <w:proofErr w:type="spellEnd"/>
          </w:p>
        </w:tc>
      </w:tr>
      <w:tr w:rsidR="0030171D" w:rsidRPr="00255288" w14:paraId="5736E8BB" w14:textId="77777777" w:rsidTr="001E7041">
        <w:tc>
          <w:tcPr>
            <w:tcW w:w="1554" w:type="dxa"/>
          </w:tcPr>
          <w:p w14:paraId="212BF694" w14:textId="116003C3" w:rsidR="0030171D" w:rsidRDefault="0030171D" w:rsidP="001E7041">
            <w:pPr>
              <w:rPr>
                <w:lang w:val="en-US"/>
              </w:rPr>
            </w:pPr>
            <w:proofErr w:type="spellStart"/>
            <w:r>
              <w:rPr>
                <w:lang w:val="en-US"/>
              </w:rPr>
              <w:t>maGV</w:t>
            </w:r>
            <w:proofErr w:type="spellEnd"/>
          </w:p>
        </w:tc>
        <w:tc>
          <w:tcPr>
            <w:tcW w:w="1189" w:type="dxa"/>
          </w:tcPr>
          <w:p w14:paraId="2E9F5C3D" w14:textId="6E328E97" w:rsidR="0030171D" w:rsidRDefault="0030171D" w:rsidP="001E7041">
            <w:pPr>
              <w:rPr>
                <w:lang w:val="en-US"/>
              </w:rPr>
            </w:pPr>
            <w:r>
              <w:rPr>
                <w:lang w:val="en-US"/>
              </w:rPr>
              <w:t>Private</w:t>
            </w:r>
          </w:p>
        </w:tc>
        <w:tc>
          <w:tcPr>
            <w:tcW w:w="1177" w:type="dxa"/>
          </w:tcPr>
          <w:p w14:paraId="32A26D26" w14:textId="524953ED" w:rsidR="0030171D" w:rsidRDefault="0030171D" w:rsidP="001E7041">
            <w:pPr>
              <w:rPr>
                <w:lang w:val="en-US"/>
              </w:rPr>
            </w:pPr>
            <w:r>
              <w:rPr>
                <w:lang w:val="en-US"/>
              </w:rPr>
              <w:t>String</w:t>
            </w:r>
          </w:p>
        </w:tc>
        <w:tc>
          <w:tcPr>
            <w:tcW w:w="1170" w:type="dxa"/>
          </w:tcPr>
          <w:p w14:paraId="1C420E3E" w14:textId="6550A54B" w:rsidR="0030171D" w:rsidRDefault="0030171D" w:rsidP="001E7041">
            <w:pPr>
              <w:rPr>
                <w:lang w:val="en-US"/>
              </w:rPr>
            </w:pPr>
            <w:r>
              <w:rPr>
                <w:lang w:val="en-US"/>
              </w:rPr>
              <w:t>Null</w:t>
            </w:r>
          </w:p>
        </w:tc>
        <w:tc>
          <w:tcPr>
            <w:tcW w:w="1172" w:type="dxa"/>
          </w:tcPr>
          <w:p w14:paraId="2D292648" w14:textId="2A666CD2" w:rsidR="0030171D" w:rsidRDefault="0030171D" w:rsidP="001E7041">
            <w:pPr>
              <w:rPr>
                <w:lang w:val="en-US"/>
              </w:rPr>
            </w:pPr>
            <w:r>
              <w:rPr>
                <w:lang w:val="en-US"/>
              </w:rPr>
              <w:t>10</w:t>
            </w:r>
          </w:p>
        </w:tc>
        <w:tc>
          <w:tcPr>
            <w:tcW w:w="683" w:type="dxa"/>
          </w:tcPr>
          <w:p w14:paraId="1EAE761E" w14:textId="77777777" w:rsidR="0030171D" w:rsidRDefault="0030171D" w:rsidP="001E7041">
            <w:pPr>
              <w:rPr>
                <w:lang w:val="en-US"/>
              </w:rPr>
            </w:pPr>
          </w:p>
        </w:tc>
        <w:tc>
          <w:tcPr>
            <w:tcW w:w="847" w:type="dxa"/>
          </w:tcPr>
          <w:p w14:paraId="25F62E33" w14:textId="77777777" w:rsidR="0030171D" w:rsidRDefault="0030171D" w:rsidP="001E7041">
            <w:pPr>
              <w:rPr>
                <w:lang w:val="en-US"/>
              </w:rPr>
            </w:pPr>
          </w:p>
        </w:tc>
        <w:tc>
          <w:tcPr>
            <w:tcW w:w="1947" w:type="dxa"/>
          </w:tcPr>
          <w:p w14:paraId="70571113" w14:textId="051C8E5C" w:rsidR="0030171D" w:rsidRDefault="0030171D" w:rsidP="001E7041">
            <w:pPr>
              <w:rPr>
                <w:lang w:val="en-US"/>
              </w:rPr>
            </w:pPr>
            <w:proofErr w:type="spellStart"/>
            <w:r>
              <w:rPr>
                <w:lang w:val="en-US"/>
              </w:rPr>
              <w:t>Mã</w:t>
            </w:r>
            <w:proofErr w:type="spellEnd"/>
            <w:r>
              <w:rPr>
                <w:lang w:val="en-US"/>
              </w:rPr>
              <w:t xml:space="preserve"> </w:t>
            </w:r>
            <w:proofErr w:type="spellStart"/>
            <w:r>
              <w:rPr>
                <w:lang w:val="en-US"/>
              </w:rPr>
              <w:t>giáo</w:t>
            </w:r>
            <w:proofErr w:type="spellEnd"/>
            <w:r>
              <w:rPr>
                <w:lang w:val="en-US"/>
              </w:rPr>
              <w:t xml:space="preserve"> </w:t>
            </w:r>
            <w:proofErr w:type="spellStart"/>
            <w:r>
              <w:rPr>
                <w:lang w:val="en-US"/>
              </w:rPr>
              <w:t>viên</w:t>
            </w:r>
            <w:proofErr w:type="spellEnd"/>
          </w:p>
        </w:tc>
      </w:tr>
      <w:tr w:rsidR="0030171D" w:rsidRPr="00255288" w14:paraId="6C8A6913" w14:textId="77777777" w:rsidTr="001E7041">
        <w:tc>
          <w:tcPr>
            <w:tcW w:w="1554" w:type="dxa"/>
          </w:tcPr>
          <w:p w14:paraId="5F6BE5C9" w14:textId="352BA5C0" w:rsidR="0030171D" w:rsidRDefault="0030171D" w:rsidP="001E7041">
            <w:pPr>
              <w:rPr>
                <w:lang w:val="en-US"/>
              </w:rPr>
            </w:pPr>
            <w:proofErr w:type="spellStart"/>
            <w:r>
              <w:rPr>
                <w:lang w:val="en-US"/>
              </w:rPr>
              <w:t>ngayGD</w:t>
            </w:r>
            <w:proofErr w:type="spellEnd"/>
          </w:p>
        </w:tc>
        <w:tc>
          <w:tcPr>
            <w:tcW w:w="1189" w:type="dxa"/>
          </w:tcPr>
          <w:p w14:paraId="495B4296" w14:textId="7EC75DFF" w:rsidR="0030171D" w:rsidRDefault="0030171D" w:rsidP="001E7041">
            <w:pPr>
              <w:rPr>
                <w:lang w:val="en-US"/>
              </w:rPr>
            </w:pPr>
            <w:r>
              <w:rPr>
                <w:lang w:val="en-US"/>
              </w:rPr>
              <w:t>Private</w:t>
            </w:r>
          </w:p>
        </w:tc>
        <w:tc>
          <w:tcPr>
            <w:tcW w:w="1177" w:type="dxa"/>
          </w:tcPr>
          <w:p w14:paraId="4D1643EA" w14:textId="6F1E481D" w:rsidR="0030171D" w:rsidRDefault="0030171D" w:rsidP="001E7041">
            <w:pPr>
              <w:rPr>
                <w:lang w:val="en-US"/>
              </w:rPr>
            </w:pPr>
            <w:r>
              <w:rPr>
                <w:lang w:val="en-US"/>
              </w:rPr>
              <w:t>Date</w:t>
            </w:r>
          </w:p>
        </w:tc>
        <w:tc>
          <w:tcPr>
            <w:tcW w:w="1170" w:type="dxa"/>
          </w:tcPr>
          <w:p w14:paraId="6A385686" w14:textId="7DEF5274" w:rsidR="0030171D" w:rsidRDefault="0030171D" w:rsidP="001E7041">
            <w:pPr>
              <w:rPr>
                <w:lang w:val="en-US"/>
              </w:rPr>
            </w:pPr>
            <w:r>
              <w:rPr>
                <w:lang w:val="en-US"/>
              </w:rPr>
              <w:t>Null</w:t>
            </w:r>
          </w:p>
        </w:tc>
        <w:tc>
          <w:tcPr>
            <w:tcW w:w="1172" w:type="dxa"/>
          </w:tcPr>
          <w:p w14:paraId="0E5C4FD0" w14:textId="557A0CB5" w:rsidR="0030171D" w:rsidRDefault="0030171D" w:rsidP="001E7041">
            <w:pPr>
              <w:rPr>
                <w:lang w:val="en-US"/>
              </w:rPr>
            </w:pPr>
            <w:r>
              <w:rPr>
                <w:lang w:val="en-US"/>
              </w:rPr>
              <w:t>10</w:t>
            </w:r>
          </w:p>
        </w:tc>
        <w:tc>
          <w:tcPr>
            <w:tcW w:w="683" w:type="dxa"/>
          </w:tcPr>
          <w:p w14:paraId="066E9F14" w14:textId="77777777" w:rsidR="0030171D" w:rsidRDefault="0030171D" w:rsidP="001E7041">
            <w:pPr>
              <w:rPr>
                <w:lang w:val="en-US"/>
              </w:rPr>
            </w:pPr>
          </w:p>
        </w:tc>
        <w:tc>
          <w:tcPr>
            <w:tcW w:w="847" w:type="dxa"/>
          </w:tcPr>
          <w:p w14:paraId="5CD984CD" w14:textId="77777777" w:rsidR="0030171D" w:rsidRDefault="0030171D" w:rsidP="001E7041">
            <w:pPr>
              <w:rPr>
                <w:lang w:val="en-US"/>
              </w:rPr>
            </w:pPr>
          </w:p>
        </w:tc>
        <w:tc>
          <w:tcPr>
            <w:tcW w:w="1947" w:type="dxa"/>
          </w:tcPr>
          <w:p w14:paraId="1FC891B4" w14:textId="70E823DB" w:rsidR="0030171D" w:rsidRDefault="0030171D" w:rsidP="001E7041">
            <w:pPr>
              <w:rPr>
                <w:lang w:val="en-US"/>
              </w:rPr>
            </w:pPr>
            <w:proofErr w:type="spellStart"/>
            <w:r>
              <w:rPr>
                <w:lang w:val="en-US"/>
              </w:rPr>
              <w:t>Ngày</w:t>
            </w:r>
            <w:proofErr w:type="spellEnd"/>
            <w:r>
              <w:rPr>
                <w:lang w:val="en-US"/>
              </w:rPr>
              <w:t xml:space="preserve"> </w:t>
            </w:r>
            <w:proofErr w:type="spellStart"/>
            <w:r>
              <w:rPr>
                <w:lang w:val="en-US"/>
              </w:rPr>
              <w:t>giảng</w:t>
            </w:r>
            <w:proofErr w:type="spellEnd"/>
            <w:r>
              <w:rPr>
                <w:lang w:val="en-US"/>
              </w:rPr>
              <w:t xml:space="preserve"> </w:t>
            </w:r>
            <w:proofErr w:type="spellStart"/>
            <w:r>
              <w:rPr>
                <w:lang w:val="en-US"/>
              </w:rPr>
              <w:t>dạy</w:t>
            </w:r>
            <w:proofErr w:type="spellEnd"/>
          </w:p>
        </w:tc>
      </w:tr>
      <w:tr w:rsidR="0030171D" w:rsidRPr="00255288" w14:paraId="43C4E9E1" w14:textId="77777777" w:rsidTr="001E7041">
        <w:tc>
          <w:tcPr>
            <w:tcW w:w="1554" w:type="dxa"/>
          </w:tcPr>
          <w:p w14:paraId="1A8B03B6" w14:textId="0C977742" w:rsidR="0030171D" w:rsidRDefault="0030171D" w:rsidP="001E7041">
            <w:pPr>
              <w:rPr>
                <w:lang w:val="en-US"/>
              </w:rPr>
            </w:pPr>
            <w:proofErr w:type="spellStart"/>
            <w:r>
              <w:rPr>
                <w:lang w:val="en-US"/>
              </w:rPr>
              <w:t>lopGD</w:t>
            </w:r>
            <w:proofErr w:type="spellEnd"/>
          </w:p>
        </w:tc>
        <w:tc>
          <w:tcPr>
            <w:tcW w:w="1189" w:type="dxa"/>
          </w:tcPr>
          <w:p w14:paraId="621A1769" w14:textId="25306F88" w:rsidR="0030171D" w:rsidRDefault="0030171D" w:rsidP="001E7041">
            <w:pPr>
              <w:rPr>
                <w:lang w:val="en-US"/>
              </w:rPr>
            </w:pPr>
            <w:r>
              <w:rPr>
                <w:lang w:val="en-US"/>
              </w:rPr>
              <w:t>Private</w:t>
            </w:r>
          </w:p>
        </w:tc>
        <w:tc>
          <w:tcPr>
            <w:tcW w:w="1177" w:type="dxa"/>
          </w:tcPr>
          <w:p w14:paraId="1E00FD20" w14:textId="3C5AFDA1" w:rsidR="0030171D" w:rsidRDefault="00440C2F" w:rsidP="001E7041">
            <w:pPr>
              <w:rPr>
                <w:lang w:val="en-US"/>
              </w:rPr>
            </w:pPr>
            <w:r>
              <w:rPr>
                <w:lang w:val="en-US"/>
              </w:rPr>
              <w:t>String</w:t>
            </w:r>
          </w:p>
        </w:tc>
        <w:tc>
          <w:tcPr>
            <w:tcW w:w="1170" w:type="dxa"/>
          </w:tcPr>
          <w:p w14:paraId="26FB7045" w14:textId="1F80F9F6" w:rsidR="0030171D" w:rsidRDefault="00440C2F" w:rsidP="001E7041">
            <w:pPr>
              <w:rPr>
                <w:lang w:val="en-US"/>
              </w:rPr>
            </w:pPr>
            <w:r>
              <w:rPr>
                <w:lang w:val="en-US"/>
              </w:rPr>
              <w:t>Null</w:t>
            </w:r>
          </w:p>
        </w:tc>
        <w:tc>
          <w:tcPr>
            <w:tcW w:w="1172" w:type="dxa"/>
          </w:tcPr>
          <w:p w14:paraId="170ED106" w14:textId="294A726C" w:rsidR="0030171D" w:rsidRDefault="00440C2F" w:rsidP="001E7041">
            <w:pPr>
              <w:rPr>
                <w:lang w:val="en-US"/>
              </w:rPr>
            </w:pPr>
            <w:r>
              <w:rPr>
                <w:lang w:val="en-US"/>
              </w:rPr>
              <w:t>10</w:t>
            </w:r>
          </w:p>
        </w:tc>
        <w:tc>
          <w:tcPr>
            <w:tcW w:w="683" w:type="dxa"/>
          </w:tcPr>
          <w:p w14:paraId="2E75915F" w14:textId="77777777" w:rsidR="0030171D" w:rsidRDefault="0030171D" w:rsidP="001E7041">
            <w:pPr>
              <w:rPr>
                <w:lang w:val="en-US"/>
              </w:rPr>
            </w:pPr>
          </w:p>
        </w:tc>
        <w:tc>
          <w:tcPr>
            <w:tcW w:w="847" w:type="dxa"/>
          </w:tcPr>
          <w:p w14:paraId="6F56BA35" w14:textId="77777777" w:rsidR="0030171D" w:rsidRDefault="0030171D" w:rsidP="001E7041">
            <w:pPr>
              <w:rPr>
                <w:lang w:val="en-US"/>
              </w:rPr>
            </w:pPr>
          </w:p>
        </w:tc>
        <w:tc>
          <w:tcPr>
            <w:tcW w:w="1947" w:type="dxa"/>
          </w:tcPr>
          <w:p w14:paraId="6D327524" w14:textId="693E2F87" w:rsidR="0030171D" w:rsidRDefault="00440C2F" w:rsidP="001E7041">
            <w:pPr>
              <w:rPr>
                <w:lang w:val="en-US"/>
              </w:rPr>
            </w:pPr>
            <w:proofErr w:type="spellStart"/>
            <w:r>
              <w:rPr>
                <w:lang w:val="en-US"/>
              </w:rPr>
              <w:t>Lớp</w:t>
            </w:r>
            <w:proofErr w:type="spellEnd"/>
            <w:r>
              <w:rPr>
                <w:lang w:val="en-US"/>
              </w:rPr>
              <w:t xml:space="preserve"> </w:t>
            </w:r>
            <w:proofErr w:type="spellStart"/>
            <w:r>
              <w:rPr>
                <w:lang w:val="en-US"/>
              </w:rPr>
              <w:t>giảng</w:t>
            </w:r>
            <w:proofErr w:type="spellEnd"/>
            <w:r>
              <w:rPr>
                <w:lang w:val="en-US"/>
              </w:rPr>
              <w:t xml:space="preserve"> </w:t>
            </w:r>
            <w:proofErr w:type="spellStart"/>
            <w:r>
              <w:rPr>
                <w:lang w:val="en-US"/>
              </w:rPr>
              <w:t>dạy</w:t>
            </w:r>
            <w:proofErr w:type="spellEnd"/>
          </w:p>
        </w:tc>
      </w:tr>
    </w:tbl>
    <w:p w14:paraId="5EA6B769" w14:textId="77777777" w:rsidR="0030171D" w:rsidRPr="0030171D" w:rsidRDefault="0030171D" w:rsidP="0030171D"/>
    <w:p w14:paraId="2A97894C" w14:textId="44E259FC" w:rsidR="00013F0D" w:rsidRDefault="00BC28B4">
      <w:pPr>
        <w:pStyle w:val="Heading4"/>
      </w:pPr>
      <w:bookmarkStart w:id="359" w:name="_hgz8c32n875d" w:colFirst="0" w:colLast="0"/>
      <w:bookmarkEnd w:id="359"/>
      <w:r>
        <w:t>M</w:t>
      </w:r>
      <w:r w:rsidR="00E952C3" w:rsidRPr="001E57AD">
        <w:t>ô tả phương thức lớp GiangDay</w:t>
      </w:r>
    </w:p>
    <w:p w14:paraId="29C8EC7A" w14:textId="52F3C775" w:rsidR="00491D0A" w:rsidRDefault="00491D0A" w:rsidP="00BE4F8B">
      <w:pPr>
        <w:pStyle w:val="Caption"/>
      </w:pPr>
      <w:bookmarkStart w:id="360" w:name="_Toc119445070"/>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3</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13</w:t>
      </w:r>
      <w:r w:rsidR="005018C1">
        <w:rPr>
          <w:noProof/>
        </w:rPr>
        <w:fldChar w:fldCharType="end"/>
      </w:r>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GiangDay</w:t>
      </w:r>
      <w:bookmarkEnd w:id="360"/>
      <w:proofErr w:type="spellEnd"/>
    </w:p>
    <w:tbl>
      <w:tblPr>
        <w:tblStyle w:val="TableGrid"/>
        <w:tblW w:w="0" w:type="auto"/>
        <w:tblLook w:val="04A0" w:firstRow="1" w:lastRow="0" w:firstColumn="1" w:lastColumn="0" w:noHBand="0" w:noVBand="1"/>
      </w:tblPr>
      <w:tblGrid>
        <w:gridCol w:w="1690"/>
        <w:gridCol w:w="989"/>
        <w:gridCol w:w="1632"/>
        <w:gridCol w:w="928"/>
        <w:gridCol w:w="851"/>
        <w:gridCol w:w="858"/>
        <w:gridCol w:w="1269"/>
        <w:gridCol w:w="1522"/>
      </w:tblGrid>
      <w:tr w:rsidR="001214A5" w:rsidRPr="00002FC4" w14:paraId="7642D53F" w14:textId="77777777" w:rsidTr="001214A5">
        <w:trPr>
          <w:tblHeader/>
        </w:trPr>
        <w:tc>
          <w:tcPr>
            <w:tcW w:w="1690" w:type="dxa"/>
          </w:tcPr>
          <w:p w14:paraId="64503EED" w14:textId="77777777" w:rsidR="00440C2F" w:rsidRPr="00002FC4" w:rsidRDefault="00440C2F" w:rsidP="001E7041">
            <w:pPr>
              <w:rPr>
                <w:lang w:val="en-US"/>
              </w:rPr>
            </w:pPr>
            <w:proofErr w:type="spellStart"/>
            <w:r>
              <w:rPr>
                <w:lang w:val="en-US"/>
              </w:rPr>
              <w:t>Tên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p>
        </w:tc>
        <w:tc>
          <w:tcPr>
            <w:tcW w:w="989" w:type="dxa"/>
          </w:tcPr>
          <w:p w14:paraId="758AFF5C" w14:textId="77777777" w:rsidR="00440C2F" w:rsidRPr="00002FC4" w:rsidRDefault="00440C2F" w:rsidP="001E7041">
            <w:pPr>
              <w:rPr>
                <w:lang w:val="en-US"/>
              </w:rPr>
            </w:pPr>
            <w:proofErr w:type="spellStart"/>
            <w:r>
              <w:rPr>
                <w:lang w:val="en-US"/>
              </w:rPr>
              <w:t>Kiểu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p>
        </w:tc>
        <w:tc>
          <w:tcPr>
            <w:tcW w:w="1632" w:type="dxa"/>
          </w:tcPr>
          <w:p w14:paraId="70735086" w14:textId="77777777" w:rsidR="00440C2F" w:rsidRPr="00002FC4" w:rsidRDefault="00440C2F" w:rsidP="001E7041">
            <w:pPr>
              <w:rPr>
                <w:lang w:val="en-US"/>
              </w:rPr>
            </w:pP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p>
        </w:tc>
        <w:tc>
          <w:tcPr>
            <w:tcW w:w="928" w:type="dxa"/>
          </w:tcPr>
          <w:p w14:paraId="12E5184C" w14:textId="77777777" w:rsidR="00440C2F" w:rsidRPr="00002FC4" w:rsidRDefault="00440C2F" w:rsidP="001E7041">
            <w:pPr>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851" w:type="dxa"/>
          </w:tcPr>
          <w:p w14:paraId="79E1D992" w14:textId="77777777" w:rsidR="00440C2F" w:rsidRPr="00002FC4" w:rsidRDefault="00440C2F" w:rsidP="001E7041">
            <w:pPr>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mặc</w:t>
            </w:r>
            <w:proofErr w:type="spellEnd"/>
            <w:r>
              <w:rPr>
                <w:lang w:val="en-US"/>
              </w:rPr>
              <w:t xml:space="preserve"> </w:t>
            </w:r>
            <w:proofErr w:type="spellStart"/>
            <w:r>
              <w:rPr>
                <w:lang w:val="en-US"/>
              </w:rPr>
              <w:t>nhiên</w:t>
            </w:r>
            <w:proofErr w:type="spellEnd"/>
          </w:p>
        </w:tc>
        <w:tc>
          <w:tcPr>
            <w:tcW w:w="858" w:type="dxa"/>
          </w:tcPr>
          <w:p w14:paraId="6864BE8E" w14:textId="77777777" w:rsidR="00440C2F" w:rsidRPr="00002FC4" w:rsidRDefault="00440C2F" w:rsidP="001E7041">
            <w:pPr>
              <w:rPr>
                <w:lang w:val="en-US"/>
              </w:rPr>
            </w:pPr>
            <w:proofErr w:type="spellStart"/>
            <w:r>
              <w:rPr>
                <w:lang w:val="en-US"/>
              </w:rPr>
              <w:t>Kích</w:t>
            </w:r>
            <w:proofErr w:type="spellEnd"/>
            <w:r>
              <w:rPr>
                <w:lang w:val="en-US"/>
              </w:rPr>
              <w:t xml:space="preserve"> </w:t>
            </w:r>
            <w:proofErr w:type="spellStart"/>
            <w:r>
              <w:rPr>
                <w:lang w:val="en-US"/>
              </w:rPr>
              <w:t>thước</w:t>
            </w:r>
            <w:proofErr w:type="spellEnd"/>
          </w:p>
        </w:tc>
        <w:tc>
          <w:tcPr>
            <w:tcW w:w="1269" w:type="dxa"/>
          </w:tcPr>
          <w:p w14:paraId="7BEF4BFD" w14:textId="77777777" w:rsidR="00440C2F" w:rsidRPr="00002FC4" w:rsidRDefault="00440C2F" w:rsidP="001E7041">
            <w:pPr>
              <w:rPr>
                <w:lang w:val="en-US"/>
              </w:rPr>
            </w:pPr>
            <w:proofErr w:type="spellStart"/>
            <w:r>
              <w:rPr>
                <w:lang w:val="en-US"/>
              </w:rPr>
              <w:t>Kiểu</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p>
        </w:tc>
        <w:tc>
          <w:tcPr>
            <w:tcW w:w="1522" w:type="dxa"/>
          </w:tcPr>
          <w:p w14:paraId="26431329" w14:textId="77777777" w:rsidR="00440C2F" w:rsidRPr="00002FC4" w:rsidRDefault="00440C2F" w:rsidP="001E7041">
            <w:pPr>
              <w:rPr>
                <w:lang w:val="en-US"/>
              </w:rPr>
            </w:pPr>
            <w:proofErr w:type="spellStart"/>
            <w:r>
              <w:rPr>
                <w:lang w:val="en-US"/>
              </w:rPr>
              <w:t>Diễn</w:t>
            </w:r>
            <w:proofErr w:type="spellEnd"/>
            <w:r>
              <w:rPr>
                <w:lang w:val="en-US"/>
              </w:rPr>
              <w:t xml:space="preserve"> </w:t>
            </w:r>
            <w:proofErr w:type="spellStart"/>
            <w:r>
              <w:rPr>
                <w:lang w:val="en-US"/>
              </w:rPr>
              <w:t>giải</w:t>
            </w:r>
            <w:proofErr w:type="spellEnd"/>
          </w:p>
        </w:tc>
      </w:tr>
      <w:tr w:rsidR="001214A5" w:rsidRPr="00002FC4" w14:paraId="78EDBC4C" w14:textId="77777777" w:rsidTr="001214A5">
        <w:trPr>
          <w:tblHeader/>
        </w:trPr>
        <w:tc>
          <w:tcPr>
            <w:tcW w:w="1690" w:type="dxa"/>
          </w:tcPr>
          <w:p w14:paraId="7577F5F6" w14:textId="0A8E73C6" w:rsidR="00440C2F" w:rsidRDefault="00440C2F" w:rsidP="001E7041">
            <w:pPr>
              <w:rPr>
                <w:lang w:val="en-US"/>
              </w:rPr>
            </w:pPr>
            <w:proofErr w:type="spellStart"/>
            <w:r>
              <w:rPr>
                <w:lang w:val="en-US"/>
              </w:rPr>
              <w:t>xemLichGD</w:t>
            </w:r>
            <w:proofErr w:type="spellEnd"/>
          </w:p>
        </w:tc>
        <w:tc>
          <w:tcPr>
            <w:tcW w:w="989" w:type="dxa"/>
          </w:tcPr>
          <w:p w14:paraId="1623C672" w14:textId="56EDD283" w:rsidR="00440C2F" w:rsidRDefault="00440C2F" w:rsidP="001E7041">
            <w:pPr>
              <w:rPr>
                <w:lang w:val="en-US"/>
              </w:rPr>
            </w:pPr>
            <w:r>
              <w:rPr>
                <w:lang w:val="en-US"/>
              </w:rPr>
              <w:t>Public</w:t>
            </w:r>
          </w:p>
        </w:tc>
        <w:tc>
          <w:tcPr>
            <w:tcW w:w="1632" w:type="dxa"/>
          </w:tcPr>
          <w:p w14:paraId="7580C26D" w14:textId="5F838A6D" w:rsidR="00440C2F" w:rsidRDefault="00440C2F" w:rsidP="001E7041">
            <w:pPr>
              <w:rPr>
                <w:lang w:val="en-US"/>
              </w:rPr>
            </w:pPr>
            <w:proofErr w:type="spellStart"/>
            <w:r>
              <w:rPr>
                <w:lang w:val="en-US"/>
              </w:rPr>
              <w:t>maLopHoc</w:t>
            </w:r>
            <w:proofErr w:type="spellEnd"/>
          </w:p>
        </w:tc>
        <w:tc>
          <w:tcPr>
            <w:tcW w:w="928" w:type="dxa"/>
          </w:tcPr>
          <w:p w14:paraId="67AFC695" w14:textId="4399ACF7" w:rsidR="00440C2F" w:rsidRDefault="00440C2F" w:rsidP="001E7041">
            <w:pPr>
              <w:rPr>
                <w:lang w:val="en-US"/>
              </w:rPr>
            </w:pPr>
            <w:r>
              <w:rPr>
                <w:lang w:val="en-US"/>
              </w:rPr>
              <w:t>String</w:t>
            </w:r>
          </w:p>
        </w:tc>
        <w:tc>
          <w:tcPr>
            <w:tcW w:w="851" w:type="dxa"/>
          </w:tcPr>
          <w:p w14:paraId="5D622D0D" w14:textId="3D62F22B" w:rsidR="00440C2F" w:rsidRDefault="00440C2F" w:rsidP="001E7041">
            <w:pPr>
              <w:rPr>
                <w:lang w:val="en-US"/>
              </w:rPr>
            </w:pPr>
            <w:r>
              <w:rPr>
                <w:lang w:val="en-US"/>
              </w:rPr>
              <w:t>Null</w:t>
            </w:r>
          </w:p>
        </w:tc>
        <w:tc>
          <w:tcPr>
            <w:tcW w:w="858" w:type="dxa"/>
          </w:tcPr>
          <w:p w14:paraId="1A672D48" w14:textId="5FFDBD2B" w:rsidR="00440C2F" w:rsidRDefault="00440C2F" w:rsidP="001E7041">
            <w:pPr>
              <w:rPr>
                <w:lang w:val="en-US"/>
              </w:rPr>
            </w:pPr>
            <w:r>
              <w:rPr>
                <w:lang w:val="en-US"/>
              </w:rPr>
              <w:t>10</w:t>
            </w:r>
          </w:p>
        </w:tc>
        <w:tc>
          <w:tcPr>
            <w:tcW w:w="1269" w:type="dxa"/>
          </w:tcPr>
          <w:p w14:paraId="0340E9AB" w14:textId="11458AE4" w:rsidR="00440C2F" w:rsidRDefault="00440C2F" w:rsidP="001E7041">
            <w:pPr>
              <w:rPr>
                <w:lang w:val="en-US"/>
              </w:rPr>
            </w:pPr>
            <w:r>
              <w:rPr>
                <w:lang w:val="en-US"/>
              </w:rPr>
              <w:t>void</w:t>
            </w:r>
          </w:p>
        </w:tc>
        <w:tc>
          <w:tcPr>
            <w:tcW w:w="1522" w:type="dxa"/>
          </w:tcPr>
          <w:p w14:paraId="6C50F5AC" w14:textId="15C05875" w:rsidR="00440C2F" w:rsidRDefault="00440C2F" w:rsidP="001E7041">
            <w:pPr>
              <w:rPr>
                <w:lang w:val="en-US"/>
              </w:rPr>
            </w:pPr>
            <w:proofErr w:type="spellStart"/>
            <w:r>
              <w:rPr>
                <w:lang w:val="en-US"/>
              </w:rPr>
              <w:t>Xem</w:t>
            </w:r>
            <w:proofErr w:type="spellEnd"/>
            <w:r>
              <w:rPr>
                <w:lang w:val="en-US"/>
              </w:rPr>
              <w:t xml:space="preserve"> </w:t>
            </w:r>
            <w:proofErr w:type="spellStart"/>
            <w:r>
              <w:rPr>
                <w:lang w:val="en-US"/>
              </w:rPr>
              <w:t>lịch</w:t>
            </w:r>
            <w:proofErr w:type="spellEnd"/>
            <w:r>
              <w:rPr>
                <w:lang w:val="en-US"/>
              </w:rPr>
              <w:t xml:space="preserve"> </w:t>
            </w:r>
            <w:proofErr w:type="spellStart"/>
            <w:r>
              <w:rPr>
                <w:lang w:val="en-US"/>
              </w:rPr>
              <w:t>giảng</w:t>
            </w:r>
            <w:proofErr w:type="spellEnd"/>
            <w:r>
              <w:rPr>
                <w:lang w:val="en-US"/>
              </w:rPr>
              <w:t xml:space="preserve"> </w:t>
            </w:r>
            <w:proofErr w:type="spellStart"/>
            <w:r>
              <w:rPr>
                <w:lang w:val="en-US"/>
              </w:rPr>
              <w:t>dạy</w:t>
            </w:r>
            <w:proofErr w:type="spellEnd"/>
          </w:p>
        </w:tc>
      </w:tr>
      <w:tr w:rsidR="001214A5" w:rsidRPr="00002FC4" w14:paraId="12718075" w14:textId="77777777" w:rsidTr="001214A5">
        <w:trPr>
          <w:tblHeader/>
        </w:trPr>
        <w:tc>
          <w:tcPr>
            <w:tcW w:w="1690" w:type="dxa"/>
          </w:tcPr>
          <w:p w14:paraId="7CA168B3" w14:textId="7254B78F" w:rsidR="001214A5" w:rsidRDefault="001214A5" w:rsidP="001E7041">
            <w:pPr>
              <w:rPr>
                <w:lang w:val="en-US"/>
              </w:rPr>
            </w:pPr>
            <w:proofErr w:type="spellStart"/>
            <w:r>
              <w:rPr>
                <w:lang w:val="en-US"/>
              </w:rPr>
              <w:t>xemLopGD</w:t>
            </w:r>
            <w:proofErr w:type="spellEnd"/>
          </w:p>
        </w:tc>
        <w:tc>
          <w:tcPr>
            <w:tcW w:w="989" w:type="dxa"/>
          </w:tcPr>
          <w:p w14:paraId="573A9310" w14:textId="51590817" w:rsidR="001214A5" w:rsidRDefault="001214A5" w:rsidP="001E7041">
            <w:pPr>
              <w:rPr>
                <w:lang w:val="en-US"/>
              </w:rPr>
            </w:pPr>
            <w:r>
              <w:rPr>
                <w:lang w:val="en-US"/>
              </w:rPr>
              <w:t>Public</w:t>
            </w:r>
          </w:p>
        </w:tc>
        <w:tc>
          <w:tcPr>
            <w:tcW w:w="1632" w:type="dxa"/>
          </w:tcPr>
          <w:p w14:paraId="7D28A659" w14:textId="69A2A534" w:rsidR="001214A5" w:rsidRDefault="001214A5" w:rsidP="001E7041">
            <w:pPr>
              <w:rPr>
                <w:lang w:val="en-US"/>
              </w:rPr>
            </w:pPr>
            <w:proofErr w:type="spellStart"/>
            <w:r>
              <w:rPr>
                <w:lang w:val="en-US"/>
              </w:rPr>
              <w:t>maLopHoc</w:t>
            </w:r>
            <w:proofErr w:type="spellEnd"/>
          </w:p>
        </w:tc>
        <w:tc>
          <w:tcPr>
            <w:tcW w:w="928" w:type="dxa"/>
          </w:tcPr>
          <w:p w14:paraId="1B82A6DC" w14:textId="2C0E2192" w:rsidR="001214A5" w:rsidRDefault="001214A5" w:rsidP="001E7041">
            <w:pPr>
              <w:rPr>
                <w:lang w:val="en-US"/>
              </w:rPr>
            </w:pPr>
            <w:r>
              <w:rPr>
                <w:lang w:val="en-US"/>
              </w:rPr>
              <w:t>String</w:t>
            </w:r>
          </w:p>
        </w:tc>
        <w:tc>
          <w:tcPr>
            <w:tcW w:w="851" w:type="dxa"/>
          </w:tcPr>
          <w:p w14:paraId="7E480994" w14:textId="1918EC2D" w:rsidR="001214A5" w:rsidRDefault="001214A5" w:rsidP="001E7041">
            <w:pPr>
              <w:rPr>
                <w:lang w:val="en-US"/>
              </w:rPr>
            </w:pPr>
            <w:r>
              <w:rPr>
                <w:lang w:val="en-US"/>
              </w:rPr>
              <w:t>Null</w:t>
            </w:r>
          </w:p>
        </w:tc>
        <w:tc>
          <w:tcPr>
            <w:tcW w:w="858" w:type="dxa"/>
          </w:tcPr>
          <w:p w14:paraId="2CA473CB" w14:textId="7CB6345F" w:rsidR="001214A5" w:rsidRDefault="001214A5" w:rsidP="001E7041">
            <w:pPr>
              <w:rPr>
                <w:lang w:val="en-US"/>
              </w:rPr>
            </w:pPr>
            <w:r>
              <w:rPr>
                <w:lang w:val="en-US"/>
              </w:rPr>
              <w:t>10</w:t>
            </w:r>
          </w:p>
        </w:tc>
        <w:tc>
          <w:tcPr>
            <w:tcW w:w="1269" w:type="dxa"/>
          </w:tcPr>
          <w:p w14:paraId="3BFB047E" w14:textId="749EDCC4" w:rsidR="001214A5" w:rsidRDefault="001214A5" w:rsidP="001E7041">
            <w:pPr>
              <w:rPr>
                <w:lang w:val="en-US"/>
              </w:rPr>
            </w:pPr>
            <w:r>
              <w:rPr>
                <w:lang w:val="en-US"/>
              </w:rPr>
              <w:t>void</w:t>
            </w:r>
          </w:p>
        </w:tc>
        <w:tc>
          <w:tcPr>
            <w:tcW w:w="1522" w:type="dxa"/>
          </w:tcPr>
          <w:p w14:paraId="27E83622" w14:textId="58ABD123" w:rsidR="001214A5" w:rsidRDefault="001214A5" w:rsidP="001E7041">
            <w:pPr>
              <w:rPr>
                <w:lang w:val="en-US"/>
              </w:rPr>
            </w:pPr>
            <w:proofErr w:type="spellStart"/>
            <w:r>
              <w:rPr>
                <w:lang w:val="en-US"/>
              </w:rPr>
              <w:t>Xem</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giảng</w:t>
            </w:r>
            <w:proofErr w:type="spellEnd"/>
            <w:r>
              <w:rPr>
                <w:lang w:val="en-US"/>
              </w:rPr>
              <w:t xml:space="preserve"> </w:t>
            </w:r>
            <w:proofErr w:type="spellStart"/>
            <w:r>
              <w:rPr>
                <w:lang w:val="en-US"/>
              </w:rPr>
              <w:t>dạy</w:t>
            </w:r>
            <w:proofErr w:type="spellEnd"/>
          </w:p>
        </w:tc>
      </w:tr>
      <w:tr w:rsidR="001214A5" w:rsidRPr="00002FC4" w14:paraId="7F8A76FC" w14:textId="77777777" w:rsidTr="001214A5">
        <w:trPr>
          <w:tblHeader/>
        </w:trPr>
        <w:tc>
          <w:tcPr>
            <w:tcW w:w="1690" w:type="dxa"/>
          </w:tcPr>
          <w:p w14:paraId="5E8BB77E" w14:textId="3D5BAB00" w:rsidR="001214A5" w:rsidRDefault="001214A5" w:rsidP="001E7041">
            <w:pPr>
              <w:rPr>
                <w:lang w:val="en-US"/>
              </w:rPr>
            </w:pPr>
            <w:proofErr w:type="spellStart"/>
            <w:r>
              <w:rPr>
                <w:lang w:val="en-US"/>
              </w:rPr>
              <w:t>capNhatGD</w:t>
            </w:r>
            <w:proofErr w:type="spellEnd"/>
          </w:p>
        </w:tc>
        <w:tc>
          <w:tcPr>
            <w:tcW w:w="989" w:type="dxa"/>
          </w:tcPr>
          <w:p w14:paraId="310B5329" w14:textId="7DF5E47F" w:rsidR="001214A5" w:rsidRDefault="001214A5" w:rsidP="001E7041">
            <w:pPr>
              <w:rPr>
                <w:lang w:val="en-US"/>
              </w:rPr>
            </w:pPr>
            <w:r>
              <w:rPr>
                <w:lang w:val="en-US"/>
              </w:rPr>
              <w:t>Public</w:t>
            </w:r>
          </w:p>
        </w:tc>
        <w:tc>
          <w:tcPr>
            <w:tcW w:w="1632" w:type="dxa"/>
          </w:tcPr>
          <w:p w14:paraId="1A822570" w14:textId="07911938" w:rsidR="001214A5" w:rsidRDefault="001214A5" w:rsidP="001E7041">
            <w:pPr>
              <w:rPr>
                <w:lang w:val="en-US"/>
              </w:rPr>
            </w:pPr>
            <w:proofErr w:type="spellStart"/>
            <w:r>
              <w:rPr>
                <w:lang w:val="en-US"/>
              </w:rPr>
              <w:t>thongTinCN</w:t>
            </w:r>
            <w:proofErr w:type="spellEnd"/>
          </w:p>
        </w:tc>
        <w:tc>
          <w:tcPr>
            <w:tcW w:w="928" w:type="dxa"/>
          </w:tcPr>
          <w:p w14:paraId="0DE2EF7D" w14:textId="22A3809D" w:rsidR="001214A5" w:rsidRDefault="001214A5" w:rsidP="001E7041">
            <w:pPr>
              <w:rPr>
                <w:lang w:val="en-US"/>
              </w:rPr>
            </w:pPr>
            <w:r>
              <w:rPr>
                <w:lang w:val="en-US"/>
              </w:rPr>
              <w:t>String</w:t>
            </w:r>
          </w:p>
        </w:tc>
        <w:tc>
          <w:tcPr>
            <w:tcW w:w="851" w:type="dxa"/>
          </w:tcPr>
          <w:p w14:paraId="560A51EB" w14:textId="4C5DAF4A" w:rsidR="001214A5" w:rsidRDefault="001214A5" w:rsidP="001E7041">
            <w:pPr>
              <w:rPr>
                <w:lang w:val="en-US"/>
              </w:rPr>
            </w:pPr>
            <w:r>
              <w:rPr>
                <w:lang w:val="en-US"/>
              </w:rPr>
              <w:t>Null</w:t>
            </w:r>
          </w:p>
        </w:tc>
        <w:tc>
          <w:tcPr>
            <w:tcW w:w="858" w:type="dxa"/>
          </w:tcPr>
          <w:p w14:paraId="64F59776" w14:textId="55ABAE1E" w:rsidR="001214A5" w:rsidRDefault="001214A5" w:rsidP="001E7041">
            <w:pPr>
              <w:rPr>
                <w:lang w:val="en-US"/>
              </w:rPr>
            </w:pPr>
            <w:r>
              <w:rPr>
                <w:lang w:val="en-US"/>
              </w:rPr>
              <w:t>50</w:t>
            </w:r>
          </w:p>
        </w:tc>
        <w:tc>
          <w:tcPr>
            <w:tcW w:w="1269" w:type="dxa"/>
          </w:tcPr>
          <w:p w14:paraId="3CC063B5" w14:textId="62531293" w:rsidR="001214A5" w:rsidRDefault="001214A5" w:rsidP="001E7041">
            <w:pPr>
              <w:rPr>
                <w:lang w:val="en-US"/>
              </w:rPr>
            </w:pPr>
            <w:r>
              <w:rPr>
                <w:lang w:val="en-US"/>
              </w:rPr>
              <w:t>void</w:t>
            </w:r>
          </w:p>
        </w:tc>
        <w:tc>
          <w:tcPr>
            <w:tcW w:w="1522" w:type="dxa"/>
          </w:tcPr>
          <w:p w14:paraId="3BBDE86D" w14:textId="2BBFE380" w:rsidR="001214A5" w:rsidRDefault="001214A5" w:rsidP="001E7041">
            <w:pPr>
              <w:rPr>
                <w:lang w:val="en-US"/>
              </w:rPr>
            </w:pP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giảng</w:t>
            </w:r>
            <w:proofErr w:type="spellEnd"/>
            <w:r>
              <w:rPr>
                <w:lang w:val="en-US"/>
              </w:rPr>
              <w:t xml:space="preserve"> </w:t>
            </w:r>
            <w:proofErr w:type="spellStart"/>
            <w:r>
              <w:rPr>
                <w:lang w:val="en-US"/>
              </w:rPr>
              <w:t>dạy</w:t>
            </w:r>
            <w:proofErr w:type="spellEnd"/>
          </w:p>
        </w:tc>
      </w:tr>
    </w:tbl>
    <w:p w14:paraId="57EEA81E" w14:textId="77777777" w:rsidR="00440C2F" w:rsidRPr="00440C2F" w:rsidRDefault="00440C2F" w:rsidP="00440C2F"/>
    <w:p w14:paraId="234994A0" w14:textId="66E536A6" w:rsidR="00797960" w:rsidRDefault="00797960">
      <w:pPr>
        <w:spacing w:line="240" w:lineRule="auto"/>
      </w:pPr>
      <w:r>
        <w:br w:type="page"/>
      </w:r>
    </w:p>
    <w:p w14:paraId="026E62DD" w14:textId="77777777" w:rsidR="00440C2F" w:rsidRPr="00440C2F" w:rsidRDefault="00440C2F" w:rsidP="00440C2F"/>
    <w:p w14:paraId="127AFA49" w14:textId="1272C8AC" w:rsidR="00013F0D" w:rsidRPr="001E57AD" w:rsidRDefault="00E952C3">
      <w:pPr>
        <w:pStyle w:val="Heading3"/>
      </w:pPr>
      <w:bookmarkStart w:id="361" w:name="_7f6hzofqmbgf" w:colFirst="0" w:colLast="0"/>
      <w:bookmarkStart w:id="362" w:name="_Toc119444985"/>
      <w:bookmarkEnd w:id="361"/>
      <w:r w:rsidRPr="001E57AD">
        <w:t>Lớp TrangThietBi</w:t>
      </w:r>
      <w:bookmarkEnd w:id="362"/>
    </w:p>
    <w:p w14:paraId="3A12F361" w14:textId="0BA56CA4" w:rsidR="00F10756" w:rsidRPr="00F10756" w:rsidRDefault="00BC28B4">
      <w:pPr>
        <w:pStyle w:val="Heading4"/>
        <w:rPr>
          <w:sz w:val="20"/>
          <w:szCs w:val="20"/>
        </w:rPr>
      </w:pPr>
      <w:bookmarkStart w:id="363" w:name="_ptwyie7zdu6c" w:colFirst="0" w:colLast="0"/>
      <w:bookmarkEnd w:id="363"/>
      <w:r>
        <w:t>M</w:t>
      </w:r>
      <w:r w:rsidR="00E952C3" w:rsidRPr="001E57AD">
        <w:t>ô tả thuộc tính</w:t>
      </w:r>
      <w:r w:rsidR="00491D0A">
        <w:rPr>
          <w:lang w:val="en-US"/>
        </w:rPr>
        <w:t xml:space="preserve"> </w:t>
      </w:r>
      <w:proofErr w:type="spellStart"/>
      <w:r w:rsidR="00491D0A">
        <w:rPr>
          <w:lang w:val="en-US"/>
        </w:rPr>
        <w:t>lớp</w:t>
      </w:r>
      <w:proofErr w:type="spellEnd"/>
      <w:r w:rsidR="00491D0A">
        <w:rPr>
          <w:lang w:val="en-US"/>
        </w:rPr>
        <w:t xml:space="preserve"> </w:t>
      </w:r>
      <w:proofErr w:type="spellStart"/>
      <w:r w:rsidR="00491D0A">
        <w:rPr>
          <w:lang w:val="en-US"/>
        </w:rPr>
        <w:t>TrangThietBi</w:t>
      </w:r>
      <w:proofErr w:type="spellEnd"/>
    </w:p>
    <w:p w14:paraId="0A9C4120" w14:textId="77777777" w:rsidR="00F10756" w:rsidRPr="00F10756" w:rsidRDefault="00E952C3" w:rsidP="00F10756">
      <w:pPr>
        <w:rPr>
          <w:rFonts w:eastAsia="Times New Roman" w:cs="Times New Roman"/>
          <w:b/>
          <w:sz w:val="20"/>
          <w:szCs w:val="20"/>
        </w:rPr>
      </w:pPr>
      <w:r w:rsidRPr="00F10756">
        <w:rPr>
          <w:rFonts w:eastAsia="Times New Roman" w:cs="Times New Roman"/>
          <w:b/>
          <w:sz w:val="20"/>
          <w:szCs w:val="20"/>
        </w:rPr>
        <w:t xml:space="preserve"> </w:t>
      </w:r>
    </w:p>
    <w:p w14:paraId="45DE7736" w14:textId="739CD7CC" w:rsidR="00491D0A" w:rsidRDefault="00491D0A" w:rsidP="00BE4F8B">
      <w:pPr>
        <w:pStyle w:val="Caption"/>
      </w:pPr>
      <w:bookmarkStart w:id="364" w:name="_Toc119445071"/>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3</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14</w:t>
      </w:r>
      <w:r w:rsidR="005018C1">
        <w:rPr>
          <w:noProof/>
        </w:rPr>
        <w:fldChar w:fldCharType="end"/>
      </w:r>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TrangThietBi</w:t>
      </w:r>
      <w:bookmarkEnd w:id="364"/>
      <w:proofErr w:type="spellEnd"/>
    </w:p>
    <w:tbl>
      <w:tblPr>
        <w:tblStyle w:val="TableGrid"/>
        <w:tblW w:w="0" w:type="auto"/>
        <w:tblLook w:val="04A0" w:firstRow="1" w:lastRow="0" w:firstColumn="1" w:lastColumn="0" w:noHBand="0" w:noVBand="1"/>
      </w:tblPr>
      <w:tblGrid>
        <w:gridCol w:w="1601"/>
        <w:gridCol w:w="1185"/>
        <w:gridCol w:w="1171"/>
        <w:gridCol w:w="1163"/>
        <w:gridCol w:w="1165"/>
        <w:gridCol w:w="683"/>
        <w:gridCol w:w="845"/>
        <w:gridCol w:w="1926"/>
      </w:tblGrid>
      <w:tr w:rsidR="00F10756" w:rsidRPr="00255288" w14:paraId="456700F1" w14:textId="77777777" w:rsidTr="00491D0A">
        <w:tc>
          <w:tcPr>
            <w:tcW w:w="1601" w:type="dxa"/>
          </w:tcPr>
          <w:p w14:paraId="277B2FF5" w14:textId="77777777" w:rsidR="00F10756" w:rsidRPr="00255288" w:rsidRDefault="00F10756" w:rsidP="001E7041">
            <w:pPr>
              <w:rPr>
                <w:lang w:val="en-US"/>
              </w:rPr>
            </w:pPr>
            <w:proofErr w:type="spellStart"/>
            <w:r>
              <w:rPr>
                <w:lang w:val="en-US"/>
              </w:rPr>
              <w:t>Tên</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p>
        </w:tc>
        <w:tc>
          <w:tcPr>
            <w:tcW w:w="1185" w:type="dxa"/>
          </w:tcPr>
          <w:p w14:paraId="3BEBA0D9" w14:textId="77777777" w:rsidR="00F10756" w:rsidRPr="00255288" w:rsidRDefault="00F10756" w:rsidP="001E7041">
            <w:pPr>
              <w:rPr>
                <w:lang w:val="en-US"/>
              </w:rPr>
            </w:pPr>
            <w:proofErr w:type="spellStart"/>
            <w:r>
              <w:rPr>
                <w:lang w:val="en-US"/>
              </w:rPr>
              <w:t>Kiểu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p>
        </w:tc>
        <w:tc>
          <w:tcPr>
            <w:tcW w:w="1171" w:type="dxa"/>
          </w:tcPr>
          <w:p w14:paraId="59866C50" w14:textId="77777777" w:rsidR="00F10756" w:rsidRPr="00255288" w:rsidRDefault="00F10756" w:rsidP="001E7041">
            <w:pPr>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1163" w:type="dxa"/>
          </w:tcPr>
          <w:p w14:paraId="14F61DD8" w14:textId="77777777" w:rsidR="00F10756" w:rsidRPr="00255288" w:rsidRDefault="00F10756" w:rsidP="001E7041">
            <w:pPr>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mặc</w:t>
            </w:r>
            <w:proofErr w:type="spellEnd"/>
            <w:r>
              <w:rPr>
                <w:lang w:val="en-US"/>
              </w:rPr>
              <w:t xml:space="preserve"> </w:t>
            </w:r>
            <w:proofErr w:type="spellStart"/>
            <w:r>
              <w:rPr>
                <w:lang w:val="en-US"/>
              </w:rPr>
              <w:t>nhiên</w:t>
            </w:r>
            <w:proofErr w:type="spellEnd"/>
          </w:p>
        </w:tc>
        <w:tc>
          <w:tcPr>
            <w:tcW w:w="1165" w:type="dxa"/>
          </w:tcPr>
          <w:p w14:paraId="40E3A6B5" w14:textId="77777777" w:rsidR="00F10756" w:rsidRPr="00255288" w:rsidRDefault="00F10756" w:rsidP="001E7041">
            <w:pPr>
              <w:rPr>
                <w:lang w:val="en-US"/>
              </w:rPr>
            </w:pPr>
            <w:proofErr w:type="spellStart"/>
            <w:r>
              <w:rPr>
                <w:lang w:val="en-US"/>
              </w:rPr>
              <w:t>Kích</w:t>
            </w:r>
            <w:proofErr w:type="spellEnd"/>
            <w:r>
              <w:rPr>
                <w:lang w:val="en-US"/>
              </w:rPr>
              <w:t xml:space="preserve"> </w:t>
            </w:r>
            <w:proofErr w:type="spellStart"/>
            <w:r>
              <w:rPr>
                <w:lang w:val="en-US"/>
              </w:rPr>
              <w:t>thước</w:t>
            </w:r>
            <w:proofErr w:type="spellEnd"/>
          </w:p>
        </w:tc>
        <w:tc>
          <w:tcPr>
            <w:tcW w:w="683" w:type="dxa"/>
          </w:tcPr>
          <w:p w14:paraId="787F5347" w14:textId="77777777" w:rsidR="00F10756" w:rsidRPr="00255288" w:rsidRDefault="00F10756" w:rsidP="001E7041">
            <w:pPr>
              <w:rPr>
                <w:lang w:val="en-US"/>
              </w:rPr>
            </w:pPr>
            <w:r>
              <w:rPr>
                <w:lang w:val="en-US"/>
              </w:rPr>
              <w:t>Min</w:t>
            </w:r>
          </w:p>
        </w:tc>
        <w:tc>
          <w:tcPr>
            <w:tcW w:w="845" w:type="dxa"/>
          </w:tcPr>
          <w:p w14:paraId="47AACFB7" w14:textId="77777777" w:rsidR="00F10756" w:rsidRPr="00255288" w:rsidRDefault="00F10756" w:rsidP="001E7041">
            <w:pPr>
              <w:rPr>
                <w:lang w:val="en-US"/>
              </w:rPr>
            </w:pPr>
            <w:r>
              <w:rPr>
                <w:lang w:val="en-US"/>
              </w:rPr>
              <w:t>Max</w:t>
            </w:r>
          </w:p>
        </w:tc>
        <w:tc>
          <w:tcPr>
            <w:tcW w:w="1926" w:type="dxa"/>
          </w:tcPr>
          <w:p w14:paraId="7EEF824F" w14:textId="77777777" w:rsidR="00F10756" w:rsidRPr="00255288" w:rsidRDefault="00F10756" w:rsidP="001E7041">
            <w:pPr>
              <w:rPr>
                <w:lang w:val="en-US"/>
              </w:rPr>
            </w:pPr>
            <w:proofErr w:type="spellStart"/>
            <w:r>
              <w:rPr>
                <w:lang w:val="en-US"/>
              </w:rPr>
              <w:t>Diễn</w:t>
            </w:r>
            <w:proofErr w:type="spellEnd"/>
            <w:r>
              <w:rPr>
                <w:lang w:val="en-US"/>
              </w:rPr>
              <w:t xml:space="preserve"> </w:t>
            </w:r>
            <w:proofErr w:type="spellStart"/>
            <w:r>
              <w:rPr>
                <w:lang w:val="en-US"/>
              </w:rPr>
              <w:t>giải</w:t>
            </w:r>
            <w:proofErr w:type="spellEnd"/>
          </w:p>
        </w:tc>
      </w:tr>
      <w:tr w:rsidR="00F10756" w:rsidRPr="00255288" w14:paraId="19CB3EEE" w14:textId="77777777" w:rsidTr="00491D0A">
        <w:tc>
          <w:tcPr>
            <w:tcW w:w="1601" w:type="dxa"/>
          </w:tcPr>
          <w:p w14:paraId="0AEA8142" w14:textId="09CCA5E9" w:rsidR="00F10756" w:rsidRDefault="00F10756" w:rsidP="001E7041">
            <w:pPr>
              <w:rPr>
                <w:lang w:val="en-US"/>
              </w:rPr>
            </w:pPr>
            <w:proofErr w:type="spellStart"/>
            <w:r>
              <w:rPr>
                <w:lang w:val="en-US"/>
              </w:rPr>
              <w:t>maTB</w:t>
            </w:r>
            <w:proofErr w:type="spellEnd"/>
          </w:p>
        </w:tc>
        <w:tc>
          <w:tcPr>
            <w:tcW w:w="1185" w:type="dxa"/>
          </w:tcPr>
          <w:p w14:paraId="616D8310" w14:textId="5F321268" w:rsidR="00F10756" w:rsidRDefault="00F10756" w:rsidP="001E7041">
            <w:pPr>
              <w:rPr>
                <w:lang w:val="en-US"/>
              </w:rPr>
            </w:pPr>
            <w:r>
              <w:rPr>
                <w:lang w:val="en-US"/>
              </w:rPr>
              <w:t>Private</w:t>
            </w:r>
          </w:p>
        </w:tc>
        <w:tc>
          <w:tcPr>
            <w:tcW w:w="1171" w:type="dxa"/>
          </w:tcPr>
          <w:p w14:paraId="4149DE98" w14:textId="1678A001" w:rsidR="00F10756" w:rsidRDefault="00F10756" w:rsidP="001E7041">
            <w:pPr>
              <w:rPr>
                <w:lang w:val="en-US"/>
              </w:rPr>
            </w:pPr>
            <w:r>
              <w:rPr>
                <w:lang w:val="en-US"/>
              </w:rPr>
              <w:t>String</w:t>
            </w:r>
          </w:p>
        </w:tc>
        <w:tc>
          <w:tcPr>
            <w:tcW w:w="1163" w:type="dxa"/>
          </w:tcPr>
          <w:p w14:paraId="49ED48A2" w14:textId="408A71D4" w:rsidR="00F10756" w:rsidRDefault="00F10756" w:rsidP="001E7041">
            <w:pPr>
              <w:rPr>
                <w:lang w:val="en-US"/>
              </w:rPr>
            </w:pPr>
            <w:r>
              <w:rPr>
                <w:lang w:val="en-US"/>
              </w:rPr>
              <w:t>Null</w:t>
            </w:r>
          </w:p>
        </w:tc>
        <w:tc>
          <w:tcPr>
            <w:tcW w:w="1165" w:type="dxa"/>
          </w:tcPr>
          <w:p w14:paraId="2F083968" w14:textId="4415A1AA" w:rsidR="00F10756" w:rsidRDefault="00F10756" w:rsidP="001E7041">
            <w:pPr>
              <w:rPr>
                <w:lang w:val="en-US"/>
              </w:rPr>
            </w:pPr>
            <w:r>
              <w:rPr>
                <w:lang w:val="en-US"/>
              </w:rPr>
              <w:t>10</w:t>
            </w:r>
          </w:p>
        </w:tc>
        <w:tc>
          <w:tcPr>
            <w:tcW w:w="683" w:type="dxa"/>
          </w:tcPr>
          <w:p w14:paraId="698F1A5A" w14:textId="77777777" w:rsidR="00F10756" w:rsidRDefault="00F10756" w:rsidP="001E7041">
            <w:pPr>
              <w:rPr>
                <w:lang w:val="en-US"/>
              </w:rPr>
            </w:pPr>
          </w:p>
        </w:tc>
        <w:tc>
          <w:tcPr>
            <w:tcW w:w="845" w:type="dxa"/>
          </w:tcPr>
          <w:p w14:paraId="31F2EB27" w14:textId="77777777" w:rsidR="00F10756" w:rsidRDefault="00F10756" w:rsidP="001E7041">
            <w:pPr>
              <w:rPr>
                <w:lang w:val="en-US"/>
              </w:rPr>
            </w:pPr>
          </w:p>
        </w:tc>
        <w:tc>
          <w:tcPr>
            <w:tcW w:w="1926" w:type="dxa"/>
          </w:tcPr>
          <w:p w14:paraId="4F3405B1" w14:textId="19DAC779" w:rsidR="00F10756" w:rsidRDefault="00F10756" w:rsidP="001E7041">
            <w:pPr>
              <w:rPr>
                <w:lang w:val="en-US"/>
              </w:rPr>
            </w:pPr>
            <w:proofErr w:type="spellStart"/>
            <w:r>
              <w:rPr>
                <w:lang w:val="en-US"/>
              </w:rPr>
              <w:t>Mã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p>
        </w:tc>
      </w:tr>
      <w:tr w:rsidR="00F10756" w:rsidRPr="00255288" w14:paraId="0A71D65E" w14:textId="77777777" w:rsidTr="00491D0A">
        <w:tc>
          <w:tcPr>
            <w:tcW w:w="1601" w:type="dxa"/>
          </w:tcPr>
          <w:p w14:paraId="53AA788F" w14:textId="4EB50F1E" w:rsidR="00F10756" w:rsidRDefault="00F10756" w:rsidP="001E7041">
            <w:pPr>
              <w:rPr>
                <w:lang w:val="en-US"/>
              </w:rPr>
            </w:pPr>
            <w:proofErr w:type="spellStart"/>
            <w:r>
              <w:rPr>
                <w:lang w:val="en-US"/>
              </w:rPr>
              <w:t>tenTB</w:t>
            </w:r>
            <w:proofErr w:type="spellEnd"/>
          </w:p>
        </w:tc>
        <w:tc>
          <w:tcPr>
            <w:tcW w:w="1185" w:type="dxa"/>
          </w:tcPr>
          <w:p w14:paraId="4DDFE256" w14:textId="553B121C" w:rsidR="00F10756" w:rsidRDefault="00F10756" w:rsidP="001E7041">
            <w:pPr>
              <w:rPr>
                <w:lang w:val="en-US"/>
              </w:rPr>
            </w:pPr>
            <w:r>
              <w:rPr>
                <w:lang w:val="en-US"/>
              </w:rPr>
              <w:t>Private</w:t>
            </w:r>
          </w:p>
        </w:tc>
        <w:tc>
          <w:tcPr>
            <w:tcW w:w="1171" w:type="dxa"/>
          </w:tcPr>
          <w:p w14:paraId="20FAD5A9" w14:textId="1CA4D581" w:rsidR="00F10756" w:rsidRDefault="00F10756" w:rsidP="001E7041">
            <w:pPr>
              <w:rPr>
                <w:lang w:val="en-US"/>
              </w:rPr>
            </w:pPr>
            <w:r>
              <w:rPr>
                <w:lang w:val="en-US"/>
              </w:rPr>
              <w:t>String</w:t>
            </w:r>
          </w:p>
        </w:tc>
        <w:tc>
          <w:tcPr>
            <w:tcW w:w="1163" w:type="dxa"/>
          </w:tcPr>
          <w:p w14:paraId="51E374C2" w14:textId="44183A37" w:rsidR="00F10756" w:rsidRDefault="00F10756" w:rsidP="001E7041">
            <w:pPr>
              <w:rPr>
                <w:lang w:val="en-US"/>
              </w:rPr>
            </w:pPr>
            <w:r>
              <w:rPr>
                <w:lang w:val="en-US"/>
              </w:rPr>
              <w:t>Null</w:t>
            </w:r>
          </w:p>
        </w:tc>
        <w:tc>
          <w:tcPr>
            <w:tcW w:w="1165" w:type="dxa"/>
          </w:tcPr>
          <w:p w14:paraId="1E031171" w14:textId="3358E97F" w:rsidR="00F10756" w:rsidRDefault="00F10756" w:rsidP="001E7041">
            <w:pPr>
              <w:rPr>
                <w:lang w:val="en-US"/>
              </w:rPr>
            </w:pPr>
            <w:r>
              <w:rPr>
                <w:lang w:val="en-US"/>
              </w:rPr>
              <w:t>20</w:t>
            </w:r>
          </w:p>
        </w:tc>
        <w:tc>
          <w:tcPr>
            <w:tcW w:w="683" w:type="dxa"/>
          </w:tcPr>
          <w:p w14:paraId="76C0E328" w14:textId="77777777" w:rsidR="00F10756" w:rsidRDefault="00F10756" w:rsidP="001E7041">
            <w:pPr>
              <w:rPr>
                <w:lang w:val="en-US"/>
              </w:rPr>
            </w:pPr>
          </w:p>
        </w:tc>
        <w:tc>
          <w:tcPr>
            <w:tcW w:w="845" w:type="dxa"/>
          </w:tcPr>
          <w:p w14:paraId="60D75DD4" w14:textId="77777777" w:rsidR="00F10756" w:rsidRDefault="00F10756" w:rsidP="001E7041">
            <w:pPr>
              <w:rPr>
                <w:lang w:val="en-US"/>
              </w:rPr>
            </w:pPr>
          </w:p>
        </w:tc>
        <w:tc>
          <w:tcPr>
            <w:tcW w:w="1926" w:type="dxa"/>
          </w:tcPr>
          <w:p w14:paraId="41378839" w14:textId="45FC2915" w:rsidR="00F10756" w:rsidRDefault="00F10756" w:rsidP="001E7041">
            <w:pPr>
              <w:rPr>
                <w:lang w:val="en-US"/>
              </w:rPr>
            </w:pPr>
            <w:proofErr w:type="spellStart"/>
            <w:r>
              <w:rPr>
                <w:lang w:val="en-US"/>
              </w:rPr>
              <w:t>Tên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p>
        </w:tc>
      </w:tr>
      <w:tr w:rsidR="00F10756" w:rsidRPr="00255288" w14:paraId="345D2E1D" w14:textId="77777777" w:rsidTr="00491D0A">
        <w:tc>
          <w:tcPr>
            <w:tcW w:w="1601" w:type="dxa"/>
          </w:tcPr>
          <w:p w14:paraId="5A3414C0" w14:textId="330B3D82" w:rsidR="00F10756" w:rsidRDefault="00F10756" w:rsidP="001E7041">
            <w:pPr>
              <w:rPr>
                <w:lang w:val="en-US"/>
              </w:rPr>
            </w:pPr>
            <w:proofErr w:type="spellStart"/>
            <w:r>
              <w:rPr>
                <w:lang w:val="en-US"/>
              </w:rPr>
              <w:t>thongTinTB</w:t>
            </w:r>
            <w:proofErr w:type="spellEnd"/>
          </w:p>
        </w:tc>
        <w:tc>
          <w:tcPr>
            <w:tcW w:w="1185" w:type="dxa"/>
          </w:tcPr>
          <w:p w14:paraId="1B0D0084" w14:textId="0A899BD0" w:rsidR="00F10756" w:rsidRDefault="00F10756" w:rsidP="001E7041">
            <w:pPr>
              <w:rPr>
                <w:lang w:val="en-US"/>
              </w:rPr>
            </w:pPr>
            <w:r>
              <w:rPr>
                <w:lang w:val="en-US"/>
              </w:rPr>
              <w:t>Private</w:t>
            </w:r>
          </w:p>
        </w:tc>
        <w:tc>
          <w:tcPr>
            <w:tcW w:w="1171" w:type="dxa"/>
          </w:tcPr>
          <w:p w14:paraId="5CD9779B" w14:textId="4073059C" w:rsidR="00F10756" w:rsidRDefault="00F10756" w:rsidP="001E7041">
            <w:pPr>
              <w:rPr>
                <w:lang w:val="en-US"/>
              </w:rPr>
            </w:pPr>
            <w:r>
              <w:rPr>
                <w:lang w:val="en-US"/>
              </w:rPr>
              <w:t>String</w:t>
            </w:r>
          </w:p>
        </w:tc>
        <w:tc>
          <w:tcPr>
            <w:tcW w:w="1163" w:type="dxa"/>
          </w:tcPr>
          <w:p w14:paraId="1DCE633B" w14:textId="55BEDFA0" w:rsidR="00F10756" w:rsidRDefault="00F10756" w:rsidP="001E7041">
            <w:pPr>
              <w:rPr>
                <w:lang w:val="en-US"/>
              </w:rPr>
            </w:pPr>
            <w:r>
              <w:rPr>
                <w:lang w:val="en-US"/>
              </w:rPr>
              <w:t>Null</w:t>
            </w:r>
          </w:p>
        </w:tc>
        <w:tc>
          <w:tcPr>
            <w:tcW w:w="1165" w:type="dxa"/>
          </w:tcPr>
          <w:p w14:paraId="11C193D2" w14:textId="1B26D4A4" w:rsidR="00F10756" w:rsidRDefault="00F10756" w:rsidP="001E7041">
            <w:pPr>
              <w:rPr>
                <w:lang w:val="en-US"/>
              </w:rPr>
            </w:pPr>
            <w:r>
              <w:rPr>
                <w:lang w:val="en-US"/>
              </w:rPr>
              <w:t>50</w:t>
            </w:r>
          </w:p>
        </w:tc>
        <w:tc>
          <w:tcPr>
            <w:tcW w:w="683" w:type="dxa"/>
          </w:tcPr>
          <w:p w14:paraId="4A509A68" w14:textId="77777777" w:rsidR="00F10756" w:rsidRDefault="00F10756" w:rsidP="001E7041">
            <w:pPr>
              <w:rPr>
                <w:lang w:val="en-US"/>
              </w:rPr>
            </w:pPr>
          </w:p>
        </w:tc>
        <w:tc>
          <w:tcPr>
            <w:tcW w:w="845" w:type="dxa"/>
          </w:tcPr>
          <w:p w14:paraId="11406DB0" w14:textId="77777777" w:rsidR="00F10756" w:rsidRDefault="00F10756" w:rsidP="001E7041">
            <w:pPr>
              <w:rPr>
                <w:lang w:val="en-US"/>
              </w:rPr>
            </w:pPr>
          </w:p>
        </w:tc>
        <w:tc>
          <w:tcPr>
            <w:tcW w:w="1926" w:type="dxa"/>
          </w:tcPr>
          <w:p w14:paraId="6FBCAD9C" w14:textId="5E3599D4" w:rsidR="00F10756" w:rsidRDefault="00F10756" w:rsidP="001E7041">
            <w:pPr>
              <w:rPr>
                <w:lang w:val="en-US"/>
              </w:rPr>
            </w:pPr>
            <w:proofErr w:type="spellStart"/>
            <w:r>
              <w:rPr>
                <w:lang w:val="en-US"/>
              </w:rPr>
              <w:t>Thông</w:t>
            </w:r>
            <w:proofErr w:type="spellEnd"/>
            <w:r>
              <w:rPr>
                <w:lang w:val="en-US"/>
              </w:rPr>
              <w:t xml:space="preserve"> tin </w:t>
            </w:r>
            <w:proofErr w:type="spellStart"/>
            <w:r>
              <w:rPr>
                <w:lang w:val="en-US"/>
              </w:rPr>
              <w:t>thiết</w:t>
            </w:r>
            <w:proofErr w:type="spellEnd"/>
            <w:r>
              <w:rPr>
                <w:lang w:val="en-US"/>
              </w:rPr>
              <w:t xml:space="preserve"> </w:t>
            </w:r>
            <w:proofErr w:type="spellStart"/>
            <w:r>
              <w:rPr>
                <w:lang w:val="en-US"/>
              </w:rPr>
              <w:t>bị</w:t>
            </w:r>
            <w:proofErr w:type="spellEnd"/>
          </w:p>
        </w:tc>
      </w:tr>
      <w:tr w:rsidR="00F10756" w:rsidRPr="00255288" w14:paraId="7DF4386B" w14:textId="77777777" w:rsidTr="00491D0A">
        <w:tc>
          <w:tcPr>
            <w:tcW w:w="1601" w:type="dxa"/>
          </w:tcPr>
          <w:p w14:paraId="31C8F2EF" w14:textId="78A40472" w:rsidR="00F10756" w:rsidRDefault="00F10756" w:rsidP="001E7041">
            <w:pPr>
              <w:rPr>
                <w:lang w:val="en-US"/>
              </w:rPr>
            </w:pPr>
            <w:proofErr w:type="spellStart"/>
            <w:r>
              <w:rPr>
                <w:lang w:val="en-US"/>
              </w:rPr>
              <w:t>soLuongTB</w:t>
            </w:r>
            <w:proofErr w:type="spellEnd"/>
          </w:p>
        </w:tc>
        <w:tc>
          <w:tcPr>
            <w:tcW w:w="1185" w:type="dxa"/>
          </w:tcPr>
          <w:p w14:paraId="051C86F5" w14:textId="25CC63A8" w:rsidR="00F10756" w:rsidRDefault="00F10756" w:rsidP="001E7041">
            <w:pPr>
              <w:rPr>
                <w:lang w:val="en-US"/>
              </w:rPr>
            </w:pPr>
            <w:r>
              <w:rPr>
                <w:lang w:val="en-US"/>
              </w:rPr>
              <w:t>private</w:t>
            </w:r>
          </w:p>
        </w:tc>
        <w:tc>
          <w:tcPr>
            <w:tcW w:w="1171" w:type="dxa"/>
          </w:tcPr>
          <w:p w14:paraId="32720719" w14:textId="1E471A54" w:rsidR="00F10756" w:rsidRDefault="00F10756" w:rsidP="001E7041">
            <w:pPr>
              <w:rPr>
                <w:lang w:val="en-US"/>
              </w:rPr>
            </w:pPr>
            <w:r>
              <w:rPr>
                <w:lang w:val="en-US"/>
              </w:rPr>
              <w:t>Int</w:t>
            </w:r>
          </w:p>
        </w:tc>
        <w:tc>
          <w:tcPr>
            <w:tcW w:w="1163" w:type="dxa"/>
          </w:tcPr>
          <w:p w14:paraId="5B87165C" w14:textId="3E2D1B7E" w:rsidR="00F10756" w:rsidRDefault="00F10756" w:rsidP="001E7041">
            <w:pPr>
              <w:rPr>
                <w:lang w:val="en-US"/>
              </w:rPr>
            </w:pPr>
            <w:r>
              <w:rPr>
                <w:lang w:val="en-US"/>
              </w:rPr>
              <w:t>Null</w:t>
            </w:r>
          </w:p>
        </w:tc>
        <w:tc>
          <w:tcPr>
            <w:tcW w:w="1165" w:type="dxa"/>
          </w:tcPr>
          <w:p w14:paraId="68719DD0" w14:textId="5556C27E" w:rsidR="00F10756" w:rsidRDefault="00F10756" w:rsidP="001E7041">
            <w:pPr>
              <w:rPr>
                <w:lang w:val="en-US"/>
              </w:rPr>
            </w:pPr>
            <w:r>
              <w:rPr>
                <w:lang w:val="en-US"/>
              </w:rPr>
              <w:t>10</w:t>
            </w:r>
          </w:p>
        </w:tc>
        <w:tc>
          <w:tcPr>
            <w:tcW w:w="683" w:type="dxa"/>
          </w:tcPr>
          <w:p w14:paraId="69C01EF5" w14:textId="77777777" w:rsidR="00F10756" w:rsidRDefault="00F10756" w:rsidP="001E7041">
            <w:pPr>
              <w:rPr>
                <w:lang w:val="en-US"/>
              </w:rPr>
            </w:pPr>
          </w:p>
        </w:tc>
        <w:tc>
          <w:tcPr>
            <w:tcW w:w="845" w:type="dxa"/>
          </w:tcPr>
          <w:p w14:paraId="0A709A83" w14:textId="77777777" w:rsidR="00F10756" w:rsidRDefault="00F10756" w:rsidP="001E7041">
            <w:pPr>
              <w:rPr>
                <w:lang w:val="en-US"/>
              </w:rPr>
            </w:pPr>
          </w:p>
        </w:tc>
        <w:tc>
          <w:tcPr>
            <w:tcW w:w="1926" w:type="dxa"/>
          </w:tcPr>
          <w:p w14:paraId="1CE45095" w14:textId="25B4A9FC" w:rsidR="00F10756" w:rsidRDefault="00F10756" w:rsidP="001E7041">
            <w:pPr>
              <w:rPr>
                <w:lang w:val="en-US"/>
              </w:rPr>
            </w:pP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có</w:t>
            </w:r>
            <w:proofErr w:type="spellEnd"/>
          </w:p>
        </w:tc>
      </w:tr>
    </w:tbl>
    <w:p w14:paraId="5D09E670" w14:textId="62D793F4" w:rsidR="00797960" w:rsidRDefault="00797960" w:rsidP="00F10756">
      <w:pPr>
        <w:rPr>
          <w:rFonts w:eastAsia="Times New Roman" w:cs="Times New Roman"/>
          <w:b/>
          <w:sz w:val="20"/>
          <w:szCs w:val="20"/>
        </w:rPr>
      </w:pPr>
    </w:p>
    <w:p w14:paraId="0353DE26" w14:textId="77777777" w:rsidR="00797960" w:rsidRDefault="00797960">
      <w:pPr>
        <w:spacing w:line="240" w:lineRule="auto"/>
        <w:rPr>
          <w:rFonts w:eastAsia="Times New Roman" w:cs="Times New Roman"/>
          <w:b/>
          <w:sz w:val="20"/>
          <w:szCs w:val="20"/>
        </w:rPr>
      </w:pPr>
      <w:r>
        <w:rPr>
          <w:rFonts w:eastAsia="Times New Roman" w:cs="Times New Roman"/>
          <w:b/>
          <w:sz w:val="20"/>
          <w:szCs w:val="20"/>
        </w:rPr>
        <w:br w:type="page"/>
      </w:r>
    </w:p>
    <w:p w14:paraId="61B7CA45" w14:textId="77777777" w:rsidR="00013F0D" w:rsidRPr="00F10756" w:rsidRDefault="00013F0D" w:rsidP="00F10756">
      <w:pPr>
        <w:rPr>
          <w:rFonts w:eastAsia="Times New Roman" w:cs="Times New Roman"/>
          <w:b/>
          <w:sz w:val="20"/>
          <w:szCs w:val="20"/>
        </w:rPr>
      </w:pPr>
    </w:p>
    <w:p w14:paraId="75C6CEB1" w14:textId="4ED3D224" w:rsidR="00013F0D" w:rsidRDefault="00BC28B4">
      <w:pPr>
        <w:pStyle w:val="Heading4"/>
      </w:pPr>
      <w:bookmarkStart w:id="365" w:name="_bjxjmbajtcow" w:colFirst="0" w:colLast="0"/>
      <w:bookmarkEnd w:id="365"/>
      <w:r>
        <w:rPr>
          <w:lang w:val="en-US"/>
        </w:rPr>
        <w:t>M</w:t>
      </w:r>
      <w:r w:rsidR="00E952C3" w:rsidRPr="001E57AD">
        <w:t>ô tả phương thức</w:t>
      </w:r>
      <w:r w:rsidR="00491D0A">
        <w:rPr>
          <w:lang w:val="en-US"/>
        </w:rPr>
        <w:t xml:space="preserve"> </w:t>
      </w:r>
      <w:proofErr w:type="spellStart"/>
      <w:r w:rsidR="00491D0A">
        <w:rPr>
          <w:lang w:val="en-US"/>
        </w:rPr>
        <w:t>lớp</w:t>
      </w:r>
      <w:proofErr w:type="spellEnd"/>
      <w:r w:rsidR="00491D0A">
        <w:rPr>
          <w:lang w:val="en-US"/>
        </w:rPr>
        <w:t xml:space="preserve"> </w:t>
      </w:r>
      <w:proofErr w:type="spellStart"/>
      <w:r w:rsidR="00491D0A">
        <w:rPr>
          <w:lang w:val="en-US"/>
        </w:rPr>
        <w:t>TrangThietBi</w:t>
      </w:r>
      <w:proofErr w:type="spellEnd"/>
    </w:p>
    <w:p w14:paraId="0361AF88" w14:textId="54395934" w:rsidR="00491D0A" w:rsidRDefault="00491D0A" w:rsidP="00BE4F8B">
      <w:pPr>
        <w:pStyle w:val="Caption"/>
      </w:pPr>
      <w:bookmarkStart w:id="366" w:name="_Toc119445072"/>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3</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15</w:t>
      </w:r>
      <w:r w:rsidR="005018C1">
        <w:rPr>
          <w:noProof/>
        </w:rPr>
        <w:fldChar w:fldCharType="end"/>
      </w:r>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TrangThietBi</w:t>
      </w:r>
      <w:bookmarkEnd w:id="366"/>
      <w:proofErr w:type="spellEnd"/>
    </w:p>
    <w:tbl>
      <w:tblPr>
        <w:tblStyle w:val="TableGrid"/>
        <w:tblW w:w="0" w:type="auto"/>
        <w:tblLook w:val="04A0" w:firstRow="1" w:lastRow="0" w:firstColumn="1" w:lastColumn="0" w:noHBand="0" w:noVBand="1"/>
      </w:tblPr>
      <w:tblGrid>
        <w:gridCol w:w="2627"/>
        <w:gridCol w:w="935"/>
        <w:gridCol w:w="1603"/>
        <w:gridCol w:w="902"/>
        <w:gridCol w:w="840"/>
        <w:gridCol w:w="858"/>
        <w:gridCol w:w="1086"/>
        <w:gridCol w:w="888"/>
      </w:tblGrid>
      <w:tr w:rsidR="001E7041" w:rsidRPr="00002FC4" w14:paraId="1A81FC42" w14:textId="77777777" w:rsidTr="00491D0A">
        <w:trPr>
          <w:tblHeader/>
        </w:trPr>
        <w:tc>
          <w:tcPr>
            <w:tcW w:w="2627" w:type="dxa"/>
          </w:tcPr>
          <w:p w14:paraId="7E6D6BCD" w14:textId="77777777" w:rsidR="00F10756" w:rsidRPr="00002FC4" w:rsidRDefault="00F10756" w:rsidP="001E7041">
            <w:pPr>
              <w:rPr>
                <w:lang w:val="en-US"/>
              </w:rPr>
            </w:pPr>
            <w:proofErr w:type="spellStart"/>
            <w:r>
              <w:rPr>
                <w:lang w:val="en-US"/>
              </w:rPr>
              <w:t>Tên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p>
        </w:tc>
        <w:tc>
          <w:tcPr>
            <w:tcW w:w="935" w:type="dxa"/>
          </w:tcPr>
          <w:p w14:paraId="46CD86AB" w14:textId="77777777" w:rsidR="00F10756" w:rsidRPr="00002FC4" w:rsidRDefault="00F10756" w:rsidP="001E7041">
            <w:pPr>
              <w:rPr>
                <w:lang w:val="en-US"/>
              </w:rPr>
            </w:pPr>
            <w:proofErr w:type="spellStart"/>
            <w:r>
              <w:rPr>
                <w:lang w:val="en-US"/>
              </w:rPr>
              <w:t>Kiểu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p>
        </w:tc>
        <w:tc>
          <w:tcPr>
            <w:tcW w:w="1603" w:type="dxa"/>
          </w:tcPr>
          <w:p w14:paraId="55B416E0" w14:textId="77777777" w:rsidR="00F10756" w:rsidRPr="00002FC4" w:rsidRDefault="00F10756" w:rsidP="001E7041">
            <w:pPr>
              <w:rPr>
                <w:lang w:val="en-US"/>
              </w:rPr>
            </w:pP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p>
        </w:tc>
        <w:tc>
          <w:tcPr>
            <w:tcW w:w="902" w:type="dxa"/>
          </w:tcPr>
          <w:p w14:paraId="78DE7786" w14:textId="77777777" w:rsidR="00F10756" w:rsidRPr="00002FC4" w:rsidRDefault="00F10756" w:rsidP="001E7041">
            <w:pPr>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840" w:type="dxa"/>
          </w:tcPr>
          <w:p w14:paraId="099C3BF4" w14:textId="77777777" w:rsidR="00F10756" w:rsidRPr="00002FC4" w:rsidRDefault="00F10756" w:rsidP="001E7041">
            <w:pPr>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mặc</w:t>
            </w:r>
            <w:proofErr w:type="spellEnd"/>
            <w:r>
              <w:rPr>
                <w:lang w:val="en-US"/>
              </w:rPr>
              <w:t xml:space="preserve"> </w:t>
            </w:r>
            <w:proofErr w:type="spellStart"/>
            <w:r>
              <w:rPr>
                <w:lang w:val="en-US"/>
              </w:rPr>
              <w:t>nhiên</w:t>
            </w:r>
            <w:proofErr w:type="spellEnd"/>
          </w:p>
        </w:tc>
        <w:tc>
          <w:tcPr>
            <w:tcW w:w="858" w:type="dxa"/>
          </w:tcPr>
          <w:p w14:paraId="49B4C540" w14:textId="77777777" w:rsidR="00F10756" w:rsidRPr="00002FC4" w:rsidRDefault="00F10756" w:rsidP="001E7041">
            <w:pPr>
              <w:rPr>
                <w:lang w:val="en-US"/>
              </w:rPr>
            </w:pPr>
            <w:proofErr w:type="spellStart"/>
            <w:r>
              <w:rPr>
                <w:lang w:val="en-US"/>
              </w:rPr>
              <w:t>Kích</w:t>
            </w:r>
            <w:proofErr w:type="spellEnd"/>
            <w:r>
              <w:rPr>
                <w:lang w:val="en-US"/>
              </w:rPr>
              <w:t xml:space="preserve"> </w:t>
            </w:r>
            <w:proofErr w:type="spellStart"/>
            <w:r>
              <w:rPr>
                <w:lang w:val="en-US"/>
              </w:rPr>
              <w:t>thước</w:t>
            </w:r>
            <w:proofErr w:type="spellEnd"/>
          </w:p>
        </w:tc>
        <w:tc>
          <w:tcPr>
            <w:tcW w:w="1086" w:type="dxa"/>
          </w:tcPr>
          <w:p w14:paraId="36FFF846" w14:textId="77777777" w:rsidR="00F10756" w:rsidRPr="00002FC4" w:rsidRDefault="00F10756" w:rsidP="001E7041">
            <w:pPr>
              <w:rPr>
                <w:lang w:val="en-US"/>
              </w:rPr>
            </w:pPr>
            <w:proofErr w:type="spellStart"/>
            <w:r>
              <w:rPr>
                <w:lang w:val="en-US"/>
              </w:rPr>
              <w:t>Kiểu</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p>
        </w:tc>
        <w:tc>
          <w:tcPr>
            <w:tcW w:w="888" w:type="dxa"/>
          </w:tcPr>
          <w:p w14:paraId="14E46EF9" w14:textId="77777777" w:rsidR="00F10756" w:rsidRPr="00002FC4" w:rsidRDefault="00F10756" w:rsidP="001E7041">
            <w:pPr>
              <w:rPr>
                <w:lang w:val="en-US"/>
              </w:rPr>
            </w:pPr>
            <w:proofErr w:type="spellStart"/>
            <w:r>
              <w:rPr>
                <w:lang w:val="en-US"/>
              </w:rPr>
              <w:t>Diễn</w:t>
            </w:r>
            <w:proofErr w:type="spellEnd"/>
            <w:r>
              <w:rPr>
                <w:lang w:val="en-US"/>
              </w:rPr>
              <w:t xml:space="preserve"> </w:t>
            </w:r>
            <w:proofErr w:type="spellStart"/>
            <w:r>
              <w:rPr>
                <w:lang w:val="en-US"/>
              </w:rPr>
              <w:t>giải</w:t>
            </w:r>
            <w:proofErr w:type="spellEnd"/>
          </w:p>
        </w:tc>
      </w:tr>
      <w:tr w:rsidR="001E7041" w:rsidRPr="00002FC4" w14:paraId="15D9E3A2" w14:textId="77777777" w:rsidTr="00491D0A">
        <w:trPr>
          <w:tblHeader/>
        </w:trPr>
        <w:tc>
          <w:tcPr>
            <w:tcW w:w="2627" w:type="dxa"/>
            <w:vMerge w:val="restart"/>
          </w:tcPr>
          <w:p w14:paraId="255A4BDC" w14:textId="62E7AAA5" w:rsidR="001E7041" w:rsidRDefault="001E7041" w:rsidP="001E7041">
            <w:pPr>
              <w:rPr>
                <w:lang w:val="en-US"/>
              </w:rPr>
            </w:pPr>
            <w:proofErr w:type="spellStart"/>
            <w:r>
              <w:rPr>
                <w:lang w:val="en-US"/>
              </w:rPr>
              <w:t>capNhatThongTinTB</w:t>
            </w:r>
            <w:proofErr w:type="spellEnd"/>
          </w:p>
        </w:tc>
        <w:tc>
          <w:tcPr>
            <w:tcW w:w="935" w:type="dxa"/>
            <w:vMerge w:val="restart"/>
          </w:tcPr>
          <w:p w14:paraId="141D06CC" w14:textId="5F149C00" w:rsidR="001E7041" w:rsidRDefault="001E7041" w:rsidP="001E7041">
            <w:pPr>
              <w:rPr>
                <w:lang w:val="en-US"/>
              </w:rPr>
            </w:pPr>
            <w:r>
              <w:rPr>
                <w:lang w:val="en-US"/>
              </w:rPr>
              <w:t>Public</w:t>
            </w:r>
          </w:p>
        </w:tc>
        <w:tc>
          <w:tcPr>
            <w:tcW w:w="4203" w:type="dxa"/>
            <w:gridSpan w:val="4"/>
          </w:tcPr>
          <w:p w14:paraId="0E1D8ED3" w14:textId="20D08ADB" w:rsidR="001E7041" w:rsidRDefault="001E7041" w:rsidP="001E7041">
            <w:pPr>
              <w:rPr>
                <w:lang w:val="en-US"/>
              </w:rPr>
            </w:pPr>
            <w:proofErr w:type="spellStart"/>
            <w:r>
              <w:rPr>
                <w:lang w:val="en-US"/>
              </w:rPr>
              <w:t>Có</w:t>
            </w:r>
            <w:proofErr w:type="spellEnd"/>
            <w:r>
              <w:rPr>
                <w:lang w:val="en-US"/>
              </w:rPr>
              <w:t xml:space="preserve"> 4 </w:t>
            </w:r>
            <w:proofErr w:type="spellStart"/>
            <w:r>
              <w:rPr>
                <w:lang w:val="en-US"/>
              </w:rPr>
              <w:t>tham</w:t>
            </w:r>
            <w:proofErr w:type="spellEnd"/>
            <w:r>
              <w:rPr>
                <w:lang w:val="en-US"/>
              </w:rPr>
              <w:t xml:space="preserve"> </w:t>
            </w:r>
            <w:proofErr w:type="spellStart"/>
            <w:r>
              <w:rPr>
                <w:lang w:val="en-US"/>
              </w:rPr>
              <w:t>số</w:t>
            </w:r>
            <w:proofErr w:type="spellEnd"/>
          </w:p>
        </w:tc>
        <w:tc>
          <w:tcPr>
            <w:tcW w:w="1086" w:type="dxa"/>
            <w:vMerge w:val="restart"/>
          </w:tcPr>
          <w:p w14:paraId="1EFCEAFA" w14:textId="19332137" w:rsidR="001E7041" w:rsidRDefault="001E7041" w:rsidP="001E7041">
            <w:pPr>
              <w:rPr>
                <w:lang w:val="en-US"/>
              </w:rPr>
            </w:pPr>
            <w:r>
              <w:rPr>
                <w:lang w:val="en-US"/>
              </w:rPr>
              <w:t>void</w:t>
            </w:r>
          </w:p>
        </w:tc>
        <w:tc>
          <w:tcPr>
            <w:tcW w:w="888" w:type="dxa"/>
            <w:vMerge w:val="restart"/>
          </w:tcPr>
          <w:p w14:paraId="67CF46BE" w14:textId="28EF6C11" w:rsidR="001E7041" w:rsidRDefault="001E7041" w:rsidP="001E7041">
            <w:pPr>
              <w:rPr>
                <w:lang w:val="en-US"/>
              </w:rPr>
            </w:pP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thiết</w:t>
            </w:r>
            <w:proofErr w:type="spellEnd"/>
            <w:r>
              <w:rPr>
                <w:lang w:val="en-US"/>
              </w:rPr>
              <w:t xml:space="preserve"> </w:t>
            </w:r>
            <w:proofErr w:type="spellStart"/>
            <w:r>
              <w:rPr>
                <w:lang w:val="en-US"/>
              </w:rPr>
              <w:t>bị</w:t>
            </w:r>
            <w:proofErr w:type="spellEnd"/>
          </w:p>
        </w:tc>
      </w:tr>
      <w:tr w:rsidR="001E7041" w:rsidRPr="00002FC4" w14:paraId="296F0EA4" w14:textId="77777777" w:rsidTr="00491D0A">
        <w:trPr>
          <w:tblHeader/>
        </w:trPr>
        <w:tc>
          <w:tcPr>
            <w:tcW w:w="2627" w:type="dxa"/>
            <w:vMerge/>
          </w:tcPr>
          <w:p w14:paraId="475CD227" w14:textId="77777777" w:rsidR="001E7041" w:rsidRDefault="001E7041" w:rsidP="001E7041">
            <w:pPr>
              <w:rPr>
                <w:lang w:val="en-US"/>
              </w:rPr>
            </w:pPr>
          </w:p>
        </w:tc>
        <w:tc>
          <w:tcPr>
            <w:tcW w:w="935" w:type="dxa"/>
            <w:vMerge/>
          </w:tcPr>
          <w:p w14:paraId="4EF70CF1" w14:textId="77777777" w:rsidR="001E7041" w:rsidRDefault="001E7041" w:rsidP="001E7041">
            <w:pPr>
              <w:rPr>
                <w:lang w:val="en-US"/>
              </w:rPr>
            </w:pPr>
          </w:p>
        </w:tc>
        <w:tc>
          <w:tcPr>
            <w:tcW w:w="1603" w:type="dxa"/>
          </w:tcPr>
          <w:p w14:paraId="76B84D2B" w14:textId="18F70D82" w:rsidR="001E7041" w:rsidRDefault="001E7041" w:rsidP="001E7041">
            <w:pPr>
              <w:rPr>
                <w:lang w:val="en-US"/>
              </w:rPr>
            </w:pPr>
            <w:proofErr w:type="spellStart"/>
            <w:r>
              <w:rPr>
                <w:lang w:val="en-US"/>
              </w:rPr>
              <w:t>maTB</w:t>
            </w:r>
            <w:proofErr w:type="spellEnd"/>
          </w:p>
        </w:tc>
        <w:tc>
          <w:tcPr>
            <w:tcW w:w="902" w:type="dxa"/>
          </w:tcPr>
          <w:p w14:paraId="17755FBD" w14:textId="2ED886D1" w:rsidR="001E7041" w:rsidRDefault="001E7041" w:rsidP="001E7041">
            <w:pPr>
              <w:rPr>
                <w:lang w:val="en-US"/>
              </w:rPr>
            </w:pPr>
            <w:r>
              <w:rPr>
                <w:lang w:val="en-US"/>
              </w:rPr>
              <w:t>String</w:t>
            </w:r>
          </w:p>
        </w:tc>
        <w:tc>
          <w:tcPr>
            <w:tcW w:w="840" w:type="dxa"/>
          </w:tcPr>
          <w:p w14:paraId="0CE6858B" w14:textId="22AD5175" w:rsidR="001E7041" w:rsidRDefault="001E7041" w:rsidP="001E7041">
            <w:pPr>
              <w:rPr>
                <w:lang w:val="en-US"/>
              </w:rPr>
            </w:pPr>
            <w:r>
              <w:rPr>
                <w:lang w:val="en-US"/>
              </w:rPr>
              <w:t>Null</w:t>
            </w:r>
          </w:p>
        </w:tc>
        <w:tc>
          <w:tcPr>
            <w:tcW w:w="858" w:type="dxa"/>
          </w:tcPr>
          <w:p w14:paraId="029DDB99" w14:textId="5C255EB0" w:rsidR="001E7041" w:rsidRDefault="001E7041" w:rsidP="001E7041">
            <w:pPr>
              <w:rPr>
                <w:lang w:val="en-US"/>
              </w:rPr>
            </w:pPr>
            <w:r>
              <w:rPr>
                <w:lang w:val="en-US"/>
              </w:rPr>
              <w:t>10</w:t>
            </w:r>
          </w:p>
        </w:tc>
        <w:tc>
          <w:tcPr>
            <w:tcW w:w="1086" w:type="dxa"/>
            <w:vMerge/>
          </w:tcPr>
          <w:p w14:paraId="7CFE3599" w14:textId="77777777" w:rsidR="001E7041" w:rsidRDefault="001E7041" w:rsidP="001E7041">
            <w:pPr>
              <w:rPr>
                <w:lang w:val="en-US"/>
              </w:rPr>
            </w:pPr>
          </w:p>
        </w:tc>
        <w:tc>
          <w:tcPr>
            <w:tcW w:w="888" w:type="dxa"/>
            <w:vMerge/>
          </w:tcPr>
          <w:p w14:paraId="3F5B378E" w14:textId="77777777" w:rsidR="001E7041" w:rsidRDefault="001E7041" w:rsidP="001E7041">
            <w:pPr>
              <w:rPr>
                <w:lang w:val="en-US"/>
              </w:rPr>
            </w:pPr>
          </w:p>
        </w:tc>
      </w:tr>
      <w:tr w:rsidR="001E7041" w:rsidRPr="00002FC4" w14:paraId="6EEBDECE" w14:textId="77777777" w:rsidTr="00491D0A">
        <w:trPr>
          <w:tblHeader/>
        </w:trPr>
        <w:tc>
          <w:tcPr>
            <w:tcW w:w="2627" w:type="dxa"/>
            <w:vMerge/>
          </w:tcPr>
          <w:p w14:paraId="3DFCBD7D" w14:textId="77777777" w:rsidR="001E7041" w:rsidRDefault="001E7041" w:rsidP="001E7041">
            <w:pPr>
              <w:rPr>
                <w:lang w:val="en-US"/>
              </w:rPr>
            </w:pPr>
          </w:p>
        </w:tc>
        <w:tc>
          <w:tcPr>
            <w:tcW w:w="935" w:type="dxa"/>
            <w:vMerge/>
          </w:tcPr>
          <w:p w14:paraId="23FE345C" w14:textId="77777777" w:rsidR="001E7041" w:rsidRDefault="001E7041" w:rsidP="001E7041">
            <w:pPr>
              <w:rPr>
                <w:lang w:val="en-US"/>
              </w:rPr>
            </w:pPr>
          </w:p>
        </w:tc>
        <w:tc>
          <w:tcPr>
            <w:tcW w:w="1603" w:type="dxa"/>
          </w:tcPr>
          <w:p w14:paraId="6A2B7FFE" w14:textId="6FA0D91B" w:rsidR="001E7041" w:rsidRDefault="001E7041" w:rsidP="001E7041">
            <w:pPr>
              <w:rPr>
                <w:lang w:val="en-US"/>
              </w:rPr>
            </w:pPr>
            <w:proofErr w:type="spellStart"/>
            <w:r>
              <w:rPr>
                <w:lang w:val="en-US"/>
              </w:rPr>
              <w:t>thongTinTB</w:t>
            </w:r>
            <w:proofErr w:type="spellEnd"/>
          </w:p>
        </w:tc>
        <w:tc>
          <w:tcPr>
            <w:tcW w:w="902" w:type="dxa"/>
          </w:tcPr>
          <w:p w14:paraId="21DA138F" w14:textId="442BA103" w:rsidR="001E7041" w:rsidRDefault="001E7041" w:rsidP="001E7041">
            <w:pPr>
              <w:rPr>
                <w:lang w:val="en-US"/>
              </w:rPr>
            </w:pPr>
            <w:r>
              <w:rPr>
                <w:lang w:val="en-US"/>
              </w:rPr>
              <w:t>String</w:t>
            </w:r>
          </w:p>
        </w:tc>
        <w:tc>
          <w:tcPr>
            <w:tcW w:w="840" w:type="dxa"/>
          </w:tcPr>
          <w:p w14:paraId="462D1816" w14:textId="421DD354" w:rsidR="001E7041" w:rsidRDefault="001E7041" w:rsidP="001E7041">
            <w:pPr>
              <w:rPr>
                <w:lang w:val="en-US"/>
              </w:rPr>
            </w:pPr>
            <w:r>
              <w:rPr>
                <w:lang w:val="en-US"/>
              </w:rPr>
              <w:t>Null</w:t>
            </w:r>
          </w:p>
        </w:tc>
        <w:tc>
          <w:tcPr>
            <w:tcW w:w="858" w:type="dxa"/>
          </w:tcPr>
          <w:p w14:paraId="4B01D43D" w14:textId="38CF2BE2" w:rsidR="001E7041" w:rsidRDefault="001E7041" w:rsidP="001E7041">
            <w:pPr>
              <w:rPr>
                <w:lang w:val="en-US"/>
              </w:rPr>
            </w:pPr>
            <w:r>
              <w:rPr>
                <w:lang w:val="en-US"/>
              </w:rPr>
              <w:t>50</w:t>
            </w:r>
          </w:p>
        </w:tc>
        <w:tc>
          <w:tcPr>
            <w:tcW w:w="1086" w:type="dxa"/>
            <w:vMerge/>
          </w:tcPr>
          <w:p w14:paraId="2038169B" w14:textId="77777777" w:rsidR="001E7041" w:rsidRDefault="001E7041" w:rsidP="001E7041">
            <w:pPr>
              <w:rPr>
                <w:lang w:val="en-US"/>
              </w:rPr>
            </w:pPr>
          </w:p>
        </w:tc>
        <w:tc>
          <w:tcPr>
            <w:tcW w:w="888" w:type="dxa"/>
            <w:vMerge/>
          </w:tcPr>
          <w:p w14:paraId="22C8081C" w14:textId="77777777" w:rsidR="001E7041" w:rsidRDefault="001E7041" w:rsidP="001E7041">
            <w:pPr>
              <w:rPr>
                <w:lang w:val="en-US"/>
              </w:rPr>
            </w:pPr>
          </w:p>
        </w:tc>
      </w:tr>
      <w:tr w:rsidR="001E7041" w:rsidRPr="00002FC4" w14:paraId="0854DE7E" w14:textId="77777777" w:rsidTr="00491D0A">
        <w:trPr>
          <w:tblHeader/>
        </w:trPr>
        <w:tc>
          <w:tcPr>
            <w:tcW w:w="2627" w:type="dxa"/>
            <w:vMerge/>
          </w:tcPr>
          <w:p w14:paraId="29D79261" w14:textId="77777777" w:rsidR="001E7041" w:rsidRDefault="001E7041" w:rsidP="001E7041">
            <w:pPr>
              <w:rPr>
                <w:lang w:val="en-US"/>
              </w:rPr>
            </w:pPr>
          </w:p>
        </w:tc>
        <w:tc>
          <w:tcPr>
            <w:tcW w:w="935" w:type="dxa"/>
            <w:vMerge/>
          </w:tcPr>
          <w:p w14:paraId="4E176249" w14:textId="77777777" w:rsidR="001E7041" w:rsidRDefault="001E7041" w:rsidP="001E7041">
            <w:pPr>
              <w:rPr>
                <w:lang w:val="en-US"/>
              </w:rPr>
            </w:pPr>
          </w:p>
        </w:tc>
        <w:tc>
          <w:tcPr>
            <w:tcW w:w="1603" w:type="dxa"/>
          </w:tcPr>
          <w:p w14:paraId="72227C8F" w14:textId="726E784F" w:rsidR="001E7041" w:rsidRDefault="001E7041" w:rsidP="001E7041">
            <w:pPr>
              <w:rPr>
                <w:lang w:val="en-US"/>
              </w:rPr>
            </w:pPr>
            <w:proofErr w:type="spellStart"/>
            <w:r>
              <w:rPr>
                <w:lang w:val="en-US"/>
              </w:rPr>
              <w:t>tenTB</w:t>
            </w:r>
            <w:proofErr w:type="spellEnd"/>
          </w:p>
        </w:tc>
        <w:tc>
          <w:tcPr>
            <w:tcW w:w="902" w:type="dxa"/>
          </w:tcPr>
          <w:p w14:paraId="30116553" w14:textId="38617537" w:rsidR="001E7041" w:rsidRDefault="001E7041" w:rsidP="001E7041">
            <w:pPr>
              <w:rPr>
                <w:lang w:val="en-US"/>
              </w:rPr>
            </w:pPr>
            <w:r>
              <w:rPr>
                <w:lang w:val="en-US"/>
              </w:rPr>
              <w:t>String</w:t>
            </w:r>
          </w:p>
        </w:tc>
        <w:tc>
          <w:tcPr>
            <w:tcW w:w="840" w:type="dxa"/>
          </w:tcPr>
          <w:p w14:paraId="2668DFDF" w14:textId="012AE2AE" w:rsidR="001E7041" w:rsidRDefault="001E7041" w:rsidP="001E7041">
            <w:pPr>
              <w:rPr>
                <w:lang w:val="en-US"/>
              </w:rPr>
            </w:pPr>
            <w:r>
              <w:rPr>
                <w:lang w:val="en-US"/>
              </w:rPr>
              <w:t>Null</w:t>
            </w:r>
          </w:p>
        </w:tc>
        <w:tc>
          <w:tcPr>
            <w:tcW w:w="858" w:type="dxa"/>
          </w:tcPr>
          <w:p w14:paraId="206122C3" w14:textId="1B4BEE76" w:rsidR="001E7041" w:rsidRDefault="001E7041" w:rsidP="001E7041">
            <w:pPr>
              <w:rPr>
                <w:lang w:val="en-US"/>
              </w:rPr>
            </w:pPr>
            <w:r>
              <w:rPr>
                <w:lang w:val="en-US"/>
              </w:rPr>
              <w:t>20</w:t>
            </w:r>
          </w:p>
        </w:tc>
        <w:tc>
          <w:tcPr>
            <w:tcW w:w="1086" w:type="dxa"/>
            <w:vMerge/>
          </w:tcPr>
          <w:p w14:paraId="497F67E2" w14:textId="77777777" w:rsidR="001E7041" w:rsidRDefault="001E7041" w:rsidP="001E7041">
            <w:pPr>
              <w:rPr>
                <w:lang w:val="en-US"/>
              </w:rPr>
            </w:pPr>
          </w:p>
        </w:tc>
        <w:tc>
          <w:tcPr>
            <w:tcW w:w="888" w:type="dxa"/>
            <w:vMerge/>
          </w:tcPr>
          <w:p w14:paraId="37C12929" w14:textId="77777777" w:rsidR="001E7041" w:rsidRDefault="001E7041" w:rsidP="001E7041">
            <w:pPr>
              <w:rPr>
                <w:lang w:val="en-US"/>
              </w:rPr>
            </w:pPr>
          </w:p>
        </w:tc>
      </w:tr>
      <w:tr w:rsidR="001E7041" w:rsidRPr="00002FC4" w14:paraId="63E3B955" w14:textId="77777777" w:rsidTr="00491D0A">
        <w:trPr>
          <w:tblHeader/>
        </w:trPr>
        <w:tc>
          <w:tcPr>
            <w:tcW w:w="2627" w:type="dxa"/>
            <w:vMerge/>
          </w:tcPr>
          <w:p w14:paraId="25A99897" w14:textId="77777777" w:rsidR="001E7041" w:rsidRDefault="001E7041" w:rsidP="001E7041">
            <w:pPr>
              <w:rPr>
                <w:lang w:val="en-US"/>
              </w:rPr>
            </w:pPr>
          </w:p>
        </w:tc>
        <w:tc>
          <w:tcPr>
            <w:tcW w:w="935" w:type="dxa"/>
            <w:vMerge/>
          </w:tcPr>
          <w:p w14:paraId="764FAFD8" w14:textId="77777777" w:rsidR="001E7041" w:rsidRDefault="001E7041" w:rsidP="001E7041">
            <w:pPr>
              <w:rPr>
                <w:lang w:val="en-US"/>
              </w:rPr>
            </w:pPr>
          </w:p>
        </w:tc>
        <w:tc>
          <w:tcPr>
            <w:tcW w:w="1603" w:type="dxa"/>
          </w:tcPr>
          <w:p w14:paraId="6A19ED3F" w14:textId="1CAA9DB4" w:rsidR="001E7041" w:rsidRDefault="001E7041" w:rsidP="001E7041">
            <w:pPr>
              <w:rPr>
                <w:lang w:val="en-US"/>
              </w:rPr>
            </w:pPr>
            <w:proofErr w:type="spellStart"/>
            <w:r>
              <w:rPr>
                <w:lang w:val="en-US"/>
              </w:rPr>
              <w:t>soLuongTB</w:t>
            </w:r>
            <w:proofErr w:type="spellEnd"/>
          </w:p>
        </w:tc>
        <w:tc>
          <w:tcPr>
            <w:tcW w:w="902" w:type="dxa"/>
          </w:tcPr>
          <w:p w14:paraId="7FAF8CC8" w14:textId="6D434168" w:rsidR="001E7041" w:rsidRDefault="001E7041" w:rsidP="001E7041">
            <w:pPr>
              <w:rPr>
                <w:lang w:val="en-US"/>
              </w:rPr>
            </w:pPr>
            <w:r>
              <w:rPr>
                <w:lang w:val="en-US"/>
              </w:rPr>
              <w:t>Int</w:t>
            </w:r>
          </w:p>
        </w:tc>
        <w:tc>
          <w:tcPr>
            <w:tcW w:w="840" w:type="dxa"/>
          </w:tcPr>
          <w:p w14:paraId="0CB8E160" w14:textId="5968E330" w:rsidR="001E7041" w:rsidRDefault="001E7041" w:rsidP="001E7041">
            <w:pPr>
              <w:rPr>
                <w:lang w:val="en-US"/>
              </w:rPr>
            </w:pPr>
            <w:r>
              <w:rPr>
                <w:lang w:val="en-US"/>
              </w:rPr>
              <w:t>Null</w:t>
            </w:r>
          </w:p>
        </w:tc>
        <w:tc>
          <w:tcPr>
            <w:tcW w:w="858" w:type="dxa"/>
          </w:tcPr>
          <w:p w14:paraId="2BAAD826" w14:textId="4CF5A8BB" w:rsidR="001E7041" w:rsidRDefault="001E7041" w:rsidP="001E7041">
            <w:pPr>
              <w:rPr>
                <w:lang w:val="en-US"/>
              </w:rPr>
            </w:pPr>
            <w:r>
              <w:rPr>
                <w:lang w:val="en-US"/>
              </w:rPr>
              <w:t>10</w:t>
            </w:r>
          </w:p>
        </w:tc>
        <w:tc>
          <w:tcPr>
            <w:tcW w:w="1086" w:type="dxa"/>
            <w:vMerge/>
          </w:tcPr>
          <w:p w14:paraId="5432ED17" w14:textId="77777777" w:rsidR="001E7041" w:rsidRDefault="001E7041" w:rsidP="001E7041">
            <w:pPr>
              <w:rPr>
                <w:lang w:val="en-US"/>
              </w:rPr>
            </w:pPr>
          </w:p>
        </w:tc>
        <w:tc>
          <w:tcPr>
            <w:tcW w:w="888" w:type="dxa"/>
            <w:vMerge/>
          </w:tcPr>
          <w:p w14:paraId="40BE698A" w14:textId="77777777" w:rsidR="001E7041" w:rsidRDefault="001E7041" w:rsidP="001E7041">
            <w:pPr>
              <w:rPr>
                <w:lang w:val="en-US"/>
              </w:rPr>
            </w:pPr>
          </w:p>
        </w:tc>
      </w:tr>
      <w:tr w:rsidR="001E7041" w:rsidRPr="00002FC4" w14:paraId="431C773B" w14:textId="77777777" w:rsidTr="00491D0A">
        <w:trPr>
          <w:tblHeader/>
        </w:trPr>
        <w:tc>
          <w:tcPr>
            <w:tcW w:w="2627" w:type="dxa"/>
          </w:tcPr>
          <w:p w14:paraId="41A9D12B" w14:textId="1FEE4E9E" w:rsidR="001E7041" w:rsidRDefault="001E7041" w:rsidP="001E7041">
            <w:pPr>
              <w:rPr>
                <w:lang w:val="en-US"/>
              </w:rPr>
            </w:pPr>
            <w:proofErr w:type="spellStart"/>
            <w:r>
              <w:rPr>
                <w:lang w:val="en-US"/>
              </w:rPr>
              <w:t>xemThongTinTB</w:t>
            </w:r>
            <w:proofErr w:type="spellEnd"/>
          </w:p>
        </w:tc>
        <w:tc>
          <w:tcPr>
            <w:tcW w:w="935" w:type="dxa"/>
          </w:tcPr>
          <w:p w14:paraId="2ACA23DB" w14:textId="48DC1E72" w:rsidR="001E7041" w:rsidRDefault="001E7041" w:rsidP="001E7041">
            <w:pPr>
              <w:rPr>
                <w:lang w:val="en-US"/>
              </w:rPr>
            </w:pPr>
            <w:r>
              <w:rPr>
                <w:lang w:val="en-US"/>
              </w:rPr>
              <w:t>Public</w:t>
            </w:r>
          </w:p>
        </w:tc>
        <w:tc>
          <w:tcPr>
            <w:tcW w:w="1603" w:type="dxa"/>
          </w:tcPr>
          <w:p w14:paraId="27CE5C1B" w14:textId="7D35B51A" w:rsidR="001E7041" w:rsidRDefault="001E7041" w:rsidP="001E7041">
            <w:pPr>
              <w:rPr>
                <w:lang w:val="en-US"/>
              </w:rPr>
            </w:pPr>
            <w:proofErr w:type="spellStart"/>
            <w:r>
              <w:rPr>
                <w:lang w:val="en-US"/>
              </w:rPr>
              <w:t>thongTinTB</w:t>
            </w:r>
            <w:proofErr w:type="spellEnd"/>
          </w:p>
        </w:tc>
        <w:tc>
          <w:tcPr>
            <w:tcW w:w="902" w:type="dxa"/>
          </w:tcPr>
          <w:p w14:paraId="32B03F97" w14:textId="588728B2" w:rsidR="001E7041" w:rsidRDefault="001E7041" w:rsidP="001E7041">
            <w:pPr>
              <w:rPr>
                <w:lang w:val="en-US"/>
              </w:rPr>
            </w:pPr>
            <w:r>
              <w:rPr>
                <w:lang w:val="en-US"/>
              </w:rPr>
              <w:t>String</w:t>
            </w:r>
          </w:p>
        </w:tc>
        <w:tc>
          <w:tcPr>
            <w:tcW w:w="840" w:type="dxa"/>
          </w:tcPr>
          <w:p w14:paraId="2E845E25" w14:textId="5C946521" w:rsidR="001E7041" w:rsidRDefault="001E7041" w:rsidP="001E7041">
            <w:pPr>
              <w:rPr>
                <w:lang w:val="en-US"/>
              </w:rPr>
            </w:pPr>
            <w:r>
              <w:rPr>
                <w:lang w:val="en-US"/>
              </w:rPr>
              <w:t>Null</w:t>
            </w:r>
          </w:p>
        </w:tc>
        <w:tc>
          <w:tcPr>
            <w:tcW w:w="858" w:type="dxa"/>
          </w:tcPr>
          <w:p w14:paraId="271C8690" w14:textId="29792536" w:rsidR="001E7041" w:rsidRDefault="001E7041" w:rsidP="001E7041">
            <w:pPr>
              <w:rPr>
                <w:lang w:val="en-US"/>
              </w:rPr>
            </w:pPr>
            <w:r>
              <w:rPr>
                <w:lang w:val="en-US"/>
              </w:rPr>
              <w:t>50</w:t>
            </w:r>
          </w:p>
        </w:tc>
        <w:tc>
          <w:tcPr>
            <w:tcW w:w="1086" w:type="dxa"/>
          </w:tcPr>
          <w:p w14:paraId="0C6302FB" w14:textId="2BD09600" w:rsidR="001E7041" w:rsidRDefault="001E7041" w:rsidP="001E7041">
            <w:pPr>
              <w:rPr>
                <w:lang w:val="en-US"/>
              </w:rPr>
            </w:pPr>
            <w:r>
              <w:rPr>
                <w:lang w:val="en-US"/>
              </w:rPr>
              <w:t>void</w:t>
            </w:r>
          </w:p>
        </w:tc>
        <w:tc>
          <w:tcPr>
            <w:tcW w:w="888" w:type="dxa"/>
          </w:tcPr>
          <w:p w14:paraId="4D76014B" w14:textId="6176FF4E" w:rsidR="001E7041" w:rsidRDefault="001E7041" w:rsidP="001E7041">
            <w:pPr>
              <w:rPr>
                <w:lang w:val="en-US"/>
              </w:rPr>
            </w:pPr>
            <w:proofErr w:type="spellStart"/>
            <w:r>
              <w:rPr>
                <w:lang w:val="en-US"/>
              </w:rPr>
              <w:t>Xem</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thiết</w:t>
            </w:r>
            <w:proofErr w:type="spellEnd"/>
            <w:r>
              <w:rPr>
                <w:lang w:val="en-US"/>
              </w:rPr>
              <w:t xml:space="preserve"> </w:t>
            </w:r>
            <w:proofErr w:type="spellStart"/>
            <w:r>
              <w:rPr>
                <w:lang w:val="en-US"/>
              </w:rPr>
              <w:t>bị</w:t>
            </w:r>
            <w:proofErr w:type="spellEnd"/>
          </w:p>
        </w:tc>
      </w:tr>
      <w:tr w:rsidR="001E7041" w:rsidRPr="00002FC4" w14:paraId="586B8473" w14:textId="77777777" w:rsidTr="00491D0A">
        <w:trPr>
          <w:tblHeader/>
        </w:trPr>
        <w:tc>
          <w:tcPr>
            <w:tcW w:w="2627" w:type="dxa"/>
          </w:tcPr>
          <w:p w14:paraId="0523FD94" w14:textId="607DE464" w:rsidR="001E7041" w:rsidRDefault="001E7041" w:rsidP="001E7041">
            <w:pPr>
              <w:rPr>
                <w:lang w:val="en-US"/>
              </w:rPr>
            </w:pPr>
            <w:proofErr w:type="spellStart"/>
            <w:r>
              <w:rPr>
                <w:lang w:val="en-US"/>
              </w:rPr>
              <w:t>xoaTB</w:t>
            </w:r>
            <w:proofErr w:type="spellEnd"/>
          </w:p>
        </w:tc>
        <w:tc>
          <w:tcPr>
            <w:tcW w:w="935" w:type="dxa"/>
          </w:tcPr>
          <w:p w14:paraId="50C3D328" w14:textId="75545FB8" w:rsidR="001E7041" w:rsidRDefault="001E7041" w:rsidP="001E7041">
            <w:pPr>
              <w:rPr>
                <w:lang w:val="en-US"/>
              </w:rPr>
            </w:pPr>
            <w:r>
              <w:rPr>
                <w:lang w:val="en-US"/>
              </w:rPr>
              <w:t>Public</w:t>
            </w:r>
          </w:p>
        </w:tc>
        <w:tc>
          <w:tcPr>
            <w:tcW w:w="1603" w:type="dxa"/>
          </w:tcPr>
          <w:p w14:paraId="03888ECF" w14:textId="2F2FC337" w:rsidR="001E7041" w:rsidRDefault="001E7041" w:rsidP="001E7041">
            <w:pPr>
              <w:rPr>
                <w:lang w:val="en-US"/>
              </w:rPr>
            </w:pPr>
            <w:proofErr w:type="spellStart"/>
            <w:r>
              <w:rPr>
                <w:lang w:val="en-US"/>
              </w:rPr>
              <w:t>maTB</w:t>
            </w:r>
            <w:proofErr w:type="spellEnd"/>
          </w:p>
        </w:tc>
        <w:tc>
          <w:tcPr>
            <w:tcW w:w="902" w:type="dxa"/>
          </w:tcPr>
          <w:p w14:paraId="28DB568B" w14:textId="19D54C8D" w:rsidR="001E7041" w:rsidRDefault="001E7041" w:rsidP="001E7041">
            <w:pPr>
              <w:rPr>
                <w:lang w:val="en-US"/>
              </w:rPr>
            </w:pPr>
            <w:r>
              <w:rPr>
                <w:lang w:val="en-US"/>
              </w:rPr>
              <w:t>String</w:t>
            </w:r>
          </w:p>
        </w:tc>
        <w:tc>
          <w:tcPr>
            <w:tcW w:w="840" w:type="dxa"/>
          </w:tcPr>
          <w:p w14:paraId="0193E6F2" w14:textId="3B152A9F" w:rsidR="001E7041" w:rsidRDefault="001E7041" w:rsidP="001E7041">
            <w:pPr>
              <w:rPr>
                <w:lang w:val="en-US"/>
              </w:rPr>
            </w:pPr>
            <w:r>
              <w:rPr>
                <w:lang w:val="en-US"/>
              </w:rPr>
              <w:t>Null</w:t>
            </w:r>
          </w:p>
        </w:tc>
        <w:tc>
          <w:tcPr>
            <w:tcW w:w="858" w:type="dxa"/>
          </w:tcPr>
          <w:p w14:paraId="220F7A3A" w14:textId="227F0507" w:rsidR="001E7041" w:rsidRDefault="001E7041" w:rsidP="001E7041">
            <w:pPr>
              <w:rPr>
                <w:lang w:val="en-US"/>
              </w:rPr>
            </w:pPr>
            <w:r>
              <w:rPr>
                <w:lang w:val="en-US"/>
              </w:rPr>
              <w:t>10</w:t>
            </w:r>
          </w:p>
        </w:tc>
        <w:tc>
          <w:tcPr>
            <w:tcW w:w="1086" w:type="dxa"/>
          </w:tcPr>
          <w:p w14:paraId="46D0D245" w14:textId="599F4C92" w:rsidR="001E7041" w:rsidRDefault="001E7041" w:rsidP="001E7041">
            <w:pPr>
              <w:rPr>
                <w:lang w:val="en-US"/>
              </w:rPr>
            </w:pPr>
            <w:r>
              <w:rPr>
                <w:lang w:val="en-US"/>
              </w:rPr>
              <w:t>void</w:t>
            </w:r>
          </w:p>
        </w:tc>
        <w:tc>
          <w:tcPr>
            <w:tcW w:w="888" w:type="dxa"/>
          </w:tcPr>
          <w:p w14:paraId="541F862E" w14:textId="025FB77C" w:rsidR="001E7041" w:rsidRDefault="001E7041" w:rsidP="001E7041">
            <w:pPr>
              <w:rPr>
                <w:lang w:val="en-US"/>
              </w:rPr>
            </w:pPr>
            <w:proofErr w:type="spellStart"/>
            <w:r>
              <w:rPr>
                <w:lang w:val="en-US"/>
              </w:rPr>
              <w:t>Xóa</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p>
        </w:tc>
      </w:tr>
    </w:tbl>
    <w:p w14:paraId="6E3E2157" w14:textId="77777777" w:rsidR="00797960" w:rsidRPr="00F10756" w:rsidRDefault="00797960" w:rsidP="00F10756"/>
    <w:p w14:paraId="66F4499E" w14:textId="2EB1BF24" w:rsidR="00013F0D" w:rsidRPr="001E57AD" w:rsidRDefault="00E952C3">
      <w:pPr>
        <w:pStyle w:val="Heading3"/>
      </w:pPr>
      <w:bookmarkStart w:id="367" w:name="_5liuaqgp3cfe" w:colFirst="0" w:colLast="0"/>
      <w:bookmarkEnd w:id="367"/>
      <w:r w:rsidRPr="001E57AD">
        <w:t xml:space="preserve"> </w:t>
      </w:r>
      <w:bookmarkStart w:id="368" w:name="_Toc119444986"/>
      <w:r w:rsidRPr="001E57AD">
        <w:t>LớpPhuHuynh</w:t>
      </w:r>
      <w:bookmarkEnd w:id="368"/>
    </w:p>
    <w:p w14:paraId="64A40A3A" w14:textId="0795E7C1" w:rsidR="00013F0D" w:rsidRDefault="00BC28B4">
      <w:pPr>
        <w:pStyle w:val="Heading4"/>
      </w:pPr>
      <w:bookmarkStart w:id="369" w:name="_g4h7dlp78fb4" w:colFirst="0" w:colLast="0"/>
      <w:bookmarkEnd w:id="369"/>
      <w:r>
        <w:t>M</w:t>
      </w:r>
      <w:r w:rsidR="00E952C3" w:rsidRPr="001E57AD">
        <w:t>ô tả thuộc tính lớp PhuHuynh</w:t>
      </w:r>
    </w:p>
    <w:p w14:paraId="4EB82092" w14:textId="0C11989F" w:rsidR="00491D0A" w:rsidRPr="00491D0A" w:rsidRDefault="00491D0A" w:rsidP="00FC02C8">
      <w:pPr>
        <w:ind w:firstLine="720"/>
        <w:jc w:val="both"/>
        <w:rPr>
          <w:lang w:val="en-US"/>
        </w:rPr>
      </w:pPr>
      <w:proofErr w:type="spellStart"/>
      <w:r>
        <w:rPr>
          <w:lang w:val="en-US"/>
        </w:rPr>
        <w:t>Lớp</w:t>
      </w:r>
      <w:proofErr w:type="spellEnd"/>
      <w:r>
        <w:rPr>
          <w:lang w:val="en-US"/>
        </w:rPr>
        <w:t xml:space="preserve"> </w:t>
      </w:r>
      <w:proofErr w:type="spellStart"/>
      <w:r>
        <w:rPr>
          <w:lang w:val="en-US"/>
        </w:rPr>
        <w:t>PhuHuynh</w:t>
      </w:r>
      <w:proofErr w:type="spellEnd"/>
      <w:r>
        <w:rPr>
          <w:lang w:val="en-US"/>
        </w:rPr>
        <w:t xml:space="preserve"> </w:t>
      </w:r>
      <w:proofErr w:type="spellStart"/>
      <w:r>
        <w:rPr>
          <w:lang w:val="en-US"/>
        </w:rPr>
        <w:t>thừa</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NguoiDung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ở </w:t>
      </w:r>
      <w:r w:rsidR="00D75F96">
        <w:rPr>
          <w:lang w:val="en-US"/>
        </w:rPr>
        <w:fldChar w:fldCharType="begin"/>
      </w:r>
      <w:r w:rsidR="00D75F96">
        <w:rPr>
          <w:lang w:val="en-US"/>
        </w:rPr>
        <w:instrText xml:space="preserve"> REF _Ref118856307 \h </w:instrText>
      </w:r>
      <w:r w:rsidR="00FC02C8">
        <w:rPr>
          <w:lang w:val="en-US"/>
        </w:rPr>
        <w:instrText xml:space="preserve"> \* MERGEFORMAT </w:instrText>
      </w:r>
      <w:r w:rsidR="00D75F96">
        <w:rPr>
          <w:lang w:val="en-US"/>
        </w:rPr>
      </w:r>
      <w:r w:rsidR="00D75F96">
        <w:rPr>
          <w:lang w:val="en-US"/>
        </w:rPr>
        <w:fldChar w:fldCharType="separate"/>
      </w:r>
      <w:r w:rsidR="00A97CFA">
        <w:t xml:space="preserve">Bảng </w:t>
      </w:r>
      <w:r w:rsidR="00A97CFA">
        <w:rPr>
          <w:noProof/>
        </w:rPr>
        <w:t>3.1</w:t>
      </w:r>
      <w:r w:rsidR="00D75F96">
        <w:rPr>
          <w:lang w:val="en-US"/>
        </w:rPr>
        <w:fldChar w:fldCharType="end"/>
      </w:r>
      <w:r w:rsidR="00D75F96">
        <w:rPr>
          <w:lang w:val="en-US"/>
        </w:rPr>
        <w:t>.</w:t>
      </w:r>
    </w:p>
    <w:p w14:paraId="39F3928D" w14:textId="06779DB2" w:rsidR="00013F0D" w:rsidRDefault="00E952C3">
      <w:pPr>
        <w:pStyle w:val="Heading4"/>
      </w:pPr>
      <w:bookmarkStart w:id="370" w:name="_d4x4cxkwwow2" w:colFirst="0" w:colLast="0"/>
      <w:bookmarkEnd w:id="370"/>
      <w:r w:rsidRPr="001E57AD">
        <w:t>Bảng mô tả phương thức lớp PhuHuynh</w:t>
      </w:r>
    </w:p>
    <w:p w14:paraId="01E289E4" w14:textId="7A43BFF3" w:rsidR="00DB6D2F" w:rsidRDefault="00DB6D2F" w:rsidP="00BE4F8B">
      <w:pPr>
        <w:pStyle w:val="Caption"/>
      </w:pPr>
      <w:bookmarkStart w:id="371" w:name="_Toc119445073"/>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3</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16</w:t>
      </w:r>
      <w:r w:rsidR="005018C1">
        <w:rPr>
          <w:noProof/>
        </w:rPr>
        <w:fldChar w:fldCharType="end"/>
      </w:r>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PhuHuynh</w:t>
      </w:r>
      <w:bookmarkEnd w:id="371"/>
      <w:proofErr w:type="spellEnd"/>
    </w:p>
    <w:tbl>
      <w:tblPr>
        <w:tblStyle w:val="TableGrid"/>
        <w:tblW w:w="0" w:type="auto"/>
        <w:tblLook w:val="04A0" w:firstRow="1" w:lastRow="0" w:firstColumn="1" w:lastColumn="0" w:noHBand="0" w:noVBand="1"/>
      </w:tblPr>
      <w:tblGrid>
        <w:gridCol w:w="2332"/>
        <w:gridCol w:w="950"/>
        <w:gridCol w:w="1601"/>
        <w:gridCol w:w="906"/>
        <w:gridCol w:w="841"/>
        <w:gridCol w:w="858"/>
        <w:gridCol w:w="1136"/>
        <w:gridCol w:w="1115"/>
      </w:tblGrid>
      <w:tr w:rsidR="00C1191C" w:rsidRPr="00002FC4" w14:paraId="52A270BA" w14:textId="77777777" w:rsidTr="00DB6D2F">
        <w:tc>
          <w:tcPr>
            <w:tcW w:w="2332" w:type="dxa"/>
          </w:tcPr>
          <w:p w14:paraId="5350DB05" w14:textId="77777777" w:rsidR="001E7041" w:rsidRPr="00002FC4" w:rsidRDefault="001E7041" w:rsidP="001E7041">
            <w:pPr>
              <w:rPr>
                <w:lang w:val="en-US"/>
              </w:rPr>
            </w:pPr>
            <w:proofErr w:type="spellStart"/>
            <w:r>
              <w:rPr>
                <w:lang w:val="en-US"/>
              </w:rPr>
              <w:t>Tên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p>
        </w:tc>
        <w:tc>
          <w:tcPr>
            <w:tcW w:w="950" w:type="dxa"/>
          </w:tcPr>
          <w:p w14:paraId="5FEF31DF" w14:textId="77777777" w:rsidR="001E7041" w:rsidRPr="00002FC4" w:rsidRDefault="001E7041" w:rsidP="001E7041">
            <w:pPr>
              <w:rPr>
                <w:lang w:val="en-US"/>
              </w:rPr>
            </w:pPr>
            <w:proofErr w:type="spellStart"/>
            <w:r>
              <w:rPr>
                <w:lang w:val="en-US"/>
              </w:rPr>
              <w:t>Kiểu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p>
        </w:tc>
        <w:tc>
          <w:tcPr>
            <w:tcW w:w="1601" w:type="dxa"/>
          </w:tcPr>
          <w:p w14:paraId="765916CB" w14:textId="77777777" w:rsidR="001E7041" w:rsidRPr="00002FC4" w:rsidRDefault="001E7041" w:rsidP="001E7041">
            <w:pPr>
              <w:rPr>
                <w:lang w:val="en-US"/>
              </w:rPr>
            </w:pP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p>
        </w:tc>
        <w:tc>
          <w:tcPr>
            <w:tcW w:w="906" w:type="dxa"/>
          </w:tcPr>
          <w:p w14:paraId="52CC6155" w14:textId="77777777" w:rsidR="001E7041" w:rsidRPr="00002FC4" w:rsidRDefault="001E7041" w:rsidP="001E7041">
            <w:pPr>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841" w:type="dxa"/>
          </w:tcPr>
          <w:p w14:paraId="05BECFD3" w14:textId="77777777" w:rsidR="001E7041" w:rsidRPr="00002FC4" w:rsidRDefault="001E7041" w:rsidP="001E7041">
            <w:pPr>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mặc</w:t>
            </w:r>
            <w:proofErr w:type="spellEnd"/>
            <w:r>
              <w:rPr>
                <w:lang w:val="en-US"/>
              </w:rPr>
              <w:t xml:space="preserve"> </w:t>
            </w:r>
            <w:proofErr w:type="spellStart"/>
            <w:r>
              <w:rPr>
                <w:lang w:val="en-US"/>
              </w:rPr>
              <w:t>nhiên</w:t>
            </w:r>
            <w:proofErr w:type="spellEnd"/>
          </w:p>
        </w:tc>
        <w:tc>
          <w:tcPr>
            <w:tcW w:w="858" w:type="dxa"/>
          </w:tcPr>
          <w:p w14:paraId="0437923F" w14:textId="77777777" w:rsidR="001E7041" w:rsidRPr="00002FC4" w:rsidRDefault="001E7041" w:rsidP="001E7041">
            <w:pPr>
              <w:rPr>
                <w:lang w:val="en-US"/>
              </w:rPr>
            </w:pPr>
            <w:proofErr w:type="spellStart"/>
            <w:r>
              <w:rPr>
                <w:lang w:val="en-US"/>
              </w:rPr>
              <w:t>Kích</w:t>
            </w:r>
            <w:proofErr w:type="spellEnd"/>
            <w:r>
              <w:rPr>
                <w:lang w:val="en-US"/>
              </w:rPr>
              <w:t xml:space="preserve"> </w:t>
            </w:r>
            <w:proofErr w:type="spellStart"/>
            <w:r>
              <w:rPr>
                <w:lang w:val="en-US"/>
              </w:rPr>
              <w:t>thước</w:t>
            </w:r>
            <w:proofErr w:type="spellEnd"/>
          </w:p>
        </w:tc>
        <w:tc>
          <w:tcPr>
            <w:tcW w:w="1136" w:type="dxa"/>
          </w:tcPr>
          <w:p w14:paraId="62F21E07" w14:textId="77777777" w:rsidR="001E7041" w:rsidRPr="00002FC4" w:rsidRDefault="001E7041" w:rsidP="001E7041">
            <w:pPr>
              <w:rPr>
                <w:lang w:val="en-US"/>
              </w:rPr>
            </w:pPr>
            <w:proofErr w:type="spellStart"/>
            <w:r>
              <w:rPr>
                <w:lang w:val="en-US"/>
              </w:rPr>
              <w:t>Kiểu</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p>
        </w:tc>
        <w:tc>
          <w:tcPr>
            <w:tcW w:w="1115" w:type="dxa"/>
          </w:tcPr>
          <w:p w14:paraId="7D76D3A6" w14:textId="77777777" w:rsidR="001E7041" w:rsidRPr="00002FC4" w:rsidRDefault="001E7041" w:rsidP="001E7041">
            <w:pPr>
              <w:rPr>
                <w:lang w:val="en-US"/>
              </w:rPr>
            </w:pPr>
            <w:proofErr w:type="spellStart"/>
            <w:r>
              <w:rPr>
                <w:lang w:val="en-US"/>
              </w:rPr>
              <w:t>Diễn</w:t>
            </w:r>
            <w:proofErr w:type="spellEnd"/>
            <w:r>
              <w:rPr>
                <w:lang w:val="en-US"/>
              </w:rPr>
              <w:t xml:space="preserve"> </w:t>
            </w:r>
            <w:proofErr w:type="spellStart"/>
            <w:r>
              <w:rPr>
                <w:lang w:val="en-US"/>
              </w:rPr>
              <w:t>giải</w:t>
            </w:r>
            <w:proofErr w:type="spellEnd"/>
          </w:p>
        </w:tc>
      </w:tr>
      <w:tr w:rsidR="00C1191C" w:rsidRPr="00002FC4" w14:paraId="2707F2F3" w14:textId="77777777" w:rsidTr="00DB6D2F">
        <w:tc>
          <w:tcPr>
            <w:tcW w:w="2332" w:type="dxa"/>
          </w:tcPr>
          <w:p w14:paraId="005F015E" w14:textId="745CFD9B" w:rsidR="001E7041" w:rsidRDefault="00A94DC5" w:rsidP="001E7041">
            <w:pPr>
              <w:rPr>
                <w:lang w:val="en-US"/>
              </w:rPr>
            </w:pPr>
            <w:proofErr w:type="spellStart"/>
            <w:r>
              <w:rPr>
                <w:lang w:val="en-US"/>
              </w:rPr>
              <w:lastRenderedPageBreak/>
              <w:t>thuGopY</w:t>
            </w:r>
            <w:proofErr w:type="spellEnd"/>
          </w:p>
        </w:tc>
        <w:tc>
          <w:tcPr>
            <w:tcW w:w="950" w:type="dxa"/>
          </w:tcPr>
          <w:p w14:paraId="57C41E88" w14:textId="13A3C453" w:rsidR="001E7041" w:rsidRDefault="00A94DC5" w:rsidP="001E7041">
            <w:pPr>
              <w:rPr>
                <w:lang w:val="en-US"/>
              </w:rPr>
            </w:pPr>
            <w:r>
              <w:rPr>
                <w:lang w:val="en-US"/>
              </w:rPr>
              <w:t>Public</w:t>
            </w:r>
          </w:p>
        </w:tc>
        <w:tc>
          <w:tcPr>
            <w:tcW w:w="1601" w:type="dxa"/>
          </w:tcPr>
          <w:p w14:paraId="19D427C5" w14:textId="357DDF90" w:rsidR="001E7041" w:rsidRDefault="00A94DC5" w:rsidP="001E7041">
            <w:pPr>
              <w:rPr>
                <w:lang w:val="en-US"/>
              </w:rPr>
            </w:pPr>
            <w:proofErr w:type="spellStart"/>
            <w:r>
              <w:rPr>
                <w:lang w:val="en-US"/>
              </w:rPr>
              <w:t>maSo</w:t>
            </w:r>
            <w:proofErr w:type="spellEnd"/>
          </w:p>
        </w:tc>
        <w:tc>
          <w:tcPr>
            <w:tcW w:w="906" w:type="dxa"/>
          </w:tcPr>
          <w:p w14:paraId="7B0662B1" w14:textId="6C2AC0AD" w:rsidR="001E7041" w:rsidRDefault="00A94DC5" w:rsidP="001E7041">
            <w:pPr>
              <w:rPr>
                <w:lang w:val="en-US"/>
              </w:rPr>
            </w:pPr>
            <w:r>
              <w:rPr>
                <w:lang w:val="en-US"/>
              </w:rPr>
              <w:t>String</w:t>
            </w:r>
          </w:p>
        </w:tc>
        <w:tc>
          <w:tcPr>
            <w:tcW w:w="841" w:type="dxa"/>
          </w:tcPr>
          <w:p w14:paraId="3F050DFF" w14:textId="09554556" w:rsidR="001E7041" w:rsidRDefault="00A94DC5" w:rsidP="001E7041">
            <w:pPr>
              <w:rPr>
                <w:lang w:val="en-US"/>
              </w:rPr>
            </w:pPr>
            <w:r>
              <w:rPr>
                <w:lang w:val="en-US"/>
              </w:rPr>
              <w:t>null</w:t>
            </w:r>
          </w:p>
        </w:tc>
        <w:tc>
          <w:tcPr>
            <w:tcW w:w="858" w:type="dxa"/>
          </w:tcPr>
          <w:p w14:paraId="3FF6C67B" w14:textId="045080CF" w:rsidR="001E7041" w:rsidRDefault="00A94DC5" w:rsidP="001E7041">
            <w:pPr>
              <w:rPr>
                <w:lang w:val="en-US"/>
              </w:rPr>
            </w:pPr>
            <w:r>
              <w:rPr>
                <w:lang w:val="en-US"/>
              </w:rPr>
              <w:t>10</w:t>
            </w:r>
          </w:p>
        </w:tc>
        <w:tc>
          <w:tcPr>
            <w:tcW w:w="1136" w:type="dxa"/>
          </w:tcPr>
          <w:p w14:paraId="79292429" w14:textId="6849DCD9" w:rsidR="001E7041" w:rsidRDefault="00A94DC5" w:rsidP="001E7041">
            <w:pPr>
              <w:rPr>
                <w:lang w:val="en-US"/>
              </w:rPr>
            </w:pPr>
            <w:r>
              <w:rPr>
                <w:lang w:val="en-US"/>
              </w:rPr>
              <w:t>Void</w:t>
            </w:r>
          </w:p>
        </w:tc>
        <w:tc>
          <w:tcPr>
            <w:tcW w:w="1115" w:type="dxa"/>
          </w:tcPr>
          <w:p w14:paraId="3A5D4409" w14:textId="414D30F2" w:rsidR="001E7041" w:rsidRDefault="00A94DC5" w:rsidP="001E7041">
            <w:pPr>
              <w:rPr>
                <w:lang w:val="en-US"/>
              </w:rPr>
            </w:pPr>
            <w:proofErr w:type="spellStart"/>
            <w:r>
              <w:rPr>
                <w:lang w:val="en-US"/>
              </w:rPr>
              <w:t>Góp</w:t>
            </w:r>
            <w:proofErr w:type="spellEnd"/>
            <w:r>
              <w:rPr>
                <w:lang w:val="en-US"/>
              </w:rPr>
              <w:t xml:space="preserve"> ý qua </w:t>
            </w:r>
            <w:proofErr w:type="spellStart"/>
            <w:r>
              <w:rPr>
                <w:lang w:val="en-US"/>
              </w:rPr>
              <w:t>hộp</w:t>
            </w:r>
            <w:proofErr w:type="spellEnd"/>
            <w:r>
              <w:rPr>
                <w:lang w:val="en-US"/>
              </w:rPr>
              <w:t xml:space="preserve"> </w:t>
            </w:r>
            <w:proofErr w:type="spellStart"/>
            <w:r>
              <w:rPr>
                <w:lang w:val="en-US"/>
              </w:rPr>
              <w:t>thư</w:t>
            </w:r>
            <w:proofErr w:type="spellEnd"/>
          </w:p>
        </w:tc>
      </w:tr>
      <w:tr w:rsidR="00C1191C" w:rsidRPr="00002FC4" w14:paraId="0482E221" w14:textId="77777777" w:rsidTr="00DB6D2F">
        <w:tc>
          <w:tcPr>
            <w:tcW w:w="2332" w:type="dxa"/>
          </w:tcPr>
          <w:p w14:paraId="26782E25" w14:textId="6BC6F44B" w:rsidR="00A94DC5" w:rsidRDefault="00A94DC5" w:rsidP="001E7041">
            <w:pPr>
              <w:rPr>
                <w:lang w:val="en-US"/>
              </w:rPr>
            </w:pPr>
            <w:proofErr w:type="spellStart"/>
            <w:r>
              <w:rPr>
                <w:lang w:val="en-US"/>
              </w:rPr>
              <w:t>XemTTTuyenSinh</w:t>
            </w:r>
            <w:proofErr w:type="spellEnd"/>
          </w:p>
        </w:tc>
        <w:tc>
          <w:tcPr>
            <w:tcW w:w="950" w:type="dxa"/>
          </w:tcPr>
          <w:p w14:paraId="6B8F16DB" w14:textId="5C0E87CE" w:rsidR="00A94DC5" w:rsidRDefault="00A94DC5" w:rsidP="001E7041">
            <w:pPr>
              <w:rPr>
                <w:lang w:val="en-US"/>
              </w:rPr>
            </w:pPr>
            <w:r>
              <w:rPr>
                <w:lang w:val="en-US"/>
              </w:rPr>
              <w:t>Public</w:t>
            </w:r>
          </w:p>
        </w:tc>
        <w:tc>
          <w:tcPr>
            <w:tcW w:w="1601" w:type="dxa"/>
          </w:tcPr>
          <w:p w14:paraId="6B6CD275" w14:textId="1C74E85B" w:rsidR="00A94DC5" w:rsidRDefault="00A94DC5" w:rsidP="001E7041">
            <w:pPr>
              <w:rPr>
                <w:lang w:val="en-US"/>
              </w:rPr>
            </w:pPr>
            <w:proofErr w:type="spellStart"/>
            <w:r>
              <w:rPr>
                <w:lang w:val="en-US"/>
              </w:rPr>
              <w:t>maTB</w:t>
            </w:r>
            <w:proofErr w:type="spellEnd"/>
          </w:p>
        </w:tc>
        <w:tc>
          <w:tcPr>
            <w:tcW w:w="906" w:type="dxa"/>
          </w:tcPr>
          <w:p w14:paraId="48D2B8EE" w14:textId="1D8D9E6A" w:rsidR="00A94DC5" w:rsidRDefault="00A94DC5" w:rsidP="001E7041">
            <w:pPr>
              <w:rPr>
                <w:lang w:val="en-US"/>
              </w:rPr>
            </w:pPr>
            <w:r>
              <w:rPr>
                <w:lang w:val="en-US"/>
              </w:rPr>
              <w:t>String</w:t>
            </w:r>
          </w:p>
        </w:tc>
        <w:tc>
          <w:tcPr>
            <w:tcW w:w="841" w:type="dxa"/>
          </w:tcPr>
          <w:p w14:paraId="570D67FD" w14:textId="1A78578A" w:rsidR="00A94DC5" w:rsidRDefault="00A94DC5" w:rsidP="001E7041">
            <w:pPr>
              <w:rPr>
                <w:lang w:val="en-US"/>
              </w:rPr>
            </w:pPr>
            <w:r>
              <w:rPr>
                <w:lang w:val="en-US"/>
              </w:rPr>
              <w:t>null</w:t>
            </w:r>
          </w:p>
        </w:tc>
        <w:tc>
          <w:tcPr>
            <w:tcW w:w="858" w:type="dxa"/>
          </w:tcPr>
          <w:p w14:paraId="385B3378" w14:textId="0A0C36F7" w:rsidR="00A94DC5" w:rsidRDefault="00A94DC5" w:rsidP="001E7041">
            <w:pPr>
              <w:rPr>
                <w:lang w:val="en-US"/>
              </w:rPr>
            </w:pPr>
            <w:r>
              <w:rPr>
                <w:lang w:val="en-US"/>
              </w:rPr>
              <w:t>10</w:t>
            </w:r>
          </w:p>
        </w:tc>
        <w:tc>
          <w:tcPr>
            <w:tcW w:w="1136" w:type="dxa"/>
          </w:tcPr>
          <w:p w14:paraId="1DD26547" w14:textId="2D71D2DE" w:rsidR="00A94DC5" w:rsidRDefault="00A94DC5" w:rsidP="001E7041">
            <w:pPr>
              <w:rPr>
                <w:lang w:val="en-US"/>
              </w:rPr>
            </w:pPr>
            <w:r>
              <w:rPr>
                <w:lang w:val="en-US"/>
              </w:rPr>
              <w:t>void</w:t>
            </w:r>
          </w:p>
        </w:tc>
        <w:tc>
          <w:tcPr>
            <w:tcW w:w="1115" w:type="dxa"/>
          </w:tcPr>
          <w:p w14:paraId="2B8410BD" w14:textId="0DB8FEB0" w:rsidR="00A94DC5" w:rsidRDefault="00C1191C" w:rsidP="001E7041">
            <w:pPr>
              <w:rPr>
                <w:lang w:val="en-US"/>
              </w:rPr>
            </w:pPr>
            <w:proofErr w:type="spellStart"/>
            <w:r>
              <w:rPr>
                <w:lang w:val="en-US"/>
              </w:rPr>
              <w:t>Xem</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tuyển</w:t>
            </w:r>
            <w:proofErr w:type="spellEnd"/>
            <w:r>
              <w:rPr>
                <w:lang w:val="en-US"/>
              </w:rPr>
              <w:t xml:space="preserve"> </w:t>
            </w:r>
            <w:proofErr w:type="spellStart"/>
            <w:r>
              <w:rPr>
                <w:lang w:val="en-US"/>
              </w:rPr>
              <w:t>sinh</w:t>
            </w:r>
            <w:proofErr w:type="spellEnd"/>
          </w:p>
        </w:tc>
      </w:tr>
      <w:tr w:rsidR="00C1191C" w:rsidRPr="00002FC4" w14:paraId="2904B204" w14:textId="77777777" w:rsidTr="00DB6D2F">
        <w:tc>
          <w:tcPr>
            <w:tcW w:w="2332" w:type="dxa"/>
            <w:vMerge w:val="restart"/>
          </w:tcPr>
          <w:p w14:paraId="34C06DE2" w14:textId="592FA36E" w:rsidR="00C1191C" w:rsidRDefault="00C1191C" w:rsidP="001E7041">
            <w:pPr>
              <w:rPr>
                <w:lang w:val="en-US"/>
              </w:rPr>
            </w:pPr>
            <w:proofErr w:type="spellStart"/>
            <w:r>
              <w:rPr>
                <w:lang w:val="en-US"/>
              </w:rPr>
              <w:t>thanhToanHP</w:t>
            </w:r>
            <w:proofErr w:type="spellEnd"/>
          </w:p>
        </w:tc>
        <w:tc>
          <w:tcPr>
            <w:tcW w:w="950" w:type="dxa"/>
            <w:vMerge w:val="restart"/>
          </w:tcPr>
          <w:p w14:paraId="55443E95" w14:textId="44930ED7" w:rsidR="00C1191C" w:rsidRDefault="00C1191C" w:rsidP="001E7041">
            <w:pPr>
              <w:rPr>
                <w:lang w:val="en-US"/>
              </w:rPr>
            </w:pPr>
            <w:r>
              <w:rPr>
                <w:lang w:val="en-US"/>
              </w:rPr>
              <w:t>public</w:t>
            </w:r>
          </w:p>
        </w:tc>
        <w:tc>
          <w:tcPr>
            <w:tcW w:w="4206" w:type="dxa"/>
            <w:gridSpan w:val="4"/>
          </w:tcPr>
          <w:p w14:paraId="105D3D0D" w14:textId="51428BC3" w:rsidR="00C1191C" w:rsidRDefault="00C1191C" w:rsidP="001E7041">
            <w:pPr>
              <w:rPr>
                <w:lang w:val="en-US"/>
              </w:rPr>
            </w:pPr>
            <w:proofErr w:type="spellStart"/>
            <w:r>
              <w:rPr>
                <w:lang w:val="en-US"/>
              </w:rPr>
              <w:t>Có</w:t>
            </w:r>
            <w:proofErr w:type="spellEnd"/>
            <w:r>
              <w:rPr>
                <w:lang w:val="en-US"/>
              </w:rPr>
              <w:t xml:space="preserve"> 2 </w:t>
            </w:r>
            <w:proofErr w:type="spellStart"/>
            <w:r>
              <w:rPr>
                <w:lang w:val="en-US"/>
              </w:rPr>
              <w:t>tham</w:t>
            </w:r>
            <w:proofErr w:type="spellEnd"/>
            <w:r>
              <w:rPr>
                <w:lang w:val="en-US"/>
              </w:rPr>
              <w:t xml:space="preserve"> </w:t>
            </w:r>
            <w:proofErr w:type="spellStart"/>
            <w:r>
              <w:rPr>
                <w:lang w:val="en-US"/>
              </w:rPr>
              <w:t>số</w:t>
            </w:r>
            <w:proofErr w:type="spellEnd"/>
          </w:p>
        </w:tc>
        <w:tc>
          <w:tcPr>
            <w:tcW w:w="1136" w:type="dxa"/>
            <w:vMerge w:val="restart"/>
          </w:tcPr>
          <w:p w14:paraId="63FBD80A" w14:textId="232892AC" w:rsidR="00C1191C" w:rsidRDefault="00C1191C" w:rsidP="001E7041">
            <w:pPr>
              <w:rPr>
                <w:lang w:val="en-US"/>
              </w:rPr>
            </w:pPr>
            <w:r>
              <w:rPr>
                <w:lang w:val="en-US"/>
              </w:rPr>
              <w:t>void</w:t>
            </w:r>
          </w:p>
        </w:tc>
        <w:tc>
          <w:tcPr>
            <w:tcW w:w="1115" w:type="dxa"/>
            <w:vMerge w:val="restart"/>
          </w:tcPr>
          <w:p w14:paraId="4F9BD9F0" w14:textId="7A58448B" w:rsidR="00C1191C" w:rsidRDefault="00A44B78" w:rsidP="001E7041">
            <w:pPr>
              <w:rPr>
                <w:lang w:val="en-US"/>
              </w:rPr>
            </w:pPr>
            <w:r>
              <w:rPr>
                <w:lang w:val="en-US"/>
              </w:rPr>
              <w:t xml:space="preserve">Thanh </w:t>
            </w:r>
            <w:proofErr w:type="spellStart"/>
            <w:r>
              <w:rPr>
                <w:lang w:val="en-US"/>
              </w:rPr>
              <w:t>toán</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phí</w:t>
            </w:r>
            <w:proofErr w:type="spellEnd"/>
          </w:p>
        </w:tc>
      </w:tr>
      <w:tr w:rsidR="00C1191C" w:rsidRPr="00002FC4" w14:paraId="43656D51" w14:textId="77777777" w:rsidTr="00DB6D2F">
        <w:tc>
          <w:tcPr>
            <w:tcW w:w="2332" w:type="dxa"/>
            <w:vMerge/>
          </w:tcPr>
          <w:p w14:paraId="5DBAE5FC" w14:textId="77777777" w:rsidR="00C1191C" w:rsidRDefault="00C1191C" w:rsidP="001E7041">
            <w:pPr>
              <w:rPr>
                <w:lang w:val="en-US"/>
              </w:rPr>
            </w:pPr>
          </w:p>
        </w:tc>
        <w:tc>
          <w:tcPr>
            <w:tcW w:w="950" w:type="dxa"/>
            <w:vMerge/>
          </w:tcPr>
          <w:p w14:paraId="6615EE01" w14:textId="77777777" w:rsidR="00C1191C" w:rsidRDefault="00C1191C" w:rsidP="001E7041">
            <w:pPr>
              <w:rPr>
                <w:lang w:val="en-US"/>
              </w:rPr>
            </w:pPr>
          </w:p>
        </w:tc>
        <w:tc>
          <w:tcPr>
            <w:tcW w:w="1601" w:type="dxa"/>
          </w:tcPr>
          <w:p w14:paraId="7258870F" w14:textId="3EB82E04" w:rsidR="00C1191C" w:rsidRDefault="00C1191C" w:rsidP="001E7041">
            <w:pPr>
              <w:rPr>
                <w:lang w:val="en-US"/>
              </w:rPr>
            </w:pPr>
            <w:proofErr w:type="spellStart"/>
            <w:r>
              <w:rPr>
                <w:lang w:val="en-US"/>
              </w:rPr>
              <w:t>maHP</w:t>
            </w:r>
            <w:proofErr w:type="spellEnd"/>
          </w:p>
        </w:tc>
        <w:tc>
          <w:tcPr>
            <w:tcW w:w="906" w:type="dxa"/>
          </w:tcPr>
          <w:p w14:paraId="49423D77" w14:textId="0398BE22" w:rsidR="00C1191C" w:rsidRDefault="00C1191C" w:rsidP="001E7041">
            <w:pPr>
              <w:rPr>
                <w:lang w:val="en-US"/>
              </w:rPr>
            </w:pPr>
            <w:r>
              <w:rPr>
                <w:lang w:val="en-US"/>
              </w:rPr>
              <w:t>String</w:t>
            </w:r>
          </w:p>
        </w:tc>
        <w:tc>
          <w:tcPr>
            <w:tcW w:w="841" w:type="dxa"/>
          </w:tcPr>
          <w:p w14:paraId="0D3CD12E" w14:textId="74094E90" w:rsidR="00C1191C" w:rsidRDefault="00C1191C" w:rsidP="001E7041">
            <w:pPr>
              <w:rPr>
                <w:lang w:val="en-US"/>
              </w:rPr>
            </w:pPr>
            <w:r>
              <w:rPr>
                <w:lang w:val="en-US"/>
              </w:rPr>
              <w:t>Null</w:t>
            </w:r>
          </w:p>
        </w:tc>
        <w:tc>
          <w:tcPr>
            <w:tcW w:w="858" w:type="dxa"/>
          </w:tcPr>
          <w:p w14:paraId="7131881B" w14:textId="41978187" w:rsidR="00C1191C" w:rsidRDefault="00C1191C" w:rsidP="001E7041">
            <w:pPr>
              <w:rPr>
                <w:lang w:val="en-US"/>
              </w:rPr>
            </w:pPr>
            <w:r>
              <w:rPr>
                <w:lang w:val="en-US"/>
              </w:rPr>
              <w:t>10</w:t>
            </w:r>
          </w:p>
        </w:tc>
        <w:tc>
          <w:tcPr>
            <w:tcW w:w="1136" w:type="dxa"/>
            <w:vMerge/>
          </w:tcPr>
          <w:p w14:paraId="143F6F12" w14:textId="77777777" w:rsidR="00C1191C" w:rsidRDefault="00C1191C" w:rsidP="001E7041">
            <w:pPr>
              <w:rPr>
                <w:lang w:val="en-US"/>
              </w:rPr>
            </w:pPr>
          </w:p>
        </w:tc>
        <w:tc>
          <w:tcPr>
            <w:tcW w:w="1115" w:type="dxa"/>
            <w:vMerge/>
          </w:tcPr>
          <w:p w14:paraId="6094B15F" w14:textId="77777777" w:rsidR="00C1191C" w:rsidRDefault="00C1191C" w:rsidP="001E7041">
            <w:pPr>
              <w:rPr>
                <w:lang w:val="en-US"/>
              </w:rPr>
            </w:pPr>
          </w:p>
        </w:tc>
      </w:tr>
      <w:tr w:rsidR="00C1191C" w:rsidRPr="00002FC4" w14:paraId="45987EBE" w14:textId="77777777" w:rsidTr="00DB6D2F">
        <w:tc>
          <w:tcPr>
            <w:tcW w:w="2332" w:type="dxa"/>
            <w:vMerge/>
          </w:tcPr>
          <w:p w14:paraId="3C8195A7" w14:textId="77777777" w:rsidR="00C1191C" w:rsidRDefault="00C1191C" w:rsidP="001E7041">
            <w:pPr>
              <w:rPr>
                <w:lang w:val="en-US"/>
              </w:rPr>
            </w:pPr>
          </w:p>
        </w:tc>
        <w:tc>
          <w:tcPr>
            <w:tcW w:w="950" w:type="dxa"/>
            <w:vMerge/>
          </w:tcPr>
          <w:p w14:paraId="5256EFAC" w14:textId="77777777" w:rsidR="00C1191C" w:rsidRDefault="00C1191C" w:rsidP="001E7041">
            <w:pPr>
              <w:rPr>
                <w:lang w:val="en-US"/>
              </w:rPr>
            </w:pPr>
          </w:p>
        </w:tc>
        <w:tc>
          <w:tcPr>
            <w:tcW w:w="1601" w:type="dxa"/>
          </w:tcPr>
          <w:p w14:paraId="6C3588AD" w14:textId="0D686AD4" w:rsidR="00C1191C" w:rsidRDefault="00C1191C" w:rsidP="001E7041">
            <w:pPr>
              <w:rPr>
                <w:lang w:val="en-US"/>
              </w:rPr>
            </w:pPr>
            <w:proofErr w:type="spellStart"/>
            <w:r>
              <w:rPr>
                <w:lang w:val="en-US"/>
              </w:rPr>
              <w:t>thongTinHP</w:t>
            </w:r>
            <w:proofErr w:type="spellEnd"/>
          </w:p>
        </w:tc>
        <w:tc>
          <w:tcPr>
            <w:tcW w:w="906" w:type="dxa"/>
          </w:tcPr>
          <w:p w14:paraId="5CC943F7" w14:textId="243770EC" w:rsidR="00C1191C" w:rsidRDefault="00C1191C" w:rsidP="001E7041">
            <w:pPr>
              <w:rPr>
                <w:lang w:val="en-US"/>
              </w:rPr>
            </w:pPr>
            <w:r>
              <w:rPr>
                <w:lang w:val="en-US"/>
              </w:rPr>
              <w:t>String</w:t>
            </w:r>
          </w:p>
        </w:tc>
        <w:tc>
          <w:tcPr>
            <w:tcW w:w="841" w:type="dxa"/>
          </w:tcPr>
          <w:p w14:paraId="304142F5" w14:textId="1FF4DE88" w:rsidR="00C1191C" w:rsidRDefault="00C1191C" w:rsidP="001E7041">
            <w:pPr>
              <w:rPr>
                <w:lang w:val="en-US"/>
              </w:rPr>
            </w:pPr>
            <w:r>
              <w:rPr>
                <w:lang w:val="en-US"/>
              </w:rPr>
              <w:t>Null</w:t>
            </w:r>
          </w:p>
        </w:tc>
        <w:tc>
          <w:tcPr>
            <w:tcW w:w="858" w:type="dxa"/>
          </w:tcPr>
          <w:p w14:paraId="52B27DE1" w14:textId="0ADF6DC0" w:rsidR="00C1191C" w:rsidRDefault="00C1191C" w:rsidP="001E7041">
            <w:pPr>
              <w:rPr>
                <w:lang w:val="en-US"/>
              </w:rPr>
            </w:pPr>
            <w:r>
              <w:rPr>
                <w:lang w:val="en-US"/>
              </w:rPr>
              <w:t>50</w:t>
            </w:r>
          </w:p>
        </w:tc>
        <w:tc>
          <w:tcPr>
            <w:tcW w:w="1136" w:type="dxa"/>
            <w:vMerge/>
          </w:tcPr>
          <w:p w14:paraId="24940884" w14:textId="77777777" w:rsidR="00C1191C" w:rsidRDefault="00C1191C" w:rsidP="001E7041">
            <w:pPr>
              <w:rPr>
                <w:lang w:val="en-US"/>
              </w:rPr>
            </w:pPr>
          </w:p>
        </w:tc>
        <w:tc>
          <w:tcPr>
            <w:tcW w:w="1115" w:type="dxa"/>
            <w:vMerge/>
          </w:tcPr>
          <w:p w14:paraId="5E177962" w14:textId="77777777" w:rsidR="00C1191C" w:rsidRDefault="00C1191C" w:rsidP="001E7041">
            <w:pPr>
              <w:rPr>
                <w:lang w:val="en-US"/>
              </w:rPr>
            </w:pPr>
          </w:p>
        </w:tc>
      </w:tr>
    </w:tbl>
    <w:p w14:paraId="35E975BB" w14:textId="77777777" w:rsidR="001E7041" w:rsidRPr="001E7041" w:rsidRDefault="001E7041" w:rsidP="001E7041"/>
    <w:p w14:paraId="504A055C" w14:textId="2404C194" w:rsidR="00013F0D" w:rsidRPr="001E57AD" w:rsidRDefault="00D377E7">
      <w:pPr>
        <w:pStyle w:val="Heading3"/>
      </w:pPr>
      <w:bookmarkStart w:id="372" w:name="_egexby9a84qt" w:colFirst="0" w:colLast="0"/>
      <w:bookmarkEnd w:id="372"/>
      <w:r>
        <w:rPr>
          <w:lang w:val="en-US"/>
        </w:rPr>
        <w:t xml:space="preserve"> </w:t>
      </w:r>
      <w:bookmarkStart w:id="373" w:name="_Toc119444987"/>
      <w:r w:rsidR="00E952C3" w:rsidRPr="001E57AD">
        <w:t>Lớp BanGiamHieu</w:t>
      </w:r>
      <w:bookmarkEnd w:id="373"/>
    </w:p>
    <w:p w14:paraId="42BC87F8" w14:textId="07848D21" w:rsidR="00013F0D" w:rsidRDefault="00BC28B4">
      <w:pPr>
        <w:pStyle w:val="Heading4"/>
        <w:rPr>
          <w:lang w:val="en-US"/>
        </w:rPr>
      </w:pPr>
      <w:bookmarkStart w:id="374" w:name="_dz3ohnuoakuo" w:colFirst="0" w:colLast="0"/>
      <w:bookmarkEnd w:id="374"/>
      <w:r>
        <w:t>M</w:t>
      </w:r>
      <w:r w:rsidR="00E952C3" w:rsidRPr="001E57AD">
        <w:t>ô tả thuộc tính</w:t>
      </w:r>
      <w:r>
        <w:rPr>
          <w:lang w:val="en-US"/>
        </w:rPr>
        <w:t xml:space="preserve"> </w:t>
      </w:r>
      <w:proofErr w:type="spellStart"/>
      <w:r>
        <w:rPr>
          <w:lang w:val="en-US"/>
        </w:rPr>
        <w:t>lớp</w:t>
      </w:r>
      <w:proofErr w:type="spellEnd"/>
      <w:r>
        <w:rPr>
          <w:lang w:val="en-US"/>
        </w:rPr>
        <w:t xml:space="preserve"> </w:t>
      </w:r>
      <w:proofErr w:type="spellStart"/>
      <w:r>
        <w:rPr>
          <w:lang w:val="en-US"/>
        </w:rPr>
        <w:t>BanGiamHieu</w:t>
      </w:r>
      <w:proofErr w:type="spellEnd"/>
    </w:p>
    <w:p w14:paraId="6ADCE67D" w14:textId="77777777" w:rsidR="00D75F96" w:rsidRDefault="00D75F96" w:rsidP="00FC02C8">
      <w:pPr>
        <w:ind w:firstLine="720"/>
        <w:rPr>
          <w:lang w:val="en-US"/>
        </w:rPr>
      </w:pPr>
      <w:proofErr w:type="spellStart"/>
      <w:r>
        <w:rPr>
          <w:lang w:val="en-US"/>
        </w:rPr>
        <w:t>Lớp</w:t>
      </w:r>
      <w:proofErr w:type="spellEnd"/>
      <w:r>
        <w:rPr>
          <w:lang w:val="en-US"/>
        </w:rPr>
        <w:t xml:space="preserve"> </w:t>
      </w:r>
      <w:proofErr w:type="spellStart"/>
      <w:r>
        <w:rPr>
          <w:lang w:val="en-US"/>
        </w:rPr>
        <w:t>BanGiamHieu</w:t>
      </w:r>
      <w:proofErr w:type="spellEnd"/>
      <w:r>
        <w:rPr>
          <w:lang w:val="en-US"/>
        </w:rPr>
        <w:t xml:space="preserve"> </w:t>
      </w:r>
      <w:proofErr w:type="spellStart"/>
      <w:r>
        <w:rPr>
          <w:lang w:val="en-US"/>
        </w:rPr>
        <w:t>thừa</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NguoiDung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ở </w:t>
      </w:r>
    </w:p>
    <w:p w14:paraId="0326E31D" w14:textId="6ED823FD" w:rsidR="00D75F96" w:rsidRPr="00D75F96" w:rsidRDefault="00D75F96" w:rsidP="00D75F96">
      <w:pPr>
        <w:rPr>
          <w:lang w:val="en-US"/>
        </w:rPr>
      </w:pPr>
      <w:r>
        <w:rPr>
          <w:lang w:val="en-US"/>
        </w:rPr>
        <w:fldChar w:fldCharType="begin"/>
      </w:r>
      <w:r>
        <w:rPr>
          <w:lang w:val="en-US"/>
        </w:rPr>
        <w:instrText xml:space="preserve"> REF _Ref118856307 \h </w:instrText>
      </w:r>
      <w:r>
        <w:rPr>
          <w:lang w:val="en-US"/>
        </w:rPr>
      </w:r>
      <w:r>
        <w:rPr>
          <w:lang w:val="en-US"/>
        </w:rPr>
        <w:fldChar w:fldCharType="separate"/>
      </w:r>
      <w:r w:rsidR="00A97CFA">
        <w:t xml:space="preserve">Bảng </w:t>
      </w:r>
      <w:r w:rsidR="00A97CFA">
        <w:rPr>
          <w:noProof/>
        </w:rPr>
        <w:t>3</w:t>
      </w:r>
      <w:r w:rsidR="00A97CFA">
        <w:t>.</w:t>
      </w:r>
      <w:r w:rsidR="00A97CFA">
        <w:rPr>
          <w:noProof/>
        </w:rPr>
        <w:t>1</w:t>
      </w:r>
      <w:r>
        <w:rPr>
          <w:lang w:val="en-US"/>
        </w:rPr>
        <w:fldChar w:fldCharType="end"/>
      </w:r>
      <w:r>
        <w:rPr>
          <w:lang w:val="en-US"/>
        </w:rPr>
        <w:t>.</w:t>
      </w:r>
    </w:p>
    <w:p w14:paraId="36040882" w14:textId="023E99FB" w:rsidR="00013F0D" w:rsidRDefault="00BC28B4">
      <w:pPr>
        <w:pStyle w:val="Heading4"/>
        <w:rPr>
          <w:lang w:val="en-US"/>
        </w:rPr>
      </w:pPr>
      <w:bookmarkStart w:id="375" w:name="_j5beusm9sov3" w:colFirst="0" w:colLast="0"/>
      <w:bookmarkEnd w:id="375"/>
      <w:r>
        <w:t>M</w:t>
      </w:r>
      <w:r w:rsidR="00E952C3" w:rsidRPr="001E57AD">
        <w:t>ô tả phương thức</w:t>
      </w:r>
      <w:r>
        <w:rPr>
          <w:lang w:val="en-US"/>
        </w:rPr>
        <w:t xml:space="preserve"> </w:t>
      </w:r>
      <w:proofErr w:type="spellStart"/>
      <w:r>
        <w:rPr>
          <w:lang w:val="en-US"/>
        </w:rPr>
        <w:t>lớp</w:t>
      </w:r>
      <w:proofErr w:type="spellEnd"/>
      <w:r>
        <w:rPr>
          <w:lang w:val="en-US"/>
        </w:rPr>
        <w:t xml:space="preserve"> </w:t>
      </w:r>
      <w:proofErr w:type="spellStart"/>
      <w:r>
        <w:rPr>
          <w:lang w:val="en-US"/>
        </w:rPr>
        <w:t>BanGiamHieu</w:t>
      </w:r>
      <w:proofErr w:type="spellEnd"/>
    </w:p>
    <w:p w14:paraId="36A5DAB8" w14:textId="77777777" w:rsidR="00D377E7" w:rsidRPr="00D377E7" w:rsidRDefault="00D377E7" w:rsidP="00D377E7">
      <w:pPr>
        <w:rPr>
          <w:lang w:val="en-US"/>
        </w:rPr>
      </w:pPr>
    </w:p>
    <w:p w14:paraId="3580D973" w14:textId="73E9C552" w:rsidR="00DB6D2F" w:rsidRDefault="00DB6D2F" w:rsidP="00BE4F8B">
      <w:pPr>
        <w:pStyle w:val="Caption"/>
      </w:pPr>
      <w:bookmarkStart w:id="376" w:name="_Toc119445074"/>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3</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17</w:t>
      </w:r>
      <w:r w:rsidR="005018C1">
        <w:rPr>
          <w:noProof/>
        </w:rPr>
        <w:fldChar w:fldCharType="end"/>
      </w:r>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BanGiamHieu</w:t>
      </w:r>
      <w:bookmarkEnd w:id="376"/>
      <w:proofErr w:type="spellEnd"/>
    </w:p>
    <w:tbl>
      <w:tblPr>
        <w:tblStyle w:val="TableGrid"/>
        <w:tblW w:w="0" w:type="auto"/>
        <w:tblLayout w:type="fixed"/>
        <w:tblLook w:val="04A0" w:firstRow="1" w:lastRow="0" w:firstColumn="1" w:lastColumn="0" w:noHBand="0" w:noVBand="1"/>
      </w:tblPr>
      <w:tblGrid>
        <w:gridCol w:w="2406"/>
        <w:gridCol w:w="921"/>
        <w:gridCol w:w="1771"/>
        <w:gridCol w:w="964"/>
        <w:gridCol w:w="829"/>
        <w:gridCol w:w="617"/>
        <w:gridCol w:w="992"/>
        <w:gridCol w:w="1239"/>
      </w:tblGrid>
      <w:tr w:rsidR="002102DA" w:rsidRPr="00002FC4" w14:paraId="13872A9A" w14:textId="77777777" w:rsidTr="00D377E7">
        <w:trPr>
          <w:cantSplit/>
          <w:tblHeader/>
        </w:trPr>
        <w:tc>
          <w:tcPr>
            <w:tcW w:w="2406" w:type="dxa"/>
          </w:tcPr>
          <w:p w14:paraId="4A1780DB" w14:textId="77777777" w:rsidR="00A44B78" w:rsidRPr="00002FC4" w:rsidRDefault="00A44B78" w:rsidP="00AE7E99">
            <w:pPr>
              <w:rPr>
                <w:lang w:val="en-US"/>
              </w:rPr>
            </w:pPr>
            <w:proofErr w:type="spellStart"/>
            <w:r>
              <w:rPr>
                <w:lang w:val="en-US"/>
              </w:rPr>
              <w:t>Tên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p>
        </w:tc>
        <w:tc>
          <w:tcPr>
            <w:tcW w:w="921" w:type="dxa"/>
          </w:tcPr>
          <w:p w14:paraId="02B73F55" w14:textId="77777777" w:rsidR="00A44B78" w:rsidRPr="00002FC4" w:rsidRDefault="00A44B78" w:rsidP="00AE7E99">
            <w:pPr>
              <w:rPr>
                <w:lang w:val="en-US"/>
              </w:rPr>
            </w:pPr>
            <w:proofErr w:type="spellStart"/>
            <w:r>
              <w:rPr>
                <w:lang w:val="en-US"/>
              </w:rPr>
              <w:t>Kiểu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p>
        </w:tc>
        <w:tc>
          <w:tcPr>
            <w:tcW w:w="1771" w:type="dxa"/>
          </w:tcPr>
          <w:p w14:paraId="4B055753" w14:textId="77777777" w:rsidR="00A44B78" w:rsidRPr="00002FC4" w:rsidRDefault="00A44B78" w:rsidP="00AE7E99">
            <w:pPr>
              <w:rPr>
                <w:lang w:val="en-US"/>
              </w:rPr>
            </w:pP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p>
        </w:tc>
        <w:tc>
          <w:tcPr>
            <w:tcW w:w="964" w:type="dxa"/>
          </w:tcPr>
          <w:p w14:paraId="26F3F4E1" w14:textId="77777777" w:rsidR="00A44B78" w:rsidRPr="00002FC4" w:rsidRDefault="00A44B78" w:rsidP="00AE7E99">
            <w:pPr>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829" w:type="dxa"/>
          </w:tcPr>
          <w:p w14:paraId="78063187" w14:textId="77777777" w:rsidR="00A44B78" w:rsidRPr="00002FC4" w:rsidRDefault="00A44B78" w:rsidP="00AE7E99">
            <w:pPr>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mặc</w:t>
            </w:r>
            <w:proofErr w:type="spellEnd"/>
            <w:r>
              <w:rPr>
                <w:lang w:val="en-US"/>
              </w:rPr>
              <w:t xml:space="preserve"> </w:t>
            </w:r>
            <w:proofErr w:type="spellStart"/>
            <w:r>
              <w:rPr>
                <w:lang w:val="en-US"/>
              </w:rPr>
              <w:t>nhiên</w:t>
            </w:r>
            <w:proofErr w:type="spellEnd"/>
          </w:p>
        </w:tc>
        <w:tc>
          <w:tcPr>
            <w:tcW w:w="617" w:type="dxa"/>
          </w:tcPr>
          <w:p w14:paraId="20A7076C" w14:textId="77777777" w:rsidR="00A44B78" w:rsidRPr="00002FC4" w:rsidRDefault="00A44B78" w:rsidP="00AE7E99">
            <w:pPr>
              <w:rPr>
                <w:lang w:val="en-US"/>
              </w:rPr>
            </w:pPr>
            <w:proofErr w:type="spellStart"/>
            <w:r>
              <w:rPr>
                <w:lang w:val="en-US"/>
              </w:rPr>
              <w:t>Kích</w:t>
            </w:r>
            <w:proofErr w:type="spellEnd"/>
            <w:r>
              <w:rPr>
                <w:lang w:val="en-US"/>
              </w:rPr>
              <w:t xml:space="preserve"> </w:t>
            </w:r>
            <w:proofErr w:type="spellStart"/>
            <w:r>
              <w:rPr>
                <w:lang w:val="en-US"/>
              </w:rPr>
              <w:t>thước</w:t>
            </w:r>
            <w:proofErr w:type="spellEnd"/>
          </w:p>
        </w:tc>
        <w:tc>
          <w:tcPr>
            <w:tcW w:w="992" w:type="dxa"/>
          </w:tcPr>
          <w:p w14:paraId="42D48BFB" w14:textId="77777777" w:rsidR="00A44B78" w:rsidRPr="00002FC4" w:rsidRDefault="00A44B78" w:rsidP="00AE7E99">
            <w:pPr>
              <w:rPr>
                <w:lang w:val="en-US"/>
              </w:rPr>
            </w:pPr>
            <w:proofErr w:type="spellStart"/>
            <w:r>
              <w:rPr>
                <w:lang w:val="en-US"/>
              </w:rPr>
              <w:t>Kiểu</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p>
        </w:tc>
        <w:tc>
          <w:tcPr>
            <w:tcW w:w="1239" w:type="dxa"/>
          </w:tcPr>
          <w:p w14:paraId="6F0AFC8A" w14:textId="77777777" w:rsidR="00A44B78" w:rsidRPr="00002FC4" w:rsidRDefault="00A44B78" w:rsidP="00AE7E99">
            <w:pPr>
              <w:rPr>
                <w:lang w:val="en-US"/>
              </w:rPr>
            </w:pPr>
            <w:proofErr w:type="spellStart"/>
            <w:r>
              <w:rPr>
                <w:lang w:val="en-US"/>
              </w:rPr>
              <w:t>Diễn</w:t>
            </w:r>
            <w:proofErr w:type="spellEnd"/>
            <w:r>
              <w:rPr>
                <w:lang w:val="en-US"/>
              </w:rPr>
              <w:t xml:space="preserve"> </w:t>
            </w:r>
            <w:proofErr w:type="spellStart"/>
            <w:r>
              <w:rPr>
                <w:lang w:val="en-US"/>
              </w:rPr>
              <w:t>giải</w:t>
            </w:r>
            <w:proofErr w:type="spellEnd"/>
          </w:p>
        </w:tc>
      </w:tr>
      <w:tr w:rsidR="002102DA" w:rsidRPr="00D377E7" w14:paraId="51CBCDE5" w14:textId="77777777" w:rsidTr="00D377E7">
        <w:trPr>
          <w:cantSplit/>
        </w:trPr>
        <w:tc>
          <w:tcPr>
            <w:tcW w:w="2406" w:type="dxa"/>
            <w:vMerge w:val="restart"/>
          </w:tcPr>
          <w:p w14:paraId="7003C1D6" w14:textId="559C62D3" w:rsidR="00A44B78" w:rsidRPr="00D377E7" w:rsidRDefault="00A44B78" w:rsidP="00AE7E99">
            <w:pPr>
              <w:rPr>
                <w:rFonts w:cs="Times New Roman"/>
                <w:sz w:val="24"/>
                <w:szCs w:val="24"/>
                <w:lang w:val="en-US"/>
              </w:rPr>
            </w:pPr>
            <w:proofErr w:type="spellStart"/>
            <w:r w:rsidRPr="00D377E7">
              <w:rPr>
                <w:rFonts w:cs="Times New Roman"/>
                <w:sz w:val="24"/>
                <w:szCs w:val="24"/>
                <w:lang w:val="en-US"/>
              </w:rPr>
              <w:t>quanLyNhanSu</w:t>
            </w:r>
            <w:proofErr w:type="spellEnd"/>
          </w:p>
        </w:tc>
        <w:tc>
          <w:tcPr>
            <w:tcW w:w="921" w:type="dxa"/>
            <w:vMerge w:val="restart"/>
          </w:tcPr>
          <w:p w14:paraId="5B302A73" w14:textId="0C44CDE5" w:rsidR="00A44B78" w:rsidRPr="00D377E7" w:rsidRDefault="00A44B78" w:rsidP="00AE7E99">
            <w:pPr>
              <w:rPr>
                <w:rFonts w:cs="Times New Roman"/>
                <w:sz w:val="24"/>
                <w:szCs w:val="24"/>
                <w:lang w:val="en-US"/>
              </w:rPr>
            </w:pPr>
            <w:r w:rsidRPr="00D377E7">
              <w:rPr>
                <w:rFonts w:cs="Times New Roman"/>
                <w:sz w:val="24"/>
                <w:szCs w:val="24"/>
                <w:lang w:val="en-US"/>
              </w:rPr>
              <w:t>public</w:t>
            </w:r>
          </w:p>
        </w:tc>
        <w:tc>
          <w:tcPr>
            <w:tcW w:w="4181" w:type="dxa"/>
            <w:gridSpan w:val="4"/>
          </w:tcPr>
          <w:p w14:paraId="7267D654" w14:textId="32793C1C" w:rsidR="00A44B78" w:rsidRPr="00D377E7" w:rsidRDefault="00A44B78" w:rsidP="00AE7E99">
            <w:pPr>
              <w:rPr>
                <w:rFonts w:cs="Times New Roman"/>
                <w:sz w:val="24"/>
                <w:szCs w:val="24"/>
                <w:lang w:val="en-US"/>
              </w:rPr>
            </w:pPr>
            <w:proofErr w:type="spellStart"/>
            <w:r w:rsidRPr="00D377E7">
              <w:rPr>
                <w:rFonts w:cs="Times New Roman"/>
                <w:sz w:val="24"/>
                <w:szCs w:val="24"/>
                <w:lang w:val="en-US"/>
              </w:rPr>
              <w:t>Có</w:t>
            </w:r>
            <w:proofErr w:type="spellEnd"/>
            <w:r w:rsidRPr="00D377E7">
              <w:rPr>
                <w:rFonts w:cs="Times New Roman"/>
                <w:sz w:val="24"/>
                <w:szCs w:val="24"/>
                <w:lang w:val="en-US"/>
              </w:rPr>
              <w:t xml:space="preserve"> 2 </w:t>
            </w:r>
            <w:proofErr w:type="spellStart"/>
            <w:r w:rsidRPr="00D377E7">
              <w:rPr>
                <w:rFonts w:cs="Times New Roman"/>
                <w:sz w:val="24"/>
                <w:szCs w:val="24"/>
                <w:lang w:val="en-US"/>
              </w:rPr>
              <w:t>tham</w:t>
            </w:r>
            <w:proofErr w:type="spellEnd"/>
            <w:r w:rsidRPr="00D377E7">
              <w:rPr>
                <w:rFonts w:cs="Times New Roman"/>
                <w:sz w:val="24"/>
                <w:szCs w:val="24"/>
                <w:lang w:val="en-US"/>
              </w:rPr>
              <w:t xml:space="preserve"> </w:t>
            </w:r>
            <w:proofErr w:type="spellStart"/>
            <w:r w:rsidRPr="00D377E7">
              <w:rPr>
                <w:rFonts w:cs="Times New Roman"/>
                <w:sz w:val="24"/>
                <w:szCs w:val="24"/>
                <w:lang w:val="en-US"/>
              </w:rPr>
              <w:t>số</w:t>
            </w:r>
            <w:proofErr w:type="spellEnd"/>
          </w:p>
        </w:tc>
        <w:tc>
          <w:tcPr>
            <w:tcW w:w="992" w:type="dxa"/>
            <w:vMerge w:val="restart"/>
          </w:tcPr>
          <w:p w14:paraId="14964C07" w14:textId="4BEBD9F2" w:rsidR="00A44B78" w:rsidRPr="00D377E7" w:rsidRDefault="00A44B78" w:rsidP="00AE7E99">
            <w:pPr>
              <w:rPr>
                <w:rFonts w:cs="Times New Roman"/>
                <w:sz w:val="24"/>
                <w:szCs w:val="24"/>
                <w:lang w:val="en-US"/>
              </w:rPr>
            </w:pPr>
            <w:r w:rsidRPr="00D377E7">
              <w:rPr>
                <w:rFonts w:cs="Times New Roman"/>
                <w:sz w:val="24"/>
                <w:szCs w:val="24"/>
                <w:lang w:val="en-US"/>
              </w:rPr>
              <w:t>void</w:t>
            </w:r>
          </w:p>
        </w:tc>
        <w:tc>
          <w:tcPr>
            <w:tcW w:w="1239" w:type="dxa"/>
            <w:vMerge w:val="restart"/>
          </w:tcPr>
          <w:p w14:paraId="64EF7797" w14:textId="02E0F4DF" w:rsidR="00A44B78" w:rsidRPr="00D377E7" w:rsidRDefault="00A44B78" w:rsidP="00AE7E99">
            <w:pPr>
              <w:rPr>
                <w:rFonts w:cs="Times New Roman"/>
                <w:sz w:val="24"/>
                <w:szCs w:val="24"/>
                <w:lang w:val="en-US"/>
              </w:rPr>
            </w:pPr>
            <w:proofErr w:type="spellStart"/>
            <w:r w:rsidRPr="00D377E7">
              <w:rPr>
                <w:rFonts w:cs="Times New Roman"/>
                <w:sz w:val="24"/>
                <w:szCs w:val="24"/>
                <w:lang w:val="en-US"/>
              </w:rPr>
              <w:t>Quản</w:t>
            </w:r>
            <w:proofErr w:type="spellEnd"/>
            <w:r w:rsidRPr="00D377E7">
              <w:rPr>
                <w:rFonts w:cs="Times New Roman"/>
                <w:sz w:val="24"/>
                <w:szCs w:val="24"/>
                <w:lang w:val="en-US"/>
              </w:rPr>
              <w:t xml:space="preserve"> </w:t>
            </w:r>
            <w:proofErr w:type="spellStart"/>
            <w:r w:rsidRPr="00D377E7">
              <w:rPr>
                <w:rFonts w:cs="Times New Roman"/>
                <w:sz w:val="24"/>
                <w:szCs w:val="24"/>
                <w:lang w:val="en-US"/>
              </w:rPr>
              <w:t>lý</w:t>
            </w:r>
            <w:proofErr w:type="spellEnd"/>
            <w:r w:rsidRPr="00D377E7">
              <w:rPr>
                <w:rFonts w:cs="Times New Roman"/>
                <w:sz w:val="24"/>
                <w:szCs w:val="24"/>
                <w:lang w:val="en-US"/>
              </w:rPr>
              <w:t xml:space="preserve"> </w:t>
            </w:r>
            <w:proofErr w:type="spellStart"/>
            <w:r w:rsidRPr="00D377E7">
              <w:rPr>
                <w:rFonts w:cs="Times New Roman"/>
                <w:sz w:val="24"/>
                <w:szCs w:val="24"/>
                <w:lang w:val="en-US"/>
              </w:rPr>
              <w:t>nhân</w:t>
            </w:r>
            <w:proofErr w:type="spellEnd"/>
            <w:r w:rsidRPr="00D377E7">
              <w:rPr>
                <w:rFonts w:cs="Times New Roman"/>
                <w:sz w:val="24"/>
                <w:szCs w:val="24"/>
                <w:lang w:val="en-US"/>
              </w:rPr>
              <w:t xml:space="preserve"> </w:t>
            </w:r>
            <w:proofErr w:type="spellStart"/>
            <w:r w:rsidRPr="00D377E7">
              <w:rPr>
                <w:rFonts w:cs="Times New Roman"/>
                <w:sz w:val="24"/>
                <w:szCs w:val="24"/>
                <w:lang w:val="en-US"/>
              </w:rPr>
              <w:t>sự</w:t>
            </w:r>
            <w:proofErr w:type="spellEnd"/>
          </w:p>
        </w:tc>
      </w:tr>
      <w:tr w:rsidR="002102DA" w:rsidRPr="00D377E7" w14:paraId="2FD8F271" w14:textId="77777777" w:rsidTr="00D377E7">
        <w:trPr>
          <w:cantSplit/>
        </w:trPr>
        <w:tc>
          <w:tcPr>
            <w:tcW w:w="2406" w:type="dxa"/>
            <w:vMerge/>
          </w:tcPr>
          <w:p w14:paraId="0C831194" w14:textId="77777777" w:rsidR="00A44B78" w:rsidRPr="00D377E7" w:rsidRDefault="00A44B78" w:rsidP="00AE7E99">
            <w:pPr>
              <w:rPr>
                <w:rFonts w:cs="Times New Roman"/>
                <w:sz w:val="24"/>
                <w:szCs w:val="24"/>
                <w:lang w:val="en-US"/>
              </w:rPr>
            </w:pPr>
          </w:p>
        </w:tc>
        <w:tc>
          <w:tcPr>
            <w:tcW w:w="921" w:type="dxa"/>
            <w:vMerge/>
          </w:tcPr>
          <w:p w14:paraId="1B4618F5" w14:textId="77777777" w:rsidR="00A44B78" w:rsidRPr="00D377E7" w:rsidRDefault="00A44B78" w:rsidP="00AE7E99">
            <w:pPr>
              <w:rPr>
                <w:rFonts w:cs="Times New Roman"/>
                <w:sz w:val="24"/>
                <w:szCs w:val="24"/>
                <w:lang w:val="en-US"/>
              </w:rPr>
            </w:pPr>
          </w:p>
        </w:tc>
        <w:tc>
          <w:tcPr>
            <w:tcW w:w="1771" w:type="dxa"/>
          </w:tcPr>
          <w:p w14:paraId="6B383FB3" w14:textId="51E100D5" w:rsidR="00A44B78" w:rsidRPr="00D377E7" w:rsidRDefault="00A44B78" w:rsidP="00AE7E99">
            <w:pPr>
              <w:rPr>
                <w:rFonts w:cs="Times New Roman"/>
                <w:sz w:val="24"/>
                <w:szCs w:val="24"/>
                <w:lang w:val="en-US"/>
              </w:rPr>
            </w:pPr>
            <w:proofErr w:type="spellStart"/>
            <w:r w:rsidRPr="00D377E7">
              <w:rPr>
                <w:rFonts w:cs="Times New Roman"/>
                <w:sz w:val="24"/>
                <w:szCs w:val="24"/>
                <w:lang w:val="en-US"/>
              </w:rPr>
              <w:t>maNhanSu</w:t>
            </w:r>
            <w:proofErr w:type="spellEnd"/>
          </w:p>
        </w:tc>
        <w:tc>
          <w:tcPr>
            <w:tcW w:w="964" w:type="dxa"/>
          </w:tcPr>
          <w:p w14:paraId="67F0A7EB" w14:textId="568C2286" w:rsidR="00A44B78" w:rsidRPr="00D377E7" w:rsidRDefault="00A44B78" w:rsidP="00AE7E99">
            <w:pPr>
              <w:rPr>
                <w:rFonts w:cs="Times New Roman"/>
                <w:sz w:val="24"/>
                <w:szCs w:val="24"/>
                <w:lang w:val="en-US"/>
              </w:rPr>
            </w:pPr>
            <w:r w:rsidRPr="00D377E7">
              <w:rPr>
                <w:rFonts w:cs="Times New Roman"/>
                <w:sz w:val="24"/>
                <w:szCs w:val="24"/>
                <w:lang w:val="en-US"/>
              </w:rPr>
              <w:t>String</w:t>
            </w:r>
          </w:p>
        </w:tc>
        <w:tc>
          <w:tcPr>
            <w:tcW w:w="829" w:type="dxa"/>
          </w:tcPr>
          <w:p w14:paraId="1666BFCF" w14:textId="7E64AA49" w:rsidR="00A44B78" w:rsidRPr="00D377E7" w:rsidRDefault="00A44B78" w:rsidP="00AE7E99">
            <w:pPr>
              <w:rPr>
                <w:rFonts w:cs="Times New Roman"/>
                <w:sz w:val="24"/>
                <w:szCs w:val="24"/>
                <w:lang w:val="en-US"/>
              </w:rPr>
            </w:pPr>
            <w:r w:rsidRPr="00D377E7">
              <w:rPr>
                <w:rFonts w:cs="Times New Roman"/>
                <w:sz w:val="24"/>
                <w:szCs w:val="24"/>
                <w:lang w:val="en-US"/>
              </w:rPr>
              <w:t>null</w:t>
            </w:r>
          </w:p>
        </w:tc>
        <w:tc>
          <w:tcPr>
            <w:tcW w:w="617" w:type="dxa"/>
          </w:tcPr>
          <w:p w14:paraId="7ED92F14" w14:textId="3427C065" w:rsidR="00A44B78" w:rsidRPr="00D377E7" w:rsidRDefault="00A44B78" w:rsidP="00AE7E99">
            <w:pPr>
              <w:rPr>
                <w:rFonts w:cs="Times New Roman"/>
                <w:sz w:val="24"/>
                <w:szCs w:val="24"/>
                <w:lang w:val="en-US"/>
              </w:rPr>
            </w:pPr>
            <w:r w:rsidRPr="00D377E7">
              <w:rPr>
                <w:rFonts w:cs="Times New Roman"/>
                <w:sz w:val="24"/>
                <w:szCs w:val="24"/>
                <w:lang w:val="en-US"/>
              </w:rPr>
              <w:t>10</w:t>
            </w:r>
          </w:p>
        </w:tc>
        <w:tc>
          <w:tcPr>
            <w:tcW w:w="992" w:type="dxa"/>
            <w:vMerge/>
          </w:tcPr>
          <w:p w14:paraId="6CF00C06" w14:textId="77777777" w:rsidR="00A44B78" w:rsidRPr="00D377E7" w:rsidRDefault="00A44B78" w:rsidP="00AE7E99">
            <w:pPr>
              <w:rPr>
                <w:rFonts w:cs="Times New Roman"/>
                <w:sz w:val="24"/>
                <w:szCs w:val="24"/>
                <w:lang w:val="en-US"/>
              </w:rPr>
            </w:pPr>
          </w:p>
        </w:tc>
        <w:tc>
          <w:tcPr>
            <w:tcW w:w="1239" w:type="dxa"/>
            <w:vMerge/>
          </w:tcPr>
          <w:p w14:paraId="500A2276" w14:textId="77777777" w:rsidR="00A44B78" w:rsidRPr="00D377E7" w:rsidRDefault="00A44B78" w:rsidP="00AE7E99">
            <w:pPr>
              <w:rPr>
                <w:rFonts w:cs="Times New Roman"/>
                <w:sz w:val="24"/>
                <w:szCs w:val="24"/>
                <w:lang w:val="en-US"/>
              </w:rPr>
            </w:pPr>
          </w:p>
        </w:tc>
      </w:tr>
      <w:tr w:rsidR="002102DA" w:rsidRPr="00D377E7" w14:paraId="15FB1FFF" w14:textId="77777777" w:rsidTr="00D377E7">
        <w:trPr>
          <w:cantSplit/>
        </w:trPr>
        <w:tc>
          <w:tcPr>
            <w:tcW w:w="2406" w:type="dxa"/>
            <w:vMerge/>
          </w:tcPr>
          <w:p w14:paraId="47AEA963" w14:textId="77777777" w:rsidR="00A44B78" w:rsidRPr="00D377E7" w:rsidRDefault="00A44B78" w:rsidP="00AE7E99">
            <w:pPr>
              <w:rPr>
                <w:rFonts w:cs="Times New Roman"/>
                <w:sz w:val="24"/>
                <w:szCs w:val="24"/>
                <w:lang w:val="en-US"/>
              </w:rPr>
            </w:pPr>
          </w:p>
        </w:tc>
        <w:tc>
          <w:tcPr>
            <w:tcW w:w="921" w:type="dxa"/>
            <w:vMerge/>
          </w:tcPr>
          <w:p w14:paraId="12A50C57" w14:textId="77777777" w:rsidR="00A44B78" w:rsidRPr="00D377E7" w:rsidRDefault="00A44B78" w:rsidP="00AE7E99">
            <w:pPr>
              <w:rPr>
                <w:rFonts w:cs="Times New Roman"/>
                <w:sz w:val="24"/>
                <w:szCs w:val="24"/>
                <w:lang w:val="en-US"/>
              </w:rPr>
            </w:pPr>
          </w:p>
        </w:tc>
        <w:tc>
          <w:tcPr>
            <w:tcW w:w="1771" w:type="dxa"/>
          </w:tcPr>
          <w:p w14:paraId="60D7231F" w14:textId="035B05E6" w:rsidR="00A44B78" w:rsidRPr="00D377E7" w:rsidRDefault="00A44B78" w:rsidP="00AE7E99">
            <w:pPr>
              <w:rPr>
                <w:rFonts w:cs="Times New Roman"/>
                <w:sz w:val="24"/>
                <w:szCs w:val="24"/>
                <w:lang w:val="en-US"/>
              </w:rPr>
            </w:pPr>
            <w:proofErr w:type="spellStart"/>
            <w:r w:rsidRPr="00D377E7">
              <w:rPr>
                <w:rFonts w:cs="Times New Roman"/>
                <w:sz w:val="24"/>
                <w:szCs w:val="24"/>
                <w:lang w:val="en-US"/>
              </w:rPr>
              <w:t>thongTinNhanSu</w:t>
            </w:r>
            <w:proofErr w:type="spellEnd"/>
          </w:p>
        </w:tc>
        <w:tc>
          <w:tcPr>
            <w:tcW w:w="964" w:type="dxa"/>
          </w:tcPr>
          <w:p w14:paraId="386B3AF9" w14:textId="68B075BA" w:rsidR="00A44B78" w:rsidRPr="00D377E7" w:rsidRDefault="00A44B78" w:rsidP="00AE7E99">
            <w:pPr>
              <w:rPr>
                <w:rFonts w:cs="Times New Roman"/>
                <w:sz w:val="24"/>
                <w:szCs w:val="24"/>
                <w:lang w:val="en-US"/>
              </w:rPr>
            </w:pPr>
            <w:r w:rsidRPr="00D377E7">
              <w:rPr>
                <w:rFonts w:cs="Times New Roman"/>
                <w:sz w:val="24"/>
                <w:szCs w:val="24"/>
                <w:lang w:val="en-US"/>
              </w:rPr>
              <w:t>String</w:t>
            </w:r>
          </w:p>
        </w:tc>
        <w:tc>
          <w:tcPr>
            <w:tcW w:w="829" w:type="dxa"/>
          </w:tcPr>
          <w:p w14:paraId="04C22CB7" w14:textId="72B9BDA3" w:rsidR="00A44B78" w:rsidRPr="00D377E7" w:rsidRDefault="00A44B78" w:rsidP="00AE7E99">
            <w:pPr>
              <w:rPr>
                <w:rFonts w:cs="Times New Roman"/>
                <w:sz w:val="24"/>
                <w:szCs w:val="24"/>
                <w:lang w:val="en-US"/>
              </w:rPr>
            </w:pPr>
            <w:r w:rsidRPr="00D377E7">
              <w:rPr>
                <w:rFonts w:cs="Times New Roman"/>
                <w:sz w:val="24"/>
                <w:szCs w:val="24"/>
                <w:lang w:val="en-US"/>
              </w:rPr>
              <w:t>null</w:t>
            </w:r>
          </w:p>
        </w:tc>
        <w:tc>
          <w:tcPr>
            <w:tcW w:w="617" w:type="dxa"/>
          </w:tcPr>
          <w:p w14:paraId="283A1C2F" w14:textId="162CBF35" w:rsidR="00A44B78" w:rsidRPr="00D377E7" w:rsidRDefault="00A44B78" w:rsidP="00AE7E99">
            <w:pPr>
              <w:rPr>
                <w:rFonts w:cs="Times New Roman"/>
                <w:sz w:val="24"/>
                <w:szCs w:val="24"/>
                <w:lang w:val="en-US"/>
              </w:rPr>
            </w:pPr>
            <w:r w:rsidRPr="00D377E7">
              <w:rPr>
                <w:rFonts w:cs="Times New Roman"/>
                <w:sz w:val="24"/>
                <w:szCs w:val="24"/>
                <w:lang w:val="en-US"/>
              </w:rPr>
              <w:t>50</w:t>
            </w:r>
          </w:p>
        </w:tc>
        <w:tc>
          <w:tcPr>
            <w:tcW w:w="992" w:type="dxa"/>
            <w:vMerge/>
          </w:tcPr>
          <w:p w14:paraId="5857F749" w14:textId="77777777" w:rsidR="00A44B78" w:rsidRPr="00D377E7" w:rsidRDefault="00A44B78" w:rsidP="00AE7E99">
            <w:pPr>
              <w:rPr>
                <w:rFonts w:cs="Times New Roman"/>
                <w:sz w:val="24"/>
                <w:szCs w:val="24"/>
                <w:lang w:val="en-US"/>
              </w:rPr>
            </w:pPr>
          </w:p>
        </w:tc>
        <w:tc>
          <w:tcPr>
            <w:tcW w:w="1239" w:type="dxa"/>
            <w:vMerge/>
          </w:tcPr>
          <w:p w14:paraId="41B69EE9" w14:textId="77777777" w:rsidR="00A44B78" w:rsidRPr="00D377E7" w:rsidRDefault="00A44B78" w:rsidP="00AE7E99">
            <w:pPr>
              <w:rPr>
                <w:rFonts w:cs="Times New Roman"/>
                <w:sz w:val="24"/>
                <w:szCs w:val="24"/>
                <w:lang w:val="en-US"/>
              </w:rPr>
            </w:pPr>
          </w:p>
        </w:tc>
      </w:tr>
      <w:tr w:rsidR="00DB6D2F" w:rsidRPr="00D377E7" w14:paraId="18C0BF31" w14:textId="77777777" w:rsidTr="00D377E7">
        <w:trPr>
          <w:cantSplit/>
        </w:trPr>
        <w:tc>
          <w:tcPr>
            <w:tcW w:w="2406" w:type="dxa"/>
            <w:vMerge w:val="restart"/>
          </w:tcPr>
          <w:p w14:paraId="39D1FA39" w14:textId="4A95455F" w:rsidR="00DB6D2F" w:rsidRPr="00D377E7" w:rsidRDefault="00DB6D2F" w:rsidP="00AE7E99">
            <w:pPr>
              <w:rPr>
                <w:rFonts w:cs="Times New Roman"/>
                <w:sz w:val="24"/>
                <w:szCs w:val="24"/>
                <w:lang w:val="en-US"/>
              </w:rPr>
            </w:pPr>
            <w:proofErr w:type="spellStart"/>
            <w:r w:rsidRPr="00D377E7">
              <w:rPr>
                <w:rFonts w:cs="Times New Roman"/>
                <w:sz w:val="24"/>
                <w:szCs w:val="24"/>
                <w:lang w:val="en-US"/>
              </w:rPr>
              <w:t>quanLyTrangThietBi</w:t>
            </w:r>
            <w:proofErr w:type="spellEnd"/>
          </w:p>
        </w:tc>
        <w:tc>
          <w:tcPr>
            <w:tcW w:w="921" w:type="dxa"/>
            <w:vMerge w:val="restart"/>
          </w:tcPr>
          <w:p w14:paraId="477921CA" w14:textId="3150D544" w:rsidR="00DB6D2F" w:rsidRPr="00D377E7" w:rsidRDefault="00DB6D2F" w:rsidP="00AE7E99">
            <w:pPr>
              <w:rPr>
                <w:rFonts w:cs="Times New Roman"/>
                <w:sz w:val="24"/>
                <w:szCs w:val="24"/>
                <w:lang w:val="en-US"/>
              </w:rPr>
            </w:pPr>
            <w:r w:rsidRPr="00D377E7">
              <w:rPr>
                <w:rFonts w:cs="Times New Roman"/>
                <w:sz w:val="24"/>
                <w:szCs w:val="24"/>
                <w:lang w:val="en-US"/>
              </w:rPr>
              <w:t>Public</w:t>
            </w:r>
          </w:p>
        </w:tc>
        <w:tc>
          <w:tcPr>
            <w:tcW w:w="4181" w:type="dxa"/>
            <w:gridSpan w:val="4"/>
          </w:tcPr>
          <w:p w14:paraId="4AB321C8" w14:textId="5D7E453C" w:rsidR="00DB6D2F" w:rsidRPr="00D377E7" w:rsidRDefault="00DB6D2F" w:rsidP="00AE7E99">
            <w:pPr>
              <w:rPr>
                <w:rFonts w:cs="Times New Roman"/>
                <w:sz w:val="24"/>
                <w:szCs w:val="24"/>
                <w:lang w:val="en-US"/>
              </w:rPr>
            </w:pPr>
            <w:proofErr w:type="spellStart"/>
            <w:r w:rsidRPr="00D377E7">
              <w:rPr>
                <w:rFonts w:cs="Times New Roman"/>
                <w:sz w:val="24"/>
                <w:szCs w:val="24"/>
                <w:lang w:val="en-US"/>
              </w:rPr>
              <w:t>Có</w:t>
            </w:r>
            <w:proofErr w:type="spellEnd"/>
            <w:r w:rsidRPr="00D377E7">
              <w:rPr>
                <w:rFonts w:cs="Times New Roman"/>
                <w:sz w:val="24"/>
                <w:szCs w:val="24"/>
                <w:lang w:val="en-US"/>
              </w:rPr>
              <w:t xml:space="preserve"> 4 </w:t>
            </w:r>
            <w:proofErr w:type="spellStart"/>
            <w:r w:rsidRPr="00D377E7">
              <w:rPr>
                <w:rFonts w:cs="Times New Roman"/>
                <w:sz w:val="24"/>
                <w:szCs w:val="24"/>
                <w:lang w:val="en-US"/>
              </w:rPr>
              <w:t>tham</w:t>
            </w:r>
            <w:proofErr w:type="spellEnd"/>
            <w:r w:rsidRPr="00D377E7">
              <w:rPr>
                <w:rFonts w:cs="Times New Roman"/>
                <w:sz w:val="24"/>
                <w:szCs w:val="24"/>
                <w:lang w:val="en-US"/>
              </w:rPr>
              <w:t xml:space="preserve"> </w:t>
            </w:r>
            <w:proofErr w:type="spellStart"/>
            <w:r w:rsidRPr="00D377E7">
              <w:rPr>
                <w:rFonts w:cs="Times New Roman"/>
                <w:sz w:val="24"/>
                <w:szCs w:val="24"/>
                <w:lang w:val="en-US"/>
              </w:rPr>
              <w:t>số</w:t>
            </w:r>
            <w:proofErr w:type="spellEnd"/>
          </w:p>
        </w:tc>
        <w:tc>
          <w:tcPr>
            <w:tcW w:w="992" w:type="dxa"/>
            <w:vMerge w:val="restart"/>
          </w:tcPr>
          <w:p w14:paraId="5523DF87" w14:textId="10D1F03A" w:rsidR="00DB6D2F" w:rsidRPr="00D377E7" w:rsidRDefault="00DB6D2F" w:rsidP="00AE7E99">
            <w:pPr>
              <w:rPr>
                <w:rFonts w:cs="Times New Roman"/>
                <w:sz w:val="24"/>
                <w:szCs w:val="24"/>
                <w:lang w:val="en-US"/>
              </w:rPr>
            </w:pPr>
            <w:r w:rsidRPr="00D377E7">
              <w:rPr>
                <w:rFonts w:cs="Times New Roman"/>
                <w:sz w:val="24"/>
                <w:szCs w:val="24"/>
                <w:lang w:val="en-US"/>
              </w:rPr>
              <w:t>void</w:t>
            </w:r>
          </w:p>
        </w:tc>
        <w:tc>
          <w:tcPr>
            <w:tcW w:w="1239" w:type="dxa"/>
            <w:vMerge w:val="restart"/>
          </w:tcPr>
          <w:p w14:paraId="5C433122" w14:textId="33413AE0" w:rsidR="00DB6D2F" w:rsidRPr="00D377E7" w:rsidRDefault="00DB6D2F" w:rsidP="00AE7E99">
            <w:pPr>
              <w:rPr>
                <w:rFonts w:cs="Times New Roman"/>
                <w:sz w:val="24"/>
                <w:szCs w:val="24"/>
                <w:lang w:val="en-US"/>
              </w:rPr>
            </w:pPr>
            <w:proofErr w:type="spellStart"/>
            <w:r w:rsidRPr="00D377E7">
              <w:rPr>
                <w:rFonts w:cs="Times New Roman"/>
                <w:sz w:val="24"/>
                <w:szCs w:val="24"/>
                <w:lang w:val="en-US"/>
              </w:rPr>
              <w:t>Quản</w:t>
            </w:r>
            <w:proofErr w:type="spellEnd"/>
            <w:r w:rsidRPr="00D377E7">
              <w:rPr>
                <w:rFonts w:cs="Times New Roman"/>
                <w:sz w:val="24"/>
                <w:szCs w:val="24"/>
                <w:lang w:val="en-US"/>
              </w:rPr>
              <w:t xml:space="preserve"> </w:t>
            </w:r>
            <w:proofErr w:type="spellStart"/>
            <w:r w:rsidRPr="00D377E7">
              <w:rPr>
                <w:rFonts w:cs="Times New Roman"/>
                <w:sz w:val="24"/>
                <w:szCs w:val="24"/>
                <w:lang w:val="en-US"/>
              </w:rPr>
              <w:t>lý</w:t>
            </w:r>
            <w:proofErr w:type="spellEnd"/>
            <w:r w:rsidRPr="00D377E7">
              <w:rPr>
                <w:rFonts w:cs="Times New Roman"/>
                <w:sz w:val="24"/>
                <w:szCs w:val="24"/>
                <w:lang w:val="en-US"/>
              </w:rPr>
              <w:t xml:space="preserve"> </w:t>
            </w:r>
            <w:proofErr w:type="spellStart"/>
            <w:r w:rsidRPr="00D377E7">
              <w:rPr>
                <w:rFonts w:cs="Times New Roman"/>
                <w:sz w:val="24"/>
                <w:szCs w:val="24"/>
                <w:lang w:val="en-US"/>
              </w:rPr>
              <w:t>thiết</w:t>
            </w:r>
            <w:proofErr w:type="spellEnd"/>
            <w:r w:rsidRPr="00D377E7">
              <w:rPr>
                <w:rFonts w:cs="Times New Roman"/>
                <w:sz w:val="24"/>
                <w:szCs w:val="24"/>
                <w:lang w:val="en-US"/>
              </w:rPr>
              <w:t xml:space="preserve"> </w:t>
            </w:r>
            <w:proofErr w:type="spellStart"/>
            <w:r w:rsidRPr="00D377E7">
              <w:rPr>
                <w:rFonts w:cs="Times New Roman"/>
                <w:sz w:val="24"/>
                <w:szCs w:val="24"/>
                <w:lang w:val="en-US"/>
              </w:rPr>
              <w:t>bị</w:t>
            </w:r>
            <w:proofErr w:type="spellEnd"/>
          </w:p>
        </w:tc>
      </w:tr>
      <w:tr w:rsidR="00DB6D2F" w:rsidRPr="00D377E7" w14:paraId="573D9EF9" w14:textId="77777777" w:rsidTr="00D377E7">
        <w:trPr>
          <w:cantSplit/>
        </w:trPr>
        <w:tc>
          <w:tcPr>
            <w:tcW w:w="2406" w:type="dxa"/>
            <w:vMerge/>
          </w:tcPr>
          <w:p w14:paraId="2E7E9173" w14:textId="77777777" w:rsidR="00DB6D2F" w:rsidRPr="00D377E7" w:rsidRDefault="00DB6D2F" w:rsidP="00AE7E99">
            <w:pPr>
              <w:rPr>
                <w:rFonts w:cs="Times New Roman"/>
                <w:sz w:val="24"/>
                <w:szCs w:val="24"/>
                <w:lang w:val="en-US"/>
              </w:rPr>
            </w:pPr>
          </w:p>
        </w:tc>
        <w:tc>
          <w:tcPr>
            <w:tcW w:w="921" w:type="dxa"/>
            <w:vMerge/>
          </w:tcPr>
          <w:p w14:paraId="489EA6BE" w14:textId="77777777" w:rsidR="00DB6D2F" w:rsidRPr="00D377E7" w:rsidRDefault="00DB6D2F" w:rsidP="00AE7E99">
            <w:pPr>
              <w:rPr>
                <w:rFonts w:cs="Times New Roman"/>
                <w:sz w:val="24"/>
                <w:szCs w:val="24"/>
                <w:lang w:val="en-US"/>
              </w:rPr>
            </w:pPr>
          </w:p>
        </w:tc>
        <w:tc>
          <w:tcPr>
            <w:tcW w:w="1771" w:type="dxa"/>
          </w:tcPr>
          <w:p w14:paraId="096FA92F" w14:textId="530A7FA7" w:rsidR="00DB6D2F" w:rsidRPr="00D377E7" w:rsidRDefault="00DB6D2F" w:rsidP="00AE7E99">
            <w:pPr>
              <w:rPr>
                <w:rFonts w:cs="Times New Roman"/>
                <w:sz w:val="24"/>
                <w:szCs w:val="24"/>
                <w:lang w:val="en-US"/>
              </w:rPr>
            </w:pPr>
            <w:proofErr w:type="spellStart"/>
            <w:r w:rsidRPr="00D377E7">
              <w:rPr>
                <w:rFonts w:cs="Times New Roman"/>
                <w:sz w:val="24"/>
                <w:szCs w:val="24"/>
                <w:lang w:val="en-US"/>
              </w:rPr>
              <w:t>maTB</w:t>
            </w:r>
            <w:proofErr w:type="spellEnd"/>
          </w:p>
        </w:tc>
        <w:tc>
          <w:tcPr>
            <w:tcW w:w="964" w:type="dxa"/>
          </w:tcPr>
          <w:p w14:paraId="1BBA219B" w14:textId="538531BF" w:rsidR="00DB6D2F" w:rsidRPr="00D377E7" w:rsidRDefault="00DB6D2F" w:rsidP="00AE7E99">
            <w:pPr>
              <w:rPr>
                <w:rFonts w:cs="Times New Roman"/>
                <w:sz w:val="24"/>
                <w:szCs w:val="24"/>
                <w:lang w:val="en-US"/>
              </w:rPr>
            </w:pPr>
            <w:r w:rsidRPr="00D377E7">
              <w:rPr>
                <w:rFonts w:cs="Times New Roman"/>
                <w:sz w:val="24"/>
                <w:szCs w:val="24"/>
                <w:lang w:val="en-US"/>
              </w:rPr>
              <w:t>String</w:t>
            </w:r>
          </w:p>
        </w:tc>
        <w:tc>
          <w:tcPr>
            <w:tcW w:w="829" w:type="dxa"/>
          </w:tcPr>
          <w:p w14:paraId="4EA7ED42" w14:textId="5CFEB0A7" w:rsidR="00DB6D2F" w:rsidRPr="00D377E7" w:rsidRDefault="00DB6D2F" w:rsidP="00AE7E99">
            <w:pPr>
              <w:rPr>
                <w:rFonts w:cs="Times New Roman"/>
                <w:sz w:val="24"/>
                <w:szCs w:val="24"/>
                <w:lang w:val="en-US"/>
              </w:rPr>
            </w:pPr>
            <w:r w:rsidRPr="00D377E7">
              <w:rPr>
                <w:rFonts w:cs="Times New Roman"/>
                <w:sz w:val="24"/>
                <w:szCs w:val="24"/>
                <w:lang w:val="en-US"/>
              </w:rPr>
              <w:t>Null</w:t>
            </w:r>
          </w:p>
        </w:tc>
        <w:tc>
          <w:tcPr>
            <w:tcW w:w="617" w:type="dxa"/>
          </w:tcPr>
          <w:p w14:paraId="1B45CE6D" w14:textId="566C6792" w:rsidR="00DB6D2F" w:rsidRPr="00D377E7" w:rsidRDefault="00DB6D2F" w:rsidP="00AE7E99">
            <w:pPr>
              <w:rPr>
                <w:rFonts w:cs="Times New Roman"/>
                <w:sz w:val="24"/>
                <w:szCs w:val="24"/>
                <w:lang w:val="en-US"/>
              </w:rPr>
            </w:pPr>
            <w:r w:rsidRPr="00D377E7">
              <w:rPr>
                <w:rFonts w:cs="Times New Roman"/>
                <w:sz w:val="24"/>
                <w:szCs w:val="24"/>
                <w:lang w:val="en-US"/>
              </w:rPr>
              <w:t>10</w:t>
            </w:r>
          </w:p>
        </w:tc>
        <w:tc>
          <w:tcPr>
            <w:tcW w:w="992" w:type="dxa"/>
            <w:vMerge/>
          </w:tcPr>
          <w:p w14:paraId="600CF015" w14:textId="77777777" w:rsidR="00DB6D2F" w:rsidRPr="00D377E7" w:rsidRDefault="00DB6D2F" w:rsidP="00AE7E99">
            <w:pPr>
              <w:rPr>
                <w:rFonts w:cs="Times New Roman"/>
                <w:sz w:val="24"/>
                <w:szCs w:val="24"/>
                <w:lang w:val="en-US"/>
              </w:rPr>
            </w:pPr>
          </w:p>
        </w:tc>
        <w:tc>
          <w:tcPr>
            <w:tcW w:w="1239" w:type="dxa"/>
            <w:vMerge/>
          </w:tcPr>
          <w:p w14:paraId="6B633037" w14:textId="77777777" w:rsidR="00DB6D2F" w:rsidRPr="00D377E7" w:rsidRDefault="00DB6D2F" w:rsidP="00AE7E99">
            <w:pPr>
              <w:rPr>
                <w:rFonts w:cs="Times New Roman"/>
                <w:sz w:val="24"/>
                <w:szCs w:val="24"/>
                <w:lang w:val="en-US"/>
              </w:rPr>
            </w:pPr>
          </w:p>
        </w:tc>
      </w:tr>
      <w:tr w:rsidR="00DB6D2F" w:rsidRPr="00D377E7" w14:paraId="61A194F6" w14:textId="77777777" w:rsidTr="00D377E7">
        <w:trPr>
          <w:cantSplit/>
        </w:trPr>
        <w:tc>
          <w:tcPr>
            <w:tcW w:w="2406" w:type="dxa"/>
            <w:vMerge/>
          </w:tcPr>
          <w:p w14:paraId="6C096A3E" w14:textId="77777777" w:rsidR="00DB6D2F" w:rsidRPr="00D377E7" w:rsidRDefault="00DB6D2F" w:rsidP="00AE7E99">
            <w:pPr>
              <w:rPr>
                <w:rFonts w:cs="Times New Roman"/>
                <w:sz w:val="24"/>
                <w:szCs w:val="24"/>
                <w:lang w:val="en-US"/>
              </w:rPr>
            </w:pPr>
          </w:p>
        </w:tc>
        <w:tc>
          <w:tcPr>
            <w:tcW w:w="921" w:type="dxa"/>
            <w:vMerge/>
          </w:tcPr>
          <w:p w14:paraId="403DB726" w14:textId="77777777" w:rsidR="00DB6D2F" w:rsidRPr="00D377E7" w:rsidRDefault="00DB6D2F" w:rsidP="00AE7E99">
            <w:pPr>
              <w:rPr>
                <w:rFonts w:cs="Times New Roman"/>
                <w:sz w:val="24"/>
                <w:szCs w:val="24"/>
                <w:lang w:val="en-US"/>
              </w:rPr>
            </w:pPr>
          </w:p>
        </w:tc>
        <w:tc>
          <w:tcPr>
            <w:tcW w:w="1771" w:type="dxa"/>
          </w:tcPr>
          <w:p w14:paraId="1AA7F291" w14:textId="736E257A" w:rsidR="00DB6D2F" w:rsidRPr="00D377E7" w:rsidRDefault="00DB6D2F" w:rsidP="00AE7E99">
            <w:pPr>
              <w:rPr>
                <w:rFonts w:cs="Times New Roman"/>
                <w:sz w:val="24"/>
                <w:szCs w:val="24"/>
                <w:lang w:val="en-US"/>
              </w:rPr>
            </w:pPr>
            <w:proofErr w:type="spellStart"/>
            <w:r w:rsidRPr="00D377E7">
              <w:rPr>
                <w:rFonts w:cs="Times New Roman"/>
                <w:sz w:val="24"/>
                <w:szCs w:val="24"/>
                <w:lang w:val="en-US"/>
              </w:rPr>
              <w:t>tenTB</w:t>
            </w:r>
            <w:proofErr w:type="spellEnd"/>
          </w:p>
        </w:tc>
        <w:tc>
          <w:tcPr>
            <w:tcW w:w="964" w:type="dxa"/>
          </w:tcPr>
          <w:p w14:paraId="38115C46" w14:textId="7520A789" w:rsidR="00DB6D2F" w:rsidRPr="00D377E7" w:rsidRDefault="00DB6D2F" w:rsidP="00AE7E99">
            <w:pPr>
              <w:rPr>
                <w:rFonts w:cs="Times New Roman"/>
                <w:sz w:val="24"/>
                <w:szCs w:val="24"/>
                <w:lang w:val="en-US"/>
              </w:rPr>
            </w:pPr>
            <w:r w:rsidRPr="00D377E7">
              <w:rPr>
                <w:rFonts w:cs="Times New Roman"/>
                <w:sz w:val="24"/>
                <w:szCs w:val="24"/>
                <w:lang w:val="en-US"/>
              </w:rPr>
              <w:t>String</w:t>
            </w:r>
          </w:p>
        </w:tc>
        <w:tc>
          <w:tcPr>
            <w:tcW w:w="829" w:type="dxa"/>
          </w:tcPr>
          <w:p w14:paraId="0D0DBABB" w14:textId="3156C3C0" w:rsidR="00DB6D2F" w:rsidRPr="00D377E7" w:rsidRDefault="00DB6D2F" w:rsidP="00AE7E99">
            <w:pPr>
              <w:rPr>
                <w:rFonts w:cs="Times New Roman"/>
                <w:sz w:val="24"/>
                <w:szCs w:val="24"/>
                <w:lang w:val="en-US"/>
              </w:rPr>
            </w:pPr>
            <w:r w:rsidRPr="00D377E7">
              <w:rPr>
                <w:rFonts w:cs="Times New Roman"/>
                <w:sz w:val="24"/>
                <w:szCs w:val="24"/>
                <w:lang w:val="en-US"/>
              </w:rPr>
              <w:t>Null</w:t>
            </w:r>
          </w:p>
        </w:tc>
        <w:tc>
          <w:tcPr>
            <w:tcW w:w="617" w:type="dxa"/>
          </w:tcPr>
          <w:p w14:paraId="62C14E7B" w14:textId="2683E93B" w:rsidR="00DB6D2F" w:rsidRPr="00D377E7" w:rsidRDefault="00DB6D2F" w:rsidP="00AE7E99">
            <w:pPr>
              <w:rPr>
                <w:rFonts w:cs="Times New Roman"/>
                <w:sz w:val="24"/>
                <w:szCs w:val="24"/>
                <w:lang w:val="en-US"/>
              </w:rPr>
            </w:pPr>
            <w:r w:rsidRPr="00D377E7">
              <w:rPr>
                <w:rFonts w:cs="Times New Roman"/>
                <w:sz w:val="24"/>
                <w:szCs w:val="24"/>
                <w:lang w:val="en-US"/>
              </w:rPr>
              <w:t>20</w:t>
            </w:r>
          </w:p>
        </w:tc>
        <w:tc>
          <w:tcPr>
            <w:tcW w:w="992" w:type="dxa"/>
            <w:vMerge/>
          </w:tcPr>
          <w:p w14:paraId="2CECA784" w14:textId="77777777" w:rsidR="00DB6D2F" w:rsidRPr="00D377E7" w:rsidRDefault="00DB6D2F" w:rsidP="00AE7E99">
            <w:pPr>
              <w:rPr>
                <w:rFonts w:cs="Times New Roman"/>
                <w:sz w:val="24"/>
                <w:szCs w:val="24"/>
                <w:lang w:val="en-US"/>
              </w:rPr>
            </w:pPr>
          </w:p>
        </w:tc>
        <w:tc>
          <w:tcPr>
            <w:tcW w:w="1239" w:type="dxa"/>
            <w:vMerge/>
          </w:tcPr>
          <w:p w14:paraId="0DE33CD6" w14:textId="77777777" w:rsidR="00DB6D2F" w:rsidRPr="00D377E7" w:rsidRDefault="00DB6D2F" w:rsidP="00AE7E99">
            <w:pPr>
              <w:rPr>
                <w:rFonts w:cs="Times New Roman"/>
                <w:sz w:val="24"/>
                <w:szCs w:val="24"/>
                <w:lang w:val="en-US"/>
              </w:rPr>
            </w:pPr>
          </w:p>
        </w:tc>
      </w:tr>
      <w:tr w:rsidR="00DB6D2F" w:rsidRPr="00D377E7" w14:paraId="602CCC2F" w14:textId="77777777" w:rsidTr="00D377E7">
        <w:trPr>
          <w:cantSplit/>
        </w:trPr>
        <w:tc>
          <w:tcPr>
            <w:tcW w:w="2406" w:type="dxa"/>
            <w:vMerge/>
          </w:tcPr>
          <w:p w14:paraId="6645C572" w14:textId="77777777" w:rsidR="00DB6D2F" w:rsidRPr="00D377E7" w:rsidRDefault="00DB6D2F" w:rsidP="00AE7E99">
            <w:pPr>
              <w:rPr>
                <w:rFonts w:cs="Times New Roman"/>
                <w:sz w:val="24"/>
                <w:szCs w:val="24"/>
                <w:lang w:val="en-US"/>
              </w:rPr>
            </w:pPr>
          </w:p>
        </w:tc>
        <w:tc>
          <w:tcPr>
            <w:tcW w:w="921" w:type="dxa"/>
            <w:vMerge/>
          </w:tcPr>
          <w:p w14:paraId="1DB48AD2" w14:textId="77777777" w:rsidR="00DB6D2F" w:rsidRPr="00D377E7" w:rsidRDefault="00DB6D2F" w:rsidP="00AE7E99">
            <w:pPr>
              <w:rPr>
                <w:rFonts w:cs="Times New Roman"/>
                <w:sz w:val="24"/>
                <w:szCs w:val="24"/>
                <w:lang w:val="en-US"/>
              </w:rPr>
            </w:pPr>
          </w:p>
        </w:tc>
        <w:tc>
          <w:tcPr>
            <w:tcW w:w="1771" w:type="dxa"/>
          </w:tcPr>
          <w:p w14:paraId="323E5D0D" w14:textId="4EA66CCC" w:rsidR="00DB6D2F" w:rsidRPr="00D377E7" w:rsidRDefault="00DB6D2F" w:rsidP="00AE7E99">
            <w:pPr>
              <w:rPr>
                <w:rFonts w:cs="Times New Roman"/>
                <w:sz w:val="24"/>
                <w:szCs w:val="24"/>
                <w:lang w:val="en-US"/>
              </w:rPr>
            </w:pPr>
            <w:proofErr w:type="spellStart"/>
            <w:r w:rsidRPr="00D377E7">
              <w:rPr>
                <w:rFonts w:cs="Times New Roman"/>
                <w:sz w:val="24"/>
                <w:szCs w:val="24"/>
                <w:lang w:val="en-US"/>
              </w:rPr>
              <w:t>thongTinTB</w:t>
            </w:r>
            <w:proofErr w:type="spellEnd"/>
          </w:p>
        </w:tc>
        <w:tc>
          <w:tcPr>
            <w:tcW w:w="964" w:type="dxa"/>
          </w:tcPr>
          <w:p w14:paraId="1D848F7F" w14:textId="706FC07F" w:rsidR="00DB6D2F" w:rsidRPr="00D377E7" w:rsidRDefault="00DB6D2F" w:rsidP="00AE7E99">
            <w:pPr>
              <w:rPr>
                <w:rFonts w:cs="Times New Roman"/>
                <w:sz w:val="24"/>
                <w:szCs w:val="24"/>
                <w:lang w:val="en-US"/>
              </w:rPr>
            </w:pPr>
            <w:r w:rsidRPr="00D377E7">
              <w:rPr>
                <w:rFonts w:cs="Times New Roman"/>
                <w:sz w:val="24"/>
                <w:szCs w:val="24"/>
                <w:lang w:val="en-US"/>
              </w:rPr>
              <w:t>String</w:t>
            </w:r>
          </w:p>
        </w:tc>
        <w:tc>
          <w:tcPr>
            <w:tcW w:w="829" w:type="dxa"/>
          </w:tcPr>
          <w:p w14:paraId="0181B177" w14:textId="6C47500B" w:rsidR="00DB6D2F" w:rsidRPr="00D377E7" w:rsidRDefault="00DB6D2F" w:rsidP="00AE7E99">
            <w:pPr>
              <w:rPr>
                <w:rFonts w:cs="Times New Roman"/>
                <w:sz w:val="24"/>
                <w:szCs w:val="24"/>
                <w:lang w:val="en-US"/>
              </w:rPr>
            </w:pPr>
            <w:r w:rsidRPr="00D377E7">
              <w:rPr>
                <w:rFonts w:cs="Times New Roman"/>
                <w:sz w:val="24"/>
                <w:szCs w:val="24"/>
                <w:lang w:val="en-US"/>
              </w:rPr>
              <w:t>Null</w:t>
            </w:r>
          </w:p>
        </w:tc>
        <w:tc>
          <w:tcPr>
            <w:tcW w:w="617" w:type="dxa"/>
          </w:tcPr>
          <w:p w14:paraId="6781C9CA" w14:textId="3F0580FC" w:rsidR="00DB6D2F" w:rsidRPr="00D377E7" w:rsidRDefault="00DB6D2F" w:rsidP="00AE7E99">
            <w:pPr>
              <w:rPr>
                <w:rFonts w:cs="Times New Roman"/>
                <w:sz w:val="24"/>
                <w:szCs w:val="24"/>
                <w:lang w:val="en-US"/>
              </w:rPr>
            </w:pPr>
            <w:r w:rsidRPr="00D377E7">
              <w:rPr>
                <w:rFonts w:cs="Times New Roman"/>
                <w:sz w:val="24"/>
                <w:szCs w:val="24"/>
                <w:lang w:val="en-US"/>
              </w:rPr>
              <w:t>50</w:t>
            </w:r>
          </w:p>
        </w:tc>
        <w:tc>
          <w:tcPr>
            <w:tcW w:w="992" w:type="dxa"/>
            <w:vMerge/>
          </w:tcPr>
          <w:p w14:paraId="792746FD" w14:textId="77777777" w:rsidR="00DB6D2F" w:rsidRPr="00D377E7" w:rsidRDefault="00DB6D2F" w:rsidP="00AE7E99">
            <w:pPr>
              <w:rPr>
                <w:rFonts w:cs="Times New Roman"/>
                <w:sz w:val="24"/>
                <w:szCs w:val="24"/>
                <w:lang w:val="en-US"/>
              </w:rPr>
            </w:pPr>
          </w:p>
        </w:tc>
        <w:tc>
          <w:tcPr>
            <w:tcW w:w="1239" w:type="dxa"/>
            <w:vMerge/>
          </w:tcPr>
          <w:p w14:paraId="72DB3FD5" w14:textId="77777777" w:rsidR="00DB6D2F" w:rsidRPr="00D377E7" w:rsidRDefault="00DB6D2F" w:rsidP="00AE7E99">
            <w:pPr>
              <w:rPr>
                <w:rFonts w:cs="Times New Roman"/>
                <w:sz w:val="24"/>
                <w:szCs w:val="24"/>
                <w:lang w:val="en-US"/>
              </w:rPr>
            </w:pPr>
          </w:p>
        </w:tc>
      </w:tr>
      <w:tr w:rsidR="00DB6D2F" w:rsidRPr="00D377E7" w14:paraId="549B7CDE" w14:textId="77777777" w:rsidTr="00D377E7">
        <w:trPr>
          <w:cantSplit/>
        </w:trPr>
        <w:tc>
          <w:tcPr>
            <w:tcW w:w="2406" w:type="dxa"/>
            <w:vMerge/>
          </w:tcPr>
          <w:p w14:paraId="73D91D76" w14:textId="77777777" w:rsidR="00DB6D2F" w:rsidRPr="00D377E7" w:rsidRDefault="00DB6D2F" w:rsidP="00AE7E99">
            <w:pPr>
              <w:rPr>
                <w:rFonts w:cs="Times New Roman"/>
                <w:sz w:val="24"/>
                <w:szCs w:val="24"/>
                <w:lang w:val="en-US"/>
              </w:rPr>
            </w:pPr>
          </w:p>
        </w:tc>
        <w:tc>
          <w:tcPr>
            <w:tcW w:w="921" w:type="dxa"/>
            <w:vMerge/>
          </w:tcPr>
          <w:p w14:paraId="6B4C3EF6" w14:textId="77777777" w:rsidR="00DB6D2F" w:rsidRPr="00D377E7" w:rsidRDefault="00DB6D2F" w:rsidP="00AE7E99">
            <w:pPr>
              <w:rPr>
                <w:rFonts w:cs="Times New Roman"/>
                <w:sz w:val="24"/>
                <w:szCs w:val="24"/>
                <w:lang w:val="en-US"/>
              </w:rPr>
            </w:pPr>
          </w:p>
        </w:tc>
        <w:tc>
          <w:tcPr>
            <w:tcW w:w="1771" w:type="dxa"/>
          </w:tcPr>
          <w:p w14:paraId="67185063" w14:textId="5EE7B8CB" w:rsidR="00DB6D2F" w:rsidRPr="00D377E7" w:rsidRDefault="00DB6D2F" w:rsidP="00AE7E99">
            <w:pPr>
              <w:rPr>
                <w:rFonts w:cs="Times New Roman"/>
                <w:sz w:val="24"/>
                <w:szCs w:val="24"/>
                <w:lang w:val="en-US"/>
              </w:rPr>
            </w:pPr>
            <w:proofErr w:type="spellStart"/>
            <w:r w:rsidRPr="00D377E7">
              <w:rPr>
                <w:rFonts w:cs="Times New Roman"/>
                <w:sz w:val="24"/>
                <w:szCs w:val="24"/>
                <w:lang w:val="en-US"/>
              </w:rPr>
              <w:t>soLuongTB</w:t>
            </w:r>
            <w:proofErr w:type="spellEnd"/>
          </w:p>
        </w:tc>
        <w:tc>
          <w:tcPr>
            <w:tcW w:w="964" w:type="dxa"/>
          </w:tcPr>
          <w:p w14:paraId="2AD0CAE5" w14:textId="38EE95F5" w:rsidR="00DB6D2F" w:rsidRPr="00D377E7" w:rsidRDefault="00DB6D2F" w:rsidP="00AE7E99">
            <w:pPr>
              <w:rPr>
                <w:rFonts w:cs="Times New Roman"/>
                <w:sz w:val="24"/>
                <w:szCs w:val="24"/>
                <w:lang w:val="en-US"/>
              </w:rPr>
            </w:pPr>
            <w:r w:rsidRPr="00D377E7">
              <w:rPr>
                <w:rFonts w:cs="Times New Roman"/>
                <w:sz w:val="24"/>
                <w:szCs w:val="24"/>
                <w:lang w:val="en-US"/>
              </w:rPr>
              <w:t>String</w:t>
            </w:r>
          </w:p>
        </w:tc>
        <w:tc>
          <w:tcPr>
            <w:tcW w:w="829" w:type="dxa"/>
          </w:tcPr>
          <w:p w14:paraId="2704805F" w14:textId="65E2674E" w:rsidR="00DB6D2F" w:rsidRPr="00D377E7" w:rsidRDefault="00DB6D2F" w:rsidP="00AE7E99">
            <w:pPr>
              <w:rPr>
                <w:rFonts w:cs="Times New Roman"/>
                <w:sz w:val="24"/>
                <w:szCs w:val="24"/>
                <w:lang w:val="en-US"/>
              </w:rPr>
            </w:pPr>
            <w:r w:rsidRPr="00D377E7">
              <w:rPr>
                <w:rFonts w:cs="Times New Roman"/>
                <w:sz w:val="24"/>
                <w:szCs w:val="24"/>
                <w:lang w:val="en-US"/>
              </w:rPr>
              <w:t>Null</w:t>
            </w:r>
          </w:p>
        </w:tc>
        <w:tc>
          <w:tcPr>
            <w:tcW w:w="617" w:type="dxa"/>
          </w:tcPr>
          <w:p w14:paraId="72BD736E" w14:textId="5702A3C2" w:rsidR="00DB6D2F" w:rsidRPr="00D377E7" w:rsidRDefault="00DB6D2F" w:rsidP="00AE7E99">
            <w:pPr>
              <w:rPr>
                <w:rFonts w:cs="Times New Roman"/>
                <w:sz w:val="24"/>
                <w:szCs w:val="24"/>
                <w:lang w:val="en-US"/>
              </w:rPr>
            </w:pPr>
            <w:r w:rsidRPr="00D377E7">
              <w:rPr>
                <w:rFonts w:cs="Times New Roman"/>
                <w:sz w:val="24"/>
                <w:szCs w:val="24"/>
                <w:lang w:val="en-US"/>
              </w:rPr>
              <w:t>10</w:t>
            </w:r>
          </w:p>
        </w:tc>
        <w:tc>
          <w:tcPr>
            <w:tcW w:w="992" w:type="dxa"/>
            <w:vMerge/>
          </w:tcPr>
          <w:p w14:paraId="690248A1" w14:textId="77777777" w:rsidR="00DB6D2F" w:rsidRPr="00D377E7" w:rsidRDefault="00DB6D2F" w:rsidP="00AE7E99">
            <w:pPr>
              <w:rPr>
                <w:rFonts w:cs="Times New Roman"/>
                <w:sz w:val="24"/>
                <w:szCs w:val="24"/>
                <w:lang w:val="en-US"/>
              </w:rPr>
            </w:pPr>
          </w:p>
        </w:tc>
        <w:tc>
          <w:tcPr>
            <w:tcW w:w="1239" w:type="dxa"/>
            <w:vMerge/>
          </w:tcPr>
          <w:p w14:paraId="17A94A7E" w14:textId="77777777" w:rsidR="00DB6D2F" w:rsidRPr="00D377E7" w:rsidRDefault="00DB6D2F" w:rsidP="00AE7E99">
            <w:pPr>
              <w:rPr>
                <w:rFonts w:cs="Times New Roman"/>
                <w:sz w:val="24"/>
                <w:szCs w:val="24"/>
                <w:lang w:val="en-US"/>
              </w:rPr>
            </w:pPr>
          </w:p>
        </w:tc>
      </w:tr>
      <w:tr w:rsidR="00DB6D2F" w:rsidRPr="00D377E7" w14:paraId="21F2984B" w14:textId="77777777" w:rsidTr="00D377E7">
        <w:trPr>
          <w:cantSplit/>
        </w:trPr>
        <w:tc>
          <w:tcPr>
            <w:tcW w:w="2406" w:type="dxa"/>
          </w:tcPr>
          <w:p w14:paraId="47125112" w14:textId="55BCA6D3" w:rsidR="00DB6D2F" w:rsidRPr="00D377E7" w:rsidRDefault="00DB6D2F" w:rsidP="00AE7E99">
            <w:pPr>
              <w:rPr>
                <w:rFonts w:cs="Times New Roman"/>
                <w:sz w:val="24"/>
                <w:szCs w:val="24"/>
                <w:lang w:val="en-US"/>
              </w:rPr>
            </w:pPr>
            <w:proofErr w:type="spellStart"/>
            <w:r w:rsidRPr="00D377E7">
              <w:rPr>
                <w:rFonts w:cs="Times New Roman"/>
                <w:sz w:val="24"/>
                <w:szCs w:val="24"/>
                <w:lang w:val="en-US"/>
              </w:rPr>
              <w:lastRenderedPageBreak/>
              <w:t>phanChiaGiangDay</w:t>
            </w:r>
            <w:proofErr w:type="spellEnd"/>
          </w:p>
        </w:tc>
        <w:tc>
          <w:tcPr>
            <w:tcW w:w="921" w:type="dxa"/>
          </w:tcPr>
          <w:p w14:paraId="24BCF57C" w14:textId="2F10009E" w:rsidR="00DB6D2F" w:rsidRPr="00D377E7" w:rsidRDefault="00DB6D2F" w:rsidP="00AE7E99">
            <w:pPr>
              <w:rPr>
                <w:rFonts w:cs="Times New Roman"/>
                <w:sz w:val="24"/>
                <w:szCs w:val="24"/>
                <w:lang w:val="en-US"/>
              </w:rPr>
            </w:pPr>
            <w:r w:rsidRPr="00D377E7">
              <w:rPr>
                <w:rFonts w:cs="Times New Roman"/>
                <w:sz w:val="24"/>
                <w:szCs w:val="24"/>
                <w:lang w:val="en-US"/>
              </w:rPr>
              <w:t>Public</w:t>
            </w:r>
          </w:p>
        </w:tc>
        <w:tc>
          <w:tcPr>
            <w:tcW w:w="1771" w:type="dxa"/>
          </w:tcPr>
          <w:p w14:paraId="002256A4" w14:textId="77777777" w:rsidR="00DB6D2F" w:rsidRPr="00D377E7" w:rsidRDefault="00DB6D2F" w:rsidP="00AE7E99">
            <w:pPr>
              <w:rPr>
                <w:rFonts w:cs="Times New Roman"/>
                <w:sz w:val="24"/>
                <w:szCs w:val="24"/>
                <w:lang w:val="en-US"/>
              </w:rPr>
            </w:pPr>
          </w:p>
        </w:tc>
        <w:tc>
          <w:tcPr>
            <w:tcW w:w="964" w:type="dxa"/>
          </w:tcPr>
          <w:p w14:paraId="406274B8" w14:textId="77777777" w:rsidR="00DB6D2F" w:rsidRPr="00D377E7" w:rsidRDefault="00DB6D2F" w:rsidP="00AE7E99">
            <w:pPr>
              <w:rPr>
                <w:rFonts w:cs="Times New Roman"/>
                <w:sz w:val="24"/>
                <w:szCs w:val="24"/>
                <w:lang w:val="en-US"/>
              </w:rPr>
            </w:pPr>
          </w:p>
        </w:tc>
        <w:tc>
          <w:tcPr>
            <w:tcW w:w="829" w:type="dxa"/>
          </w:tcPr>
          <w:p w14:paraId="1C2497F4" w14:textId="77777777" w:rsidR="00DB6D2F" w:rsidRPr="00D377E7" w:rsidRDefault="00DB6D2F" w:rsidP="00AE7E99">
            <w:pPr>
              <w:rPr>
                <w:rFonts w:cs="Times New Roman"/>
                <w:sz w:val="24"/>
                <w:szCs w:val="24"/>
                <w:lang w:val="en-US"/>
              </w:rPr>
            </w:pPr>
          </w:p>
        </w:tc>
        <w:tc>
          <w:tcPr>
            <w:tcW w:w="617" w:type="dxa"/>
          </w:tcPr>
          <w:p w14:paraId="42E63D16" w14:textId="77777777" w:rsidR="00DB6D2F" w:rsidRPr="00D377E7" w:rsidRDefault="00DB6D2F" w:rsidP="00AE7E99">
            <w:pPr>
              <w:rPr>
                <w:rFonts w:cs="Times New Roman"/>
                <w:sz w:val="24"/>
                <w:szCs w:val="24"/>
                <w:lang w:val="en-US"/>
              </w:rPr>
            </w:pPr>
          </w:p>
        </w:tc>
        <w:tc>
          <w:tcPr>
            <w:tcW w:w="992" w:type="dxa"/>
          </w:tcPr>
          <w:p w14:paraId="15C25FD8" w14:textId="5D0FB2A6" w:rsidR="00DB6D2F" w:rsidRPr="00D377E7" w:rsidRDefault="00DB6D2F" w:rsidP="00AE7E99">
            <w:pPr>
              <w:rPr>
                <w:rFonts w:cs="Times New Roman"/>
                <w:sz w:val="24"/>
                <w:szCs w:val="24"/>
                <w:lang w:val="en-US"/>
              </w:rPr>
            </w:pPr>
            <w:r w:rsidRPr="00D377E7">
              <w:rPr>
                <w:rFonts w:cs="Times New Roman"/>
                <w:sz w:val="24"/>
                <w:szCs w:val="24"/>
                <w:lang w:val="en-US"/>
              </w:rPr>
              <w:t>void</w:t>
            </w:r>
          </w:p>
        </w:tc>
        <w:tc>
          <w:tcPr>
            <w:tcW w:w="1239" w:type="dxa"/>
          </w:tcPr>
          <w:p w14:paraId="5CE395B1" w14:textId="5D4410E6" w:rsidR="00DB6D2F" w:rsidRPr="00D377E7" w:rsidRDefault="00DB6D2F" w:rsidP="00AE7E99">
            <w:pPr>
              <w:rPr>
                <w:rFonts w:cs="Times New Roman"/>
                <w:sz w:val="24"/>
                <w:szCs w:val="24"/>
                <w:lang w:val="en-US"/>
              </w:rPr>
            </w:pPr>
            <w:proofErr w:type="spellStart"/>
            <w:r w:rsidRPr="00D377E7">
              <w:rPr>
                <w:rFonts w:cs="Times New Roman"/>
                <w:sz w:val="24"/>
                <w:szCs w:val="24"/>
                <w:lang w:val="en-US"/>
              </w:rPr>
              <w:t>Phân</w:t>
            </w:r>
            <w:proofErr w:type="spellEnd"/>
            <w:r w:rsidRPr="00D377E7">
              <w:rPr>
                <w:rFonts w:cs="Times New Roman"/>
                <w:sz w:val="24"/>
                <w:szCs w:val="24"/>
                <w:lang w:val="en-US"/>
              </w:rPr>
              <w:t xml:space="preserve"> chia </w:t>
            </w:r>
            <w:proofErr w:type="spellStart"/>
            <w:r w:rsidRPr="00D377E7">
              <w:rPr>
                <w:rFonts w:cs="Times New Roman"/>
                <w:sz w:val="24"/>
                <w:szCs w:val="24"/>
                <w:lang w:val="en-US"/>
              </w:rPr>
              <w:t>thời</w:t>
            </w:r>
            <w:proofErr w:type="spellEnd"/>
            <w:r w:rsidRPr="00D377E7">
              <w:rPr>
                <w:rFonts w:cs="Times New Roman"/>
                <w:sz w:val="24"/>
                <w:szCs w:val="24"/>
                <w:lang w:val="en-US"/>
              </w:rPr>
              <w:t xml:space="preserve"> </w:t>
            </w:r>
            <w:proofErr w:type="spellStart"/>
            <w:r w:rsidRPr="00D377E7">
              <w:rPr>
                <w:rFonts w:cs="Times New Roman"/>
                <w:sz w:val="24"/>
                <w:szCs w:val="24"/>
                <w:lang w:val="en-US"/>
              </w:rPr>
              <w:t>gian</w:t>
            </w:r>
            <w:proofErr w:type="spellEnd"/>
            <w:r w:rsidRPr="00D377E7">
              <w:rPr>
                <w:rFonts w:cs="Times New Roman"/>
                <w:sz w:val="24"/>
                <w:szCs w:val="24"/>
                <w:lang w:val="en-US"/>
              </w:rPr>
              <w:t xml:space="preserve">, </w:t>
            </w:r>
            <w:proofErr w:type="spellStart"/>
            <w:r w:rsidRPr="00D377E7">
              <w:rPr>
                <w:rFonts w:cs="Times New Roman"/>
                <w:sz w:val="24"/>
                <w:szCs w:val="24"/>
                <w:lang w:val="en-US"/>
              </w:rPr>
              <w:t>phân</w:t>
            </w:r>
            <w:proofErr w:type="spellEnd"/>
            <w:r w:rsidRPr="00D377E7">
              <w:rPr>
                <w:rFonts w:cs="Times New Roman"/>
                <w:sz w:val="24"/>
                <w:szCs w:val="24"/>
                <w:lang w:val="en-US"/>
              </w:rPr>
              <w:t xml:space="preserve"> </w:t>
            </w:r>
            <w:proofErr w:type="spellStart"/>
            <w:r w:rsidRPr="00D377E7">
              <w:rPr>
                <w:rFonts w:cs="Times New Roman"/>
                <w:sz w:val="24"/>
                <w:szCs w:val="24"/>
                <w:lang w:val="en-US"/>
              </w:rPr>
              <w:t>công</w:t>
            </w:r>
            <w:proofErr w:type="spellEnd"/>
            <w:r w:rsidRPr="00D377E7">
              <w:rPr>
                <w:rFonts w:cs="Times New Roman"/>
                <w:sz w:val="24"/>
                <w:szCs w:val="24"/>
                <w:lang w:val="en-US"/>
              </w:rPr>
              <w:t xml:space="preserve"> </w:t>
            </w:r>
            <w:proofErr w:type="spellStart"/>
            <w:r w:rsidRPr="00D377E7">
              <w:rPr>
                <w:rFonts w:cs="Times New Roman"/>
                <w:sz w:val="24"/>
                <w:szCs w:val="24"/>
                <w:lang w:val="en-US"/>
              </w:rPr>
              <w:t>nhân</w:t>
            </w:r>
            <w:proofErr w:type="spellEnd"/>
            <w:r w:rsidRPr="00D377E7">
              <w:rPr>
                <w:rFonts w:cs="Times New Roman"/>
                <w:sz w:val="24"/>
                <w:szCs w:val="24"/>
                <w:lang w:val="en-US"/>
              </w:rPr>
              <w:t xml:space="preserve"> </w:t>
            </w:r>
            <w:proofErr w:type="spellStart"/>
            <w:r w:rsidRPr="00D377E7">
              <w:rPr>
                <w:rFonts w:cs="Times New Roman"/>
                <w:sz w:val="24"/>
                <w:szCs w:val="24"/>
                <w:lang w:val="en-US"/>
              </w:rPr>
              <w:t>sự</w:t>
            </w:r>
            <w:proofErr w:type="spellEnd"/>
          </w:p>
        </w:tc>
      </w:tr>
      <w:tr w:rsidR="002102DA" w:rsidRPr="00D377E7" w14:paraId="5A0A83FC" w14:textId="77777777" w:rsidTr="00D377E7">
        <w:trPr>
          <w:cantSplit/>
        </w:trPr>
        <w:tc>
          <w:tcPr>
            <w:tcW w:w="2406" w:type="dxa"/>
            <w:vMerge w:val="restart"/>
          </w:tcPr>
          <w:p w14:paraId="2DEF1D90" w14:textId="033BD293" w:rsidR="002102DA" w:rsidRPr="00D377E7" w:rsidRDefault="002102DA" w:rsidP="00AE7E99">
            <w:pPr>
              <w:rPr>
                <w:rFonts w:cs="Times New Roman"/>
                <w:sz w:val="24"/>
                <w:szCs w:val="24"/>
                <w:lang w:val="en-US"/>
              </w:rPr>
            </w:pPr>
            <w:proofErr w:type="spellStart"/>
            <w:r w:rsidRPr="00D377E7">
              <w:rPr>
                <w:rFonts w:cs="Times New Roman"/>
                <w:sz w:val="24"/>
                <w:szCs w:val="24"/>
                <w:lang w:val="en-US"/>
              </w:rPr>
              <w:t>thongBao</w:t>
            </w:r>
            <w:proofErr w:type="spellEnd"/>
          </w:p>
        </w:tc>
        <w:tc>
          <w:tcPr>
            <w:tcW w:w="921" w:type="dxa"/>
            <w:vMerge w:val="restart"/>
          </w:tcPr>
          <w:p w14:paraId="494DEC10" w14:textId="71CFC1A8" w:rsidR="002102DA" w:rsidRPr="00D377E7" w:rsidRDefault="002102DA" w:rsidP="00AE7E99">
            <w:pPr>
              <w:rPr>
                <w:rFonts w:cs="Times New Roman"/>
                <w:sz w:val="24"/>
                <w:szCs w:val="24"/>
                <w:lang w:val="en-US"/>
              </w:rPr>
            </w:pPr>
            <w:r w:rsidRPr="00D377E7">
              <w:rPr>
                <w:rFonts w:cs="Times New Roman"/>
                <w:sz w:val="24"/>
                <w:szCs w:val="24"/>
                <w:lang w:val="en-US"/>
              </w:rPr>
              <w:t>public</w:t>
            </w:r>
          </w:p>
        </w:tc>
        <w:tc>
          <w:tcPr>
            <w:tcW w:w="4181" w:type="dxa"/>
            <w:gridSpan w:val="4"/>
          </w:tcPr>
          <w:p w14:paraId="22CF43EE" w14:textId="1A6F0D43" w:rsidR="002102DA" w:rsidRPr="00D377E7" w:rsidRDefault="002102DA" w:rsidP="00AE7E99">
            <w:pPr>
              <w:rPr>
                <w:rFonts w:cs="Times New Roman"/>
                <w:sz w:val="24"/>
                <w:szCs w:val="24"/>
                <w:lang w:val="en-US"/>
              </w:rPr>
            </w:pPr>
            <w:proofErr w:type="spellStart"/>
            <w:r w:rsidRPr="00D377E7">
              <w:rPr>
                <w:rFonts w:cs="Times New Roman"/>
                <w:sz w:val="24"/>
                <w:szCs w:val="24"/>
                <w:lang w:val="en-US"/>
              </w:rPr>
              <w:t>Có</w:t>
            </w:r>
            <w:proofErr w:type="spellEnd"/>
            <w:r w:rsidRPr="00D377E7">
              <w:rPr>
                <w:rFonts w:cs="Times New Roman"/>
                <w:sz w:val="24"/>
                <w:szCs w:val="24"/>
                <w:lang w:val="en-US"/>
              </w:rPr>
              <w:t xml:space="preserve"> 4 </w:t>
            </w:r>
            <w:proofErr w:type="spellStart"/>
            <w:r w:rsidRPr="00D377E7">
              <w:rPr>
                <w:rFonts w:cs="Times New Roman"/>
                <w:sz w:val="24"/>
                <w:szCs w:val="24"/>
                <w:lang w:val="en-US"/>
              </w:rPr>
              <w:t>tham</w:t>
            </w:r>
            <w:proofErr w:type="spellEnd"/>
            <w:r w:rsidRPr="00D377E7">
              <w:rPr>
                <w:rFonts w:cs="Times New Roman"/>
                <w:sz w:val="24"/>
                <w:szCs w:val="24"/>
                <w:lang w:val="en-US"/>
              </w:rPr>
              <w:t xml:space="preserve"> </w:t>
            </w:r>
            <w:proofErr w:type="spellStart"/>
            <w:r w:rsidRPr="00D377E7">
              <w:rPr>
                <w:rFonts w:cs="Times New Roman"/>
                <w:sz w:val="24"/>
                <w:szCs w:val="24"/>
                <w:lang w:val="en-US"/>
              </w:rPr>
              <w:t>số</w:t>
            </w:r>
            <w:proofErr w:type="spellEnd"/>
          </w:p>
        </w:tc>
        <w:tc>
          <w:tcPr>
            <w:tcW w:w="992" w:type="dxa"/>
            <w:vMerge w:val="restart"/>
          </w:tcPr>
          <w:p w14:paraId="046DB9F6" w14:textId="0913AF52" w:rsidR="002102DA" w:rsidRPr="00D377E7" w:rsidRDefault="002102DA" w:rsidP="00AE7E99">
            <w:pPr>
              <w:rPr>
                <w:rFonts w:cs="Times New Roman"/>
                <w:sz w:val="24"/>
                <w:szCs w:val="24"/>
                <w:lang w:val="en-US"/>
              </w:rPr>
            </w:pPr>
            <w:r w:rsidRPr="00D377E7">
              <w:rPr>
                <w:rFonts w:cs="Times New Roman"/>
                <w:sz w:val="24"/>
                <w:szCs w:val="24"/>
                <w:lang w:val="en-US"/>
              </w:rPr>
              <w:t>void</w:t>
            </w:r>
          </w:p>
        </w:tc>
        <w:tc>
          <w:tcPr>
            <w:tcW w:w="1239" w:type="dxa"/>
            <w:vMerge w:val="restart"/>
          </w:tcPr>
          <w:p w14:paraId="0083C433" w14:textId="749DE23E" w:rsidR="002102DA" w:rsidRPr="00D377E7" w:rsidRDefault="002102DA" w:rsidP="00AE7E99">
            <w:pPr>
              <w:rPr>
                <w:rFonts w:cs="Times New Roman"/>
                <w:sz w:val="24"/>
                <w:szCs w:val="24"/>
                <w:lang w:val="en-US"/>
              </w:rPr>
            </w:pPr>
            <w:proofErr w:type="spellStart"/>
            <w:r w:rsidRPr="00D377E7">
              <w:rPr>
                <w:rFonts w:cs="Times New Roman"/>
                <w:sz w:val="24"/>
                <w:szCs w:val="24"/>
                <w:lang w:val="en-US"/>
              </w:rPr>
              <w:t>Thông</w:t>
            </w:r>
            <w:proofErr w:type="spellEnd"/>
            <w:r w:rsidRPr="00D377E7">
              <w:rPr>
                <w:rFonts w:cs="Times New Roman"/>
                <w:sz w:val="24"/>
                <w:szCs w:val="24"/>
                <w:lang w:val="en-US"/>
              </w:rPr>
              <w:t xml:space="preserve"> </w:t>
            </w:r>
            <w:proofErr w:type="spellStart"/>
            <w:r w:rsidRPr="00D377E7">
              <w:rPr>
                <w:rFonts w:cs="Times New Roman"/>
                <w:sz w:val="24"/>
                <w:szCs w:val="24"/>
                <w:lang w:val="en-US"/>
              </w:rPr>
              <w:t>báo</w:t>
            </w:r>
            <w:proofErr w:type="spellEnd"/>
            <w:r w:rsidRPr="00D377E7">
              <w:rPr>
                <w:rFonts w:cs="Times New Roman"/>
                <w:sz w:val="24"/>
                <w:szCs w:val="24"/>
                <w:lang w:val="en-US"/>
              </w:rPr>
              <w:t xml:space="preserve"> </w:t>
            </w:r>
            <w:proofErr w:type="spellStart"/>
            <w:r w:rsidRPr="00D377E7">
              <w:rPr>
                <w:rFonts w:cs="Times New Roman"/>
                <w:sz w:val="24"/>
                <w:szCs w:val="24"/>
                <w:lang w:val="en-US"/>
              </w:rPr>
              <w:t>thông</w:t>
            </w:r>
            <w:proofErr w:type="spellEnd"/>
            <w:r w:rsidRPr="00D377E7">
              <w:rPr>
                <w:rFonts w:cs="Times New Roman"/>
                <w:sz w:val="24"/>
                <w:szCs w:val="24"/>
                <w:lang w:val="en-US"/>
              </w:rPr>
              <w:t xml:space="preserve"> tin </w:t>
            </w:r>
            <w:proofErr w:type="spellStart"/>
            <w:r w:rsidRPr="00D377E7">
              <w:rPr>
                <w:rFonts w:cs="Times New Roman"/>
                <w:sz w:val="24"/>
                <w:szCs w:val="24"/>
                <w:lang w:val="en-US"/>
              </w:rPr>
              <w:t>lên</w:t>
            </w:r>
            <w:proofErr w:type="spellEnd"/>
            <w:r w:rsidRPr="00D377E7">
              <w:rPr>
                <w:rFonts w:cs="Times New Roman"/>
                <w:sz w:val="24"/>
                <w:szCs w:val="24"/>
                <w:lang w:val="en-US"/>
              </w:rPr>
              <w:t xml:space="preserve"> </w:t>
            </w:r>
            <w:proofErr w:type="spellStart"/>
            <w:r w:rsidRPr="00D377E7">
              <w:rPr>
                <w:rFonts w:cs="Times New Roman"/>
                <w:sz w:val="24"/>
                <w:szCs w:val="24"/>
                <w:lang w:val="en-US"/>
              </w:rPr>
              <w:t>hệ</w:t>
            </w:r>
            <w:proofErr w:type="spellEnd"/>
            <w:r w:rsidRPr="00D377E7">
              <w:rPr>
                <w:rFonts w:cs="Times New Roman"/>
                <w:sz w:val="24"/>
                <w:szCs w:val="24"/>
                <w:lang w:val="en-US"/>
              </w:rPr>
              <w:t xml:space="preserve"> </w:t>
            </w:r>
            <w:proofErr w:type="spellStart"/>
            <w:r w:rsidRPr="00D377E7">
              <w:rPr>
                <w:rFonts w:cs="Times New Roman"/>
                <w:sz w:val="24"/>
                <w:szCs w:val="24"/>
                <w:lang w:val="en-US"/>
              </w:rPr>
              <w:t>thống</w:t>
            </w:r>
            <w:proofErr w:type="spellEnd"/>
          </w:p>
        </w:tc>
      </w:tr>
      <w:tr w:rsidR="002102DA" w:rsidRPr="00D377E7" w14:paraId="686B9009" w14:textId="77777777" w:rsidTr="00D377E7">
        <w:trPr>
          <w:cantSplit/>
        </w:trPr>
        <w:tc>
          <w:tcPr>
            <w:tcW w:w="2406" w:type="dxa"/>
            <w:vMerge/>
          </w:tcPr>
          <w:p w14:paraId="10F1BA45" w14:textId="77777777" w:rsidR="002102DA" w:rsidRPr="00D377E7" w:rsidRDefault="002102DA" w:rsidP="00AE7E99">
            <w:pPr>
              <w:rPr>
                <w:rFonts w:cs="Times New Roman"/>
                <w:sz w:val="24"/>
                <w:szCs w:val="24"/>
                <w:lang w:val="en-US"/>
              </w:rPr>
            </w:pPr>
          </w:p>
        </w:tc>
        <w:tc>
          <w:tcPr>
            <w:tcW w:w="921" w:type="dxa"/>
            <w:vMerge/>
          </w:tcPr>
          <w:p w14:paraId="24839C65" w14:textId="77777777" w:rsidR="002102DA" w:rsidRPr="00D377E7" w:rsidRDefault="002102DA" w:rsidP="00AE7E99">
            <w:pPr>
              <w:rPr>
                <w:rFonts w:cs="Times New Roman"/>
                <w:sz w:val="24"/>
                <w:szCs w:val="24"/>
                <w:lang w:val="en-US"/>
              </w:rPr>
            </w:pPr>
          </w:p>
        </w:tc>
        <w:tc>
          <w:tcPr>
            <w:tcW w:w="1771" w:type="dxa"/>
          </w:tcPr>
          <w:p w14:paraId="6813926D" w14:textId="4569AB16" w:rsidR="002102DA" w:rsidRPr="00D377E7" w:rsidRDefault="002102DA" w:rsidP="00AE7E99">
            <w:pPr>
              <w:rPr>
                <w:rFonts w:cs="Times New Roman"/>
                <w:sz w:val="24"/>
                <w:szCs w:val="24"/>
                <w:lang w:val="en-US"/>
              </w:rPr>
            </w:pPr>
            <w:proofErr w:type="spellStart"/>
            <w:r w:rsidRPr="00D377E7">
              <w:rPr>
                <w:rFonts w:cs="Times New Roman"/>
                <w:sz w:val="24"/>
                <w:szCs w:val="24"/>
                <w:lang w:val="en-US"/>
              </w:rPr>
              <w:t>maTBao</w:t>
            </w:r>
            <w:proofErr w:type="spellEnd"/>
          </w:p>
        </w:tc>
        <w:tc>
          <w:tcPr>
            <w:tcW w:w="964" w:type="dxa"/>
          </w:tcPr>
          <w:p w14:paraId="51E5413A" w14:textId="41342743" w:rsidR="002102DA" w:rsidRPr="00D377E7" w:rsidRDefault="002102DA" w:rsidP="00AE7E99">
            <w:pPr>
              <w:rPr>
                <w:rFonts w:cs="Times New Roman"/>
                <w:sz w:val="24"/>
                <w:szCs w:val="24"/>
                <w:lang w:val="en-US"/>
              </w:rPr>
            </w:pPr>
            <w:r w:rsidRPr="00D377E7">
              <w:rPr>
                <w:rFonts w:cs="Times New Roman"/>
                <w:sz w:val="24"/>
                <w:szCs w:val="24"/>
                <w:lang w:val="en-US"/>
              </w:rPr>
              <w:t>String</w:t>
            </w:r>
          </w:p>
        </w:tc>
        <w:tc>
          <w:tcPr>
            <w:tcW w:w="829" w:type="dxa"/>
          </w:tcPr>
          <w:p w14:paraId="630441E8" w14:textId="0FEB253B" w:rsidR="002102DA" w:rsidRPr="00D377E7" w:rsidRDefault="002102DA" w:rsidP="00AE7E99">
            <w:pPr>
              <w:rPr>
                <w:rFonts w:cs="Times New Roman"/>
                <w:sz w:val="24"/>
                <w:szCs w:val="24"/>
                <w:lang w:val="en-US"/>
              </w:rPr>
            </w:pPr>
            <w:r w:rsidRPr="00D377E7">
              <w:rPr>
                <w:rFonts w:cs="Times New Roman"/>
                <w:sz w:val="24"/>
                <w:szCs w:val="24"/>
                <w:lang w:val="en-US"/>
              </w:rPr>
              <w:t>Null</w:t>
            </w:r>
          </w:p>
        </w:tc>
        <w:tc>
          <w:tcPr>
            <w:tcW w:w="617" w:type="dxa"/>
          </w:tcPr>
          <w:p w14:paraId="35615A71" w14:textId="7135124C" w:rsidR="002102DA" w:rsidRPr="00D377E7" w:rsidRDefault="002102DA" w:rsidP="00AE7E99">
            <w:pPr>
              <w:rPr>
                <w:rFonts w:cs="Times New Roman"/>
                <w:sz w:val="24"/>
                <w:szCs w:val="24"/>
                <w:lang w:val="en-US"/>
              </w:rPr>
            </w:pPr>
            <w:r w:rsidRPr="00D377E7">
              <w:rPr>
                <w:rFonts w:cs="Times New Roman"/>
                <w:sz w:val="24"/>
                <w:szCs w:val="24"/>
                <w:lang w:val="en-US"/>
              </w:rPr>
              <w:t>10</w:t>
            </w:r>
          </w:p>
        </w:tc>
        <w:tc>
          <w:tcPr>
            <w:tcW w:w="992" w:type="dxa"/>
            <w:vMerge/>
          </w:tcPr>
          <w:p w14:paraId="72D76FDF" w14:textId="77777777" w:rsidR="002102DA" w:rsidRPr="00D377E7" w:rsidRDefault="002102DA" w:rsidP="00AE7E99">
            <w:pPr>
              <w:rPr>
                <w:rFonts w:cs="Times New Roman"/>
                <w:sz w:val="24"/>
                <w:szCs w:val="24"/>
                <w:lang w:val="en-US"/>
              </w:rPr>
            </w:pPr>
          </w:p>
        </w:tc>
        <w:tc>
          <w:tcPr>
            <w:tcW w:w="1239" w:type="dxa"/>
            <w:vMerge/>
          </w:tcPr>
          <w:p w14:paraId="4DEBC183" w14:textId="77777777" w:rsidR="002102DA" w:rsidRPr="00D377E7" w:rsidRDefault="002102DA" w:rsidP="00AE7E99">
            <w:pPr>
              <w:rPr>
                <w:rFonts w:cs="Times New Roman"/>
                <w:sz w:val="24"/>
                <w:szCs w:val="24"/>
                <w:lang w:val="en-US"/>
              </w:rPr>
            </w:pPr>
          </w:p>
        </w:tc>
      </w:tr>
      <w:tr w:rsidR="002102DA" w:rsidRPr="00D377E7" w14:paraId="48E2DD48" w14:textId="77777777" w:rsidTr="00D377E7">
        <w:trPr>
          <w:cantSplit/>
        </w:trPr>
        <w:tc>
          <w:tcPr>
            <w:tcW w:w="2406" w:type="dxa"/>
            <w:vMerge/>
          </w:tcPr>
          <w:p w14:paraId="47DCF2DD" w14:textId="77777777" w:rsidR="002102DA" w:rsidRPr="00D377E7" w:rsidRDefault="002102DA" w:rsidP="00AE7E99">
            <w:pPr>
              <w:rPr>
                <w:rFonts w:cs="Times New Roman"/>
                <w:sz w:val="24"/>
                <w:szCs w:val="24"/>
                <w:lang w:val="en-US"/>
              </w:rPr>
            </w:pPr>
          </w:p>
        </w:tc>
        <w:tc>
          <w:tcPr>
            <w:tcW w:w="921" w:type="dxa"/>
            <w:vMerge/>
          </w:tcPr>
          <w:p w14:paraId="025DE9D9" w14:textId="77777777" w:rsidR="002102DA" w:rsidRPr="00D377E7" w:rsidRDefault="002102DA" w:rsidP="00AE7E99">
            <w:pPr>
              <w:rPr>
                <w:rFonts w:cs="Times New Roman"/>
                <w:sz w:val="24"/>
                <w:szCs w:val="24"/>
                <w:lang w:val="en-US"/>
              </w:rPr>
            </w:pPr>
          </w:p>
        </w:tc>
        <w:tc>
          <w:tcPr>
            <w:tcW w:w="1771" w:type="dxa"/>
          </w:tcPr>
          <w:p w14:paraId="67E0C9F9" w14:textId="4992E5A3" w:rsidR="002102DA" w:rsidRPr="00D377E7" w:rsidRDefault="002102DA" w:rsidP="00AE7E99">
            <w:pPr>
              <w:rPr>
                <w:rFonts w:cs="Times New Roman"/>
                <w:sz w:val="24"/>
                <w:szCs w:val="24"/>
                <w:lang w:val="en-US"/>
              </w:rPr>
            </w:pPr>
            <w:proofErr w:type="spellStart"/>
            <w:r w:rsidRPr="00D377E7">
              <w:rPr>
                <w:rFonts w:cs="Times New Roman"/>
                <w:sz w:val="24"/>
                <w:szCs w:val="24"/>
                <w:lang w:val="en-US"/>
              </w:rPr>
              <w:t>noiDungTBao</w:t>
            </w:r>
            <w:proofErr w:type="spellEnd"/>
          </w:p>
        </w:tc>
        <w:tc>
          <w:tcPr>
            <w:tcW w:w="964" w:type="dxa"/>
          </w:tcPr>
          <w:p w14:paraId="35B152BE" w14:textId="54BBBAB6" w:rsidR="002102DA" w:rsidRPr="00D377E7" w:rsidRDefault="002102DA" w:rsidP="00AE7E99">
            <w:pPr>
              <w:rPr>
                <w:rFonts w:cs="Times New Roman"/>
                <w:sz w:val="24"/>
                <w:szCs w:val="24"/>
                <w:lang w:val="en-US"/>
              </w:rPr>
            </w:pPr>
            <w:r w:rsidRPr="00D377E7">
              <w:rPr>
                <w:rFonts w:cs="Times New Roman"/>
                <w:sz w:val="24"/>
                <w:szCs w:val="24"/>
                <w:lang w:val="en-US"/>
              </w:rPr>
              <w:t>String</w:t>
            </w:r>
          </w:p>
        </w:tc>
        <w:tc>
          <w:tcPr>
            <w:tcW w:w="829" w:type="dxa"/>
          </w:tcPr>
          <w:p w14:paraId="6EC0021C" w14:textId="7BE43E54" w:rsidR="002102DA" w:rsidRPr="00D377E7" w:rsidRDefault="002102DA" w:rsidP="00AE7E99">
            <w:pPr>
              <w:rPr>
                <w:rFonts w:cs="Times New Roman"/>
                <w:sz w:val="24"/>
                <w:szCs w:val="24"/>
                <w:lang w:val="en-US"/>
              </w:rPr>
            </w:pPr>
            <w:r w:rsidRPr="00D377E7">
              <w:rPr>
                <w:rFonts w:cs="Times New Roman"/>
                <w:sz w:val="24"/>
                <w:szCs w:val="24"/>
                <w:lang w:val="en-US"/>
              </w:rPr>
              <w:t>Null</w:t>
            </w:r>
          </w:p>
        </w:tc>
        <w:tc>
          <w:tcPr>
            <w:tcW w:w="617" w:type="dxa"/>
          </w:tcPr>
          <w:p w14:paraId="571DEA20" w14:textId="3E55EC26" w:rsidR="002102DA" w:rsidRPr="00D377E7" w:rsidRDefault="002102DA" w:rsidP="00AE7E99">
            <w:pPr>
              <w:rPr>
                <w:rFonts w:cs="Times New Roman"/>
                <w:sz w:val="24"/>
                <w:szCs w:val="24"/>
                <w:lang w:val="en-US"/>
              </w:rPr>
            </w:pPr>
            <w:r w:rsidRPr="00D377E7">
              <w:rPr>
                <w:rFonts w:cs="Times New Roman"/>
                <w:sz w:val="24"/>
                <w:szCs w:val="24"/>
                <w:lang w:val="en-US"/>
              </w:rPr>
              <w:t>50</w:t>
            </w:r>
          </w:p>
        </w:tc>
        <w:tc>
          <w:tcPr>
            <w:tcW w:w="992" w:type="dxa"/>
            <w:vMerge/>
          </w:tcPr>
          <w:p w14:paraId="31ABB481" w14:textId="77777777" w:rsidR="002102DA" w:rsidRPr="00D377E7" w:rsidRDefault="002102DA" w:rsidP="00AE7E99">
            <w:pPr>
              <w:rPr>
                <w:rFonts w:cs="Times New Roman"/>
                <w:sz w:val="24"/>
                <w:szCs w:val="24"/>
                <w:lang w:val="en-US"/>
              </w:rPr>
            </w:pPr>
          </w:p>
        </w:tc>
        <w:tc>
          <w:tcPr>
            <w:tcW w:w="1239" w:type="dxa"/>
            <w:vMerge/>
          </w:tcPr>
          <w:p w14:paraId="23387B67" w14:textId="77777777" w:rsidR="002102DA" w:rsidRPr="00D377E7" w:rsidRDefault="002102DA" w:rsidP="00AE7E99">
            <w:pPr>
              <w:rPr>
                <w:rFonts w:cs="Times New Roman"/>
                <w:sz w:val="24"/>
                <w:szCs w:val="24"/>
                <w:lang w:val="en-US"/>
              </w:rPr>
            </w:pPr>
          </w:p>
        </w:tc>
      </w:tr>
      <w:tr w:rsidR="002102DA" w:rsidRPr="00D377E7" w14:paraId="47CC19BE" w14:textId="77777777" w:rsidTr="00D377E7">
        <w:trPr>
          <w:cantSplit/>
        </w:trPr>
        <w:tc>
          <w:tcPr>
            <w:tcW w:w="2406" w:type="dxa"/>
            <w:vMerge/>
          </w:tcPr>
          <w:p w14:paraId="7AEA4DC1" w14:textId="77777777" w:rsidR="002102DA" w:rsidRPr="00D377E7" w:rsidRDefault="002102DA" w:rsidP="00AE7E99">
            <w:pPr>
              <w:rPr>
                <w:rFonts w:cs="Times New Roman"/>
                <w:sz w:val="24"/>
                <w:szCs w:val="24"/>
                <w:lang w:val="en-US"/>
              </w:rPr>
            </w:pPr>
          </w:p>
        </w:tc>
        <w:tc>
          <w:tcPr>
            <w:tcW w:w="921" w:type="dxa"/>
            <w:vMerge/>
          </w:tcPr>
          <w:p w14:paraId="09B5DFED" w14:textId="77777777" w:rsidR="002102DA" w:rsidRPr="00D377E7" w:rsidRDefault="002102DA" w:rsidP="00AE7E99">
            <w:pPr>
              <w:rPr>
                <w:rFonts w:cs="Times New Roman"/>
                <w:sz w:val="24"/>
                <w:szCs w:val="24"/>
                <w:lang w:val="en-US"/>
              </w:rPr>
            </w:pPr>
          </w:p>
        </w:tc>
        <w:tc>
          <w:tcPr>
            <w:tcW w:w="1771" w:type="dxa"/>
          </w:tcPr>
          <w:p w14:paraId="215C2F7C" w14:textId="4549EA9B" w:rsidR="002102DA" w:rsidRPr="00D377E7" w:rsidRDefault="002102DA" w:rsidP="00AE7E99">
            <w:pPr>
              <w:rPr>
                <w:rFonts w:cs="Times New Roman"/>
                <w:sz w:val="24"/>
                <w:szCs w:val="24"/>
                <w:lang w:val="en-US"/>
              </w:rPr>
            </w:pPr>
            <w:proofErr w:type="spellStart"/>
            <w:r w:rsidRPr="00D377E7">
              <w:rPr>
                <w:rFonts w:cs="Times New Roman"/>
                <w:sz w:val="24"/>
                <w:szCs w:val="24"/>
                <w:lang w:val="en-US"/>
              </w:rPr>
              <w:t>tieuDeTBao</w:t>
            </w:r>
            <w:proofErr w:type="spellEnd"/>
          </w:p>
        </w:tc>
        <w:tc>
          <w:tcPr>
            <w:tcW w:w="964" w:type="dxa"/>
          </w:tcPr>
          <w:p w14:paraId="68967E36" w14:textId="7EE76FBE" w:rsidR="002102DA" w:rsidRPr="00D377E7" w:rsidRDefault="002102DA" w:rsidP="00AE7E99">
            <w:pPr>
              <w:rPr>
                <w:rFonts w:cs="Times New Roman"/>
                <w:sz w:val="24"/>
                <w:szCs w:val="24"/>
                <w:lang w:val="en-US"/>
              </w:rPr>
            </w:pPr>
            <w:r w:rsidRPr="00D377E7">
              <w:rPr>
                <w:rFonts w:cs="Times New Roman"/>
                <w:sz w:val="24"/>
                <w:szCs w:val="24"/>
                <w:lang w:val="en-US"/>
              </w:rPr>
              <w:t>String</w:t>
            </w:r>
          </w:p>
        </w:tc>
        <w:tc>
          <w:tcPr>
            <w:tcW w:w="829" w:type="dxa"/>
          </w:tcPr>
          <w:p w14:paraId="7074D979" w14:textId="09AC84F7" w:rsidR="002102DA" w:rsidRPr="00D377E7" w:rsidRDefault="002102DA" w:rsidP="00AE7E99">
            <w:pPr>
              <w:rPr>
                <w:rFonts w:cs="Times New Roman"/>
                <w:sz w:val="24"/>
                <w:szCs w:val="24"/>
                <w:lang w:val="en-US"/>
              </w:rPr>
            </w:pPr>
            <w:r w:rsidRPr="00D377E7">
              <w:rPr>
                <w:rFonts w:cs="Times New Roman"/>
                <w:sz w:val="24"/>
                <w:szCs w:val="24"/>
                <w:lang w:val="en-US"/>
              </w:rPr>
              <w:t>Null</w:t>
            </w:r>
          </w:p>
        </w:tc>
        <w:tc>
          <w:tcPr>
            <w:tcW w:w="617" w:type="dxa"/>
          </w:tcPr>
          <w:p w14:paraId="4DC7DA76" w14:textId="6B0E56EB" w:rsidR="002102DA" w:rsidRPr="00D377E7" w:rsidRDefault="002102DA" w:rsidP="00AE7E99">
            <w:pPr>
              <w:rPr>
                <w:rFonts w:cs="Times New Roman"/>
                <w:sz w:val="24"/>
                <w:szCs w:val="24"/>
                <w:lang w:val="en-US"/>
              </w:rPr>
            </w:pPr>
            <w:r w:rsidRPr="00D377E7">
              <w:rPr>
                <w:rFonts w:cs="Times New Roman"/>
                <w:sz w:val="24"/>
                <w:szCs w:val="24"/>
                <w:lang w:val="en-US"/>
              </w:rPr>
              <w:t>50</w:t>
            </w:r>
          </w:p>
        </w:tc>
        <w:tc>
          <w:tcPr>
            <w:tcW w:w="992" w:type="dxa"/>
            <w:vMerge/>
          </w:tcPr>
          <w:p w14:paraId="0714C31A" w14:textId="77777777" w:rsidR="002102DA" w:rsidRPr="00D377E7" w:rsidRDefault="002102DA" w:rsidP="00AE7E99">
            <w:pPr>
              <w:rPr>
                <w:rFonts w:cs="Times New Roman"/>
                <w:sz w:val="24"/>
                <w:szCs w:val="24"/>
                <w:lang w:val="en-US"/>
              </w:rPr>
            </w:pPr>
          </w:p>
        </w:tc>
        <w:tc>
          <w:tcPr>
            <w:tcW w:w="1239" w:type="dxa"/>
            <w:vMerge/>
          </w:tcPr>
          <w:p w14:paraId="428D74F1" w14:textId="77777777" w:rsidR="002102DA" w:rsidRPr="00D377E7" w:rsidRDefault="002102DA" w:rsidP="00AE7E99">
            <w:pPr>
              <w:rPr>
                <w:rFonts w:cs="Times New Roman"/>
                <w:sz w:val="24"/>
                <w:szCs w:val="24"/>
                <w:lang w:val="en-US"/>
              </w:rPr>
            </w:pPr>
          </w:p>
        </w:tc>
      </w:tr>
      <w:tr w:rsidR="002102DA" w:rsidRPr="00D377E7" w14:paraId="747A4EFA" w14:textId="77777777" w:rsidTr="006F71DC">
        <w:trPr>
          <w:cantSplit/>
          <w:trHeight w:val="50"/>
        </w:trPr>
        <w:tc>
          <w:tcPr>
            <w:tcW w:w="2406" w:type="dxa"/>
            <w:vMerge/>
          </w:tcPr>
          <w:p w14:paraId="24ADD4AC" w14:textId="77777777" w:rsidR="002102DA" w:rsidRPr="00D377E7" w:rsidRDefault="002102DA" w:rsidP="00AE7E99">
            <w:pPr>
              <w:rPr>
                <w:rFonts w:cs="Times New Roman"/>
                <w:sz w:val="24"/>
                <w:szCs w:val="24"/>
                <w:lang w:val="en-US"/>
              </w:rPr>
            </w:pPr>
          </w:p>
        </w:tc>
        <w:tc>
          <w:tcPr>
            <w:tcW w:w="921" w:type="dxa"/>
            <w:vMerge/>
          </w:tcPr>
          <w:p w14:paraId="3BC47FAF" w14:textId="77777777" w:rsidR="002102DA" w:rsidRPr="00D377E7" w:rsidRDefault="002102DA" w:rsidP="00AE7E99">
            <w:pPr>
              <w:rPr>
                <w:rFonts w:cs="Times New Roman"/>
                <w:sz w:val="24"/>
                <w:szCs w:val="24"/>
                <w:lang w:val="en-US"/>
              </w:rPr>
            </w:pPr>
          </w:p>
        </w:tc>
        <w:tc>
          <w:tcPr>
            <w:tcW w:w="1771" w:type="dxa"/>
          </w:tcPr>
          <w:p w14:paraId="7C634090" w14:textId="50381F62" w:rsidR="002102DA" w:rsidRPr="00D377E7" w:rsidRDefault="002102DA" w:rsidP="00AE7E99">
            <w:pPr>
              <w:rPr>
                <w:rFonts w:cs="Times New Roman"/>
                <w:sz w:val="24"/>
                <w:szCs w:val="24"/>
                <w:lang w:val="en-US"/>
              </w:rPr>
            </w:pPr>
            <w:proofErr w:type="spellStart"/>
            <w:r w:rsidRPr="00D377E7">
              <w:rPr>
                <w:rFonts w:cs="Times New Roman"/>
                <w:sz w:val="24"/>
                <w:szCs w:val="24"/>
                <w:lang w:val="en-US"/>
              </w:rPr>
              <w:t>thoiGianTBao</w:t>
            </w:r>
            <w:proofErr w:type="spellEnd"/>
          </w:p>
        </w:tc>
        <w:tc>
          <w:tcPr>
            <w:tcW w:w="964" w:type="dxa"/>
          </w:tcPr>
          <w:p w14:paraId="06B0D0B3" w14:textId="6BE60A04" w:rsidR="002102DA" w:rsidRPr="00D377E7" w:rsidRDefault="002102DA" w:rsidP="00AE7E99">
            <w:pPr>
              <w:rPr>
                <w:rFonts w:cs="Times New Roman"/>
                <w:sz w:val="24"/>
                <w:szCs w:val="24"/>
                <w:lang w:val="en-US"/>
              </w:rPr>
            </w:pPr>
            <w:r w:rsidRPr="00D377E7">
              <w:rPr>
                <w:rFonts w:cs="Times New Roman"/>
                <w:sz w:val="24"/>
                <w:szCs w:val="24"/>
                <w:lang w:val="en-US"/>
              </w:rPr>
              <w:t>Date</w:t>
            </w:r>
          </w:p>
        </w:tc>
        <w:tc>
          <w:tcPr>
            <w:tcW w:w="829" w:type="dxa"/>
          </w:tcPr>
          <w:p w14:paraId="48430438" w14:textId="02B7E498" w:rsidR="002102DA" w:rsidRPr="00D377E7" w:rsidRDefault="002102DA" w:rsidP="00AE7E99">
            <w:pPr>
              <w:rPr>
                <w:rFonts w:cs="Times New Roman"/>
                <w:sz w:val="24"/>
                <w:szCs w:val="24"/>
                <w:lang w:val="en-US"/>
              </w:rPr>
            </w:pPr>
            <w:r w:rsidRPr="00D377E7">
              <w:rPr>
                <w:rFonts w:cs="Times New Roman"/>
                <w:sz w:val="24"/>
                <w:szCs w:val="24"/>
                <w:lang w:val="en-US"/>
              </w:rPr>
              <w:t>Null</w:t>
            </w:r>
          </w:p>
        </w:tc>
        <w:tc>
          <w:tcPr>
            <w:tcW w:w="617" w:type="dxa"/>
          </w:tcPr>
          <w:p w14:paraId="4E05C417" w14:textId="7A0BAE9A" w:rsidR="002102DA" w:rsidRPr="00D377E7" w:rsidRDefault="002102DA" w:rsidP="00AE7E99">
            <w:pPr>
              <w:rPr>
                <w:rFonts w:cs="Times New Roman"/>
                <w:sz w:val="24"/>
                <w:szCs w:val="24"/>
                <w:lang w:val="en-US"/>
              </w:rPr>
            </w:pPr>
            <w:r w:rsidRPr="00D377E7">
              <w:rPr>
                <w:rFonts w:cs="Times New Roman"/>
                <w:sz w:val="24"/>
                <w:szCs w:val="24"/>
                <w:lang w:val="en-US"/>
              </w:rPr>
              <w:t>10</w:t>
            </w:r>
          </w:p>
        </w:tc>
        <w:tc>
          <w:tcPr>
            <w:tcW w:w="992" w:type="dxa"/>
            <w:vMerge/>
          </w:tcPr>
          <w:p w14:paraId="4E4087D6" w14:textId="77777777" w:rsidR="002102DA" w:rsidRPr="00D377E7" w:rsidRDefault="002102DA" w:rsidP="00AE7E99">
            <w:pPr>
              <w:rPr>
                <w:rFonts w:cs="Times New Roman"/>
                <w:sz w:val="24"/>
                <w:szCs w:val="24"/>
                <w:lang w:val="en-US"/>
              </w:rPr>
            </w:pPr>
          </w:p>
        </w:tc>
        <w:tc>
          <w:tcPr>
            <w:tcW w:w="1239" w:type="dxa"/>
            <w:vMerge/>
          </w:tcPr>
          <w:p w14:paraId="1CA802A6" w14:textId="77777777" w:rsidR="002102DA" w:rsidRPr="00D377E7" w:rsidRDefault="002102DA" w:rsidP="00AE7E99">
            <w:pPr>
              <w:rPr>
                <w:rFonts w:cs="Times New Roman"/>
                <w:sz w:val="24"/>
                <w:szCs w:val="24"/>
                <w:lang w:val="en-US"/>
              </w:rPr>
            </w:pPr>
          </w:p>
        </w:tc>
      </w:tr>
    </w:tbl>
    <w:p w14:paraId="2B156601" w14:textId="77777777" w:rsidR="00A44B78" w:rsidRPr="00D377E7" w:rsidRDefault="00A44B78" w:rsidP="00A44B78">
      <w:pPr>
        <w:rPr>
          <w:rFonts w:cs="Times New Roman"/>
          <w:sz w:val="24"/>
          <w:szCs w:val="24"/>
        </w:rPr>
      </w:pPr>
    </w:p>
    <w:p w14:paraId="53C7357F" w14:textId="1FFFDAEF" w:rsidR="00013F0D" w:rsidRPr="001E57AD" w:rsidRDefault="00E952C3">
      <w:pPr>
        <w:pStyle w:val="Heading3"/>
      </w:pPr>
      <w:bookmarkStart w:id="377" w:name="_3n0ubkhttpdj" w:colFirst="0" w:colLast="0"/>
      <w:bookmarkStart w:id="378" w:name="_Toc119444988"/>
      <w:bookmarkEnd w:id="377"/>
      <w:r w:rsidRPr="001E57AD">
        <w:t>Lớp NhanSu</w:t>
      </w:r>
      <w:bookmarkEnd w:id="378"/>
    </w:p>
    <w:p w14:paraId="0DB54C14" w14:textId="61F3D5B6" w:rsidR="00013F0D" w:rsidRDefault="00DB6D2F">
      <w:pPr>
        <w:pStyle w:val="Heading4"/>
        <w:rPr>
          <w:lang w:val="en-US"/>
        </w:rPr>
      </w:pPr>
      <w:bookmarkStart w:id="379" w:name="_6qux722dj76g" w:colFirst="0" w:colLast="0"/>
      <w:bookmarkEnd w:id="379"/>
      <w:r>
        <w:t>M</w:t>
      </w:r>
      <w:r w:rsidR="00E952C3" w:rsidRPr="001E57AD">
        <w:t>ô tả thuộc tính</w:t>
      </w:r>
      <w:r>
        <w:rPr>
          <w:lang w:val="en-US"/>
        </w:rPr>
        <w:t xml:space="preserve"> </w:t>
      </w:r>
      <w:proofErr w:type="spellStart"/>
      <w:r>
        <w:rPr>
          <w:lang w:val="en-US"/>
        </w:rPr>
        <w:t>lớp</w:t>
      </w:r>
      <w:proofErr w:type="spellEnd"/>
      <w:r>
        <w:rPr>
          <w:lang w:val="en-US"/>
        </w:rPr>
        <w:t xml:space="preserve"> </w:t>
      </w:r>
      <w:proofErr w:type="spellStart"/>
      <w:r>
        <w:rPr>
          <w:lang w:val="en-US"/>
        </w:rPr>
        <w:t>NhanSu</w:t>
      </w:r>
      <w:proofErr w:type="spellEnd"/>
    </w:p>
    <w:tbl>
      <w:tblPr>
        <w:tblStyle w:val="TableGrid"/>
        <w:tblW w:w="0" w:type="auto"/>
        <w:tblLook w:val="04A0" w:firstRow="1" w:lastRow="0" w:firstColumn="1" w:lastColumn="0" w:noHBand="0" w:noVBand="1"/>
      </w:tblPr>
      <w:tblGrid>
        <w:gridCol w:w="1601"/>
        <w:gridCol w:w="1185"/>
        <w:gridCol w:w="1171"/>
        <w:gridCol w:w="1163"/>
        <w:gridCol w:w="1165"/>
        <w:gridCol w:w="683"/>
        <w:gridCol w:w="845"/>
        <w:gridCol w:w="1926"/>
      </w:tblGrid>
      <w:tr w:rsidR="00D75F96" w:rsidRPr="00255288" w14:paraId="6817D201" w14:textId="77777777" w:rsidTr="009A5307">
        <w:tc>
          <w:tcPr>
            <w:tcW w:w="1601" w:type="dxa"/>
          </w:tcPr>
          <w:p w14:paraId="17E104FE" w14:textId="77777777" w:rsidR="00D75F96" w:rsidRPr="00255288" w:rsidRDefault="00D75F96" w:rsidP="009A5307">
            <w:pPr>
              <w:rPr>
                <w:lang w:val="en-US"/>
              </w:rPr>
            </w:pPr>
            <w:proofErr w:type="spellStart"/>
            <w:r>
              <w:rPr>
                <w:lang w:val="en-US"/>
              </w:rPr>
              <w:t>Tên</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p>
        </w:tc>
        <w:tc>
          <w:tcPr>
            <w:tcW w:w="1185" w:type="dxa"/>
          </w:tcPr>
          <w:p w14:paraId="2E893EB8" w14:textId="77777777" w:rsidR="00D75F96" w:rsidRPr="00255288" w:rsidRDefault="00D75F96" w:rsidP="009A5307">
            <w:pPr>
              <w:rPr>
                <w:lang w:val="en-US"/>
              </w:rPr>
            </w:pPr>
            <w:proofErr w:type="spellStart"/>
            <w:r>
              <w:rPr>
                <w:lang w:val="en-US"/>
              </w:rPr>
              <w:t>Kiểu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p>
        </w:tc>
        <w:tc>
          <w:tcPr>
            <w:tcW w:w="1171" w:type="dxa"/>
          </w:tcPr>
          <w:p w14:paraId="6237E665" w14:textId="77777777" w:rsidR="00D75F96" w:rsidRPr="00255288" w:rsidRDefault="00D75F96" w:rsidP="009A5307">
            <w:pPr>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1163" w:type="dxa"/>
          </w:tcPr>
          <w:p w14:paraId="158E8A75" w14:textId="77777777" w:rsidR="00D75F96" w:rsidRPr="00255288" w:rsidRDefault="00D75F96" w:rsidP="009A5307">
            <w:pPr>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mặc</w:t>
            </w:r>
            <w:proofErr w:type="spellEnd"/>
            <w:r>
              <w:rPr>
                <w:lang w:val="en-US"/>
              </w:rPr>
              <w:t xml:space="preserve"> </w:t>
            </w:r>
            <w:proofErr w:type="spellStart"/>
            <w:r>
              <w:rPr>
                <w:lang w:val="en-US"/>
              </w:rPr>
              <w:t>nhiên</w:t>
            </w:r>
            <w:proofErr w:type="spellEnd"/>
          </w:p>
        </w:tc>
        <w:tc>
          <w:tcPr>
            <w:tcW w:w="1165" w:type="dxa"/>
          </w:tcPr>
          <w:p w14:paraId="18627536" w14:textId="77777777" w:rsidR="00D75F96" w:rsidRPr="00255288" w:rsidRDefault="00D75F96" w:rsidP="009A5307">
            <w:pPr>
              <w:rPr>
                <w:lang w:val="en-US"/>
              </w:rPr>
            </w:pPr>
            <w:proofErr w:type="spellStart"/>
            <w:r>
              <w:rPr>
                <w:lang w:val="en-US"/>
              </w:rPr>
              <w:t>Kích</w:t>
            </w:r>
            <w:proofErr w:type="spellEnd"/>
            <w:r>
              <w:rPr>
                <w:lang w:val="en-US"/>
              </w:rPr>
              <w:t xml:space="preserve"> </w:t>
            </w:r>
            <w:proofErr w:type="spellStart"/>
            <w:r>
              <w:rPr>
                <w:lang w:val="en-US"/>
              </w:rPr>
              <w:t>thước</w:t>
            </w:r>
            <w:proofErr w:type="spellEnd"/>
          </w:p>
        </w:tc>
        <w:tc>
          <w:tcPr>
            <w:tcW w:w="683" w:type="dxa"/>
          </w:tcPr>
          <w:p w14:paraId="14374FC4" w14:textId="77777777" w:rsidR="00D75F96" w:rsidRPr="00255288" w:rsidRDefault="00D75F96" w:rsidP="009A5307">
            <w:pPr>
              <w:rPr>
                <w:lang w:val="en-US"/>
              </w:rPr>
            </w:pPr>
            <w:r>
              <w:rPr>
                <w:lang w:val="en-US"/>
              </w:rPr>
              <w:t>Min</w:t>
            </w:r>
          </w:p>
        </w:tc>
        <w:tc>
          <w:tcPr>
            <w:tcW w:w="845" w:type="dxa"/>
          </w:tcPr>
          <w:p w14:paraId="28FBE00E" w14:textId="77777777" w:rsidR="00D75F96" w:rsidRPr="00255288" w:rsidRDefault="00D75F96" w:rsidP="009A5307">
            <w:pPr>
              <w:rPr>
                <w:lang w:val="en-US"/>
              </w:rPr>
            </w:pPr>
            <w:r>
              <w:rPr>
                <w:lang w:val="en-US"/>
              </w:rPr>
              <w:t>Max</w:t>
            </w:r>
          </w:p>
        </w:tc>
        <w:tc>
          <w:tcPr>
            <w:tcW w:w="1926" w:type="dxa"/>
          </w:tcPr>
          <w:p w14:paraId="61CF485C" w14:textId="77777777" w:rsidR="00D75F96" w:rsidRPr="00255288" w:rsidRDefault="00D75F96" w:rsidP="009A5307">
            <w:pPr>
              <w:rPr>
                <w:lang w:val="en-US"/>
              </w:rPr>
            </w:pPr>
            <w:proofErr w:type="spellStart"/>
            <w:r>
              <w:rPr>
                <w:lang w:val="en-US"/>
              </w:rPr>
              <w:t>Diễn</w:t>
            </w:r>
            <w:proofErr w:type="spellEnd"/>
            <w:r>
              <w:rPr>
                <w:lang w:val="en-US"/>
              </w:rPr>
              <w:t xml:space="preserve"> </w:t>
            </w:r>
            <w:proofErr w:type="spellStart"/>
            <w:r>
              <w:rPr>
                <w:lang w:val="en-US"/>
              </w:rPr>
              <w:t>giải</w:t>
            </w:r>
            <w:proofErr w:type="spellEnd"/>
          </w:p>
        </w:tc>
      </w:tr>
      <w:tr w:rsidR="00D75F96" w:rsidRPr="00255288" w14:paraId="28566A2A" w14:textId="77777777" w:rsidTr="009A5307">
        <w:tc>
          <w:tcPr>
            <w:tcW w:w="1601" w:type="dxa"/>
          </w:tcPr>
          <w:p w14:paraId="51EADF34" w14:textId="1623E9DB" w:rsidR="00D75F96" w:rsidRDefault="00D75F96" w:rsidP="009A5307">
            <w:pPr>
              <w:rPr>
                <w:lang w:val="en-US"/>
              </w:rPr>
            </w:pPr>
            <w:proofErr w:type="spellStart"/>
            <w:r>
              <w:rPr>
                <w:lang w:val="en-US"/>
              </w:rPr>
              <w:t>maNhanSu</w:t>
            </w:r>
            <w:proofErr w:type="spellEnd"/>
          </w:p>
        </w:tc>
        <w:tc>
          <w:tcPr>
            <w:tcW w:w="1185" w:type="dxa"/>
          </w:tcPr>
          <w:p w14:paraId="3A81BAB0" w14:textId="7D771408" w:rsidR="00D75F96" w:rsidRDefault="00D75F96" w:rsidP="009A5307">
            <w:pPr>
              <w:rPr>
                <w:lang w:val="en-US"/>
              </w:rPr>
            </w:pPr>
            <w:r>
              <w:rPr>
                <w:lang w:val="en-US"/>
              </w:rPr>
              <w:t>Private</w:t>
            </w:r>
          </w:p>
        </w:tc>
        <w:tc>
          <w:tcPr>
            <w:tcW w:w="1171" w:type="dxa"/>
          </w:tcPr>
          <w:p w14:paraId="1DE3C1E3" w14:textId="184B5B14" w:rsidR="00D75F96" w:rsidRDefault="00D75F96" w:rsidP="009A5307">
            <w:pPr>
              <w:rPr>
                <w:lang w:val="en-US"/>
              </w:rPr>
            </w:pPr>
            <w:r>
              <w:rPr>
                <w:lang w:val="en-US"/>
              </w:rPr>
              <w:t>String</w:t>
            </w:r>
          </w:p>
        </w:tc>
        <w:tc>
          <w:tcPr>
            <w:tcW w:w="1163" w:type="dxa"/>
          </w:tcPr>
          <w:p w14:paraId="4591F409" w14:textId="7392FFA0" w:rsidR="00D75F96" w:rsidRDefault="00D75F96" w:rsidP="009A5307">
            <w:pPr>
              <w:rPr>
                <w:lang w:val="en-US"/>
              </w:rPr>
            </w:pPr>
            <w:r>
              <w:rPr>
                <w:lang w:val="en-US"/>
              </w:rPr>
              <w:t>Null</w:t>
            </w:r>
          </w:p>
        </w:tc>
        <w:tc>
          <w:tcPr>
            <w:tcW w:w="1165" w:type="dxa"/>
          </w:tcPr>
          <w:p w14:paraId="0B4BDD8E" w14:textId="79B3584C" w:rsidR="00D75F96" w:rsidRDefault="00D75F96" w:rsidP="009A5307">
            <w:pPr>
              <w:rPr>
                <w:lang w:val="en-US"/>
              </w:rPr>
            </w:pPr>
            <w:r>
              <w:rPr>
                <w:lang w:val="en-US"/>
              </w:rPr>
              <w:t>10</w:t>
            </w:r>
          </w:p>
        </w:tc>
        <w:tc>
          <w:tcPr>
            <w:tcW w:w="683" w:type="dxa"/>
          </w:tcPr>
          <w:p w14:paraId="787F53B8" w14:textId="77777777" w:rsidR="00D75F96" w:rsidRDefault="00D75F96" w:rsidP="009A5307">
            <w:pPr>
              <w:rPr>
                <w:lang w:val="en-US"/>
              </w:rPr>
            </w:pPr>
          </w:p>
        </w:tc>
        <w:tc>
          <w:tcPr>
            <w:tcW w:w="845" w:type="dxa"/>
          </w:tcPr>
          <w:p w14:paraId="47BBB075" w14:textId="77777777" w:rsidR="00D75F96" w:rsidRDefault="00D75F96" w:rsidP="009A5307">
            <w:pPr>
              <w:rPr>
                <w:lang w:val="en-US"/>
              </w:rPr>
            </w:pPr>
          </w:p>
        </w:tc>
        <w:tc>
          <w:tcPr>
            <w:tcW w:w="1926" w:type="dxa"/>
          </w:tcPr>
          <w:p w14:paraId="066D40AA" w14:textId="62E8502C" w:rsidR="00D75F96" w:rsidRDefault="00D75F96" w:rsidP="009A5307">
            <w:pPr>
              <w:rPr>
                <w:lang w:val="en-US"/>
              </w:rPr>
            </w:pPr>
            <w:proofErr w:type="spellStart"/>
            <w:r>
              <w:rPr>
                <w:lang w:val="en-US"/>
              </w:rPr>
              <w:t>Mã</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p>
        </w:tc>
      </w:tr>
      <w:tr w:rsidR="00D75F96" w:rsidRPr="00255288" w14:paraId="35C1C04F" w14:textId="77777777" w:rsidTr="009A5307">
        <w:tc>
          <w:tcPr>
            <w:tcW w:w="1601" w:type="dxa"/>
          </w:tcPr>
          <w:p w14:paraId="1BFD3FB0" w14:textId="77777777" w:rsidR="00F91D6D" w:rsidRDefault="00D75F96" w:rsidP="009A5307">
            <w:pPr>
              <w:rPr>
                <w:lang w:val="en-US"/>
              </w:rPr>
            </w:pPr>
            <w:proofErr w:type="spellStart"/>
            <w:r>
              <w:rPr>
                <w:lang w:val="en-US"/>
              </w:rPr>
              <w:t>thongTin</w:t>
            </w:r>
            <w:proofErr w:type="spellEnd"/>
          </w:p>
          <w:p w14:paraId="15EA54AB" w14:textId="1E9D84D2" w:rsidR="00D75F96" w:rsidRDefault="00D75F96" w:rsidP="009A5307">
            <w:pPr>
              <w:rPr>
                <w:lang w:val="en-US"/>
              </w:rPr>
            </w:pPr>
            <w:proofErr w:type="spellStart"/>
            <w:r>
              <w:rPr>
                <w:lang w:val="en-US"/>
              </w:rPr>
              <w:t>NhanSư</w:t>
            </w:r>
            <w:proofErr w:type="spellEnd"/>
          </w:p>
        </w:tc>
        <w:tc>
          <w:tcPr>
            <w:tcW w:w="1185" w:type="dxa"/>
          </w:tcPr>
          <w:p w14:paraId="59BED14D" w14:textId="2A625146" w:rsidR="00D75F96" w:rsidRDefault="00F91D6D" w:rsidP="009A5307">
            <w:pPr>
              <w:rPr>
                <w:lang w:val="en-US"/>
              </w:rPr>
            </w:pPr>
            <w:r>
              <w:rPr>
                <w:lang w:val="en-US"/>
              </w:rPr>
              <w:t>Private</w:t>
            </w:r>
          </w:p>
        </w:tc>
        <w:tc>
          <w:tcPr>
            <w:tcW w:w="1171" w:type="dxa"/>
          </w:tcPr>
          <w:p w14:paraId="0870651F" w14:textId="3403DB01" w:rsidR="00D75F96" w:rsidRDefault="00F91D6D" w:rsidP="009A5307">
            <w:pPr>
              <w:rPr>
                <w:lang w:val="en-US"/>
              </w:rPr>
            </w:pPr>
            <w:r>
              <w:rPr>
                <w:lang w:val="en-US"/>
              </w:rPr>
              <w:t>String</w:t>
            </w:r>
          </w:p>
        </w:tc>
        <w:tc>
          <w:tcPr>
            <w:tcW w:w="1163" w:type="dxa"/>
          </w:tcPr>
          <w:p w14:paraId="5AE40A30" w14:textId="2FB7A2D9" w:rsidR="00D75F96" w:rsidRDefault="00F91D6D" w:rsidP="009A5307">
            <w:pPr>
              <w:rPr>
                <w:lang w:val="en-US"/>
              </w:rPr>
            </w:pPr>
            <w:r>
              <w:rPr>
                <w:lang w:val="en-US"/>
              </w:rPr>
              <w:t>Null</w:t>
            </w:r>
          </w:p>
        </w:tc>
        <w:tc>
          <w:tcPr>
            <w:tcW w:w="1165" w:type="dxa"/>
          </w:tcPr>
          <w:p w14:paraId="7967A88E" w14:textId="2B3431E8" w:rsidR="00D75F96" w:rsidRDefault="00F91D6D" w:rsidP="009A5307">
            <w:pPr>
              <w:rPr>
                <w:lang w:val="en-US"/>
              </w:rPr>
            </w:pPr>
            <w:r>
              <w:rPr>
                <w:lang w:val="en-US"/>
              </w:rPr>
              <w:t>200</w:t>
            </w:r>
          </w:p>
        </w:tc>
        <w:tc>
          <w:tcPr>
            <w:tcW w:w="683" w:type="dxa"/>
          </w:tcPr>
          <w:p w14:paraId="18BA369D" w14:textId="77777777" w:rsidR="00D75F96" w:rsidRDefault="00D75F96" w:rsidP="009A5307">
            <w:pPr>
              <w:rPr>
                <w:lang w:val="en-US"/>
              </w:rPr>
            </w:pPr>
          </w:p>
        </w:tc>
        <w:tc>
          <w:tcPr>
            <w:tcW w:w="845" w:type="dxa"/>
          </w:tcPr>
          <w:p w14:paraId="3ACDF595" w14:textId="77777777" w:rsidR="00D75F96" w:rsidRDefault="00D75F96" w:rsidP="009A5307">
            <w:pPr>
              <w:rPr>
                <w:lang w:val="en-US"/>
              </w:rPr>
            </w:pPr>
          </w:p>
        </w:tc>
        <w:tc>
          <w:tcPr>
            <w:tcW w:w="1926" w:type="dxa"/>
          </w:tcPr>
          <w:p w14:paraId="0A533916" w14:textId="10289FEF" w:rsidR="00D75F96" w:rsidRDefault="00F91D6D" w:rsidP="009A5307">
            <w:pPr>
              <w:rPr>
                <w:lang w:val="en-US"/>
              </w:rPr>
            </w:pP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sự</w:t>
            </w:r>
            <w:proofErr w:type="spellEnd"/>
          </w:p>
        </w:tc>
      </w:tr>
    </w:tbl>
    <w:p w14:paraId="625A93E9" w14:textId="77777777" w:rsidR="00D75F96" w:rsidRPr="00D75F96" w:rsidRDefault="00D75F96" w:rsidP="00D75F96">
      <w:pPr>
        <w:rPr>
          <w:lang w:val="en-US"/>
        </w:rPr>
      </w:pPr>
    </w:p>
    <w:p w14:paraId="30FE9A3F" w14:textId="77777777" w:rsidR="006F71DC" w:rsidRDefault="006F71DC">
      <w:pPr>
        <w:spacing w:line="240" w:lineRule="auto"/>
        <w:rPr>
          <w:rFonts w:eastAsia="Times New Roman" w:cs="Times New Roman"/>
          <w:b/>
          <w:i/>
          <w:color w:val="000000"/>
          <w:lang w:val="en-US"/>
        </w:rPr>
      </w:pPr>
      <w:r>
        <w:rPr>
          <w:lang w:val="en-US"/>
        </w:rPr>
        <w:br w:type="page"/>
      </w:r>
    </w:p>
    <w:p w14:paraId="7F3454A8" w14:textId="2341DE6C" w:rsidR="00013F0D" w:rsidRPr="001E57AD" w:rsidRDefault="002102DA">
      <w:pPr>
        <w:pStyle w:val="Heading4"/>
      </w:pPr>
      <w:r>
        <w:rPr>
          <w:lang w:val="en-US"/>
        </w:rPr>
        <w:lastRenderedPageBreak/>
        <w:t>M</w:t>
      </w:r>
      <w:r w:rsidR="00E952C3" w:rsidRPr="001E57AD">
        <w:t>ô tả phương thức</w:t>
      </w:r>
      <w:r>
        <w:rPr>
          <w:lang w:val="en-US"/>
        </w:rPr>
        <w:t xml:space="preserve"> </w:t>
      </w:r>
      <w:proofErr w:type="spellStart"/>
      <w:r>
        <w:rPr>
          <w:lang w:val="en-US"/>
        </w:rPr>
        <w:t>lớp</w:t>
      </w:r>
      <w:proofErr w:type="spellEnd"/>
      <w:r>
        <w:rPr>
          <w:lang w:val="en-US"/>
        </w:rPr>
        <w:t xml:space="preserve"> </w:t>
      </w:r>
      <w:proofErr w:type="spellStart"/>
      <w:r>
        <w:rPr>
          <w:lang w:val="en-US"/>
        </w:rPr>
        <w:t>NhanSu</w:t>
      </w:r>
      <w:proofErr w:type="spellEnd"/>
    </w:p>
    <w:p w14:paraId="2E85F6D8" w14:textId="75EA1CF0" w:rsidR="00D377E7" w:rsidRDefault="00D377E7" w:rsidP="00BE4F8B">
      <w:pPr>
        <w:pStyle w:val="Caption"/>
      </w:pPr>
      <w:bookmarkStart w:id="380" w:name="_Toc119445075"/>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3</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18</w:t>
      </w:r>
      <w:r w:rsidR="005018C1">
        <w:rPr>
          <w:noProof/>
        </w:rPr>
        <w:fldChar w:fldCharType="end"/>
      </w:r>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NhanSu</w:t>
      </w:r>
      <w:bookmarkEnd w:id="380"/>
      <w:proofErr w:type="spellEnd"/>
    </w:p>
    <w:tbl>
      <w:tblPr>
        <w:tblStyle w:val="TableGrid"/>
        <w:tblW w:w="0" w:type="auto"/>
        <w:tblLayout w:type="fixed"/>
        <w:tblLook w:val="04A0" w:firstRow="1" w:lastRow="0" w:firstColumn="1" w:lastColumn="0" w:noHBand="0" w:noVBand="1"/>
      </w:tblPr>
      <w:tblGrid>
        <w:gridCol w:w="2263"/>
        <w:gridCol w:w="851"/>
        <w:gridCol w:w="1843"/>
        <w:gridCol w:w="850"/>
        <w:gridCol w:w="709"/>
        <w:gridCol w:w="992"/>
        <w:gridCol w:w="992"/>
        <w:gridCol w:w="1239"/>
      </w:tblGrid>
      <w:tr w:rsidR="00550631" w:rsidRPr="00002FC4" w14:paraId="115145EC" w14:textId="77777777" w:rsidTr="00550631">
        <w:trPr>
          <w:tblHeader/>
        </w:trPr>
        <w:tc>
          <w:tcPr>
            <w:tcW w:w="2263" w:type="dxa"/>
          </w:tcPr>
          <w:p w14:paraId="5599863A" w14:textId="77777777" w:rsidR="00550631" w:rsidRPr="00D377E7" w:rsidRDefault="00550631" w:rsidP="00550631">
            <w:pPr>
              <w:rPr>
                <w:sz w:val="24"/>
                <w:szCs w:val="24"/>
                <w:lang w:val="en-US"/>
              </w:rPr>
            </w:pPr>
            <w:proofErr w:type="spellStart"/>
            <w:r w:rsidRPr="00D377E7">
              <w:rPr>
                <w:sz w:val="24"/>
                <w:szCs w:val="24"/>
                <w:lang w:val="en-US"/>
              </w:rPr>
              <w:t>Tên</w:t>
            </w:r>
            <w:proofErr w:type="spellEnd"/>
            <w:r w:rsidRPr="00D377E7">
              <w:rPr>
                <w:sz w:val="24"/>
                <w:szCs w:val="24"/>
                <w:lang w:val="en-US"/>
              </w:rPr>
              <w:t xml:space="preserve"> </w:t>
            </w:r>
            <w:proofErr w:type="spellStart"/>
            <w:r w:rsidRPr="00D377E7">
              <w:rPr>
                <w:sz w:val="24"/>
                <w:szCs w:val="24"/>
                <w:lang w:val="en-US"/>
              </w:rPr>
              <w:t>phương</w:t>
            </w:r>
            <w:proofErr w:type="spellEnd"/>
            <w:r w:rsidRPr="00D377E7">
              <w:rPr>
                <w:sz w:val="24"/>
                <w:szCs w:val="24"/>
                <w:lang w:val="en-US"/>
              </w:rPr>
              <w:t xml:space="preserve"> </w:t>
            </w:r>
            <w:proofErr w:type="spellStart"/>
            <w:r w:rsidRPr="00D377E7">
              <w:rPr>
                <w:sz w:val="24"/>
                <w:szCs w:val="24"/>
                <w:lang w:val="en-US"/>
              </w:rPr>
              <w:t>thức</w:t>
            </w:r>
            <w:proofErr w:type="spellEnd"/>
          </w:p>
        </w:tc>
        <w:tc>
          <w:tcPr>
            <w:tcW w:w="851" w:type="dxa"/>
          </w:tcPr>
          <w:p w14:paraId="7DBF5228" w14:textId="77777777" w:rsidR="00550631" w:rsidRPr="00D377E7" w:rsidRDefault="00550631" w:rsidP="00550631">
            <w:pPr>
              <w:rPr>
                <w:sz w:val="24"/>
                <w:szCs w:val="24"/>
                <w:lang w:val="en-US"/>
              </w:rPr>
            </w:pPr>
            <w:proofErr w:type="spellStart"/>
            <w:r w:rsidRPr="00D377E7">
              <w:rPr>
                <w:sz w:val="24"/>
                <w:szCs w:val="24"/>
                <w:lang w:val="en-US"/>
              </w:rPr>
              <w:t>Kiểu</w:t>
            </w:r>
            <w:proofErr w:type="spellEnd"/>
            <w:r w:rsidRPr="00D377E7">
              <w:rPr>
                <w:sz w:val="24"/>
                <w:szCs w:val="24"/>
                <w:lang w:val="en-US"/>
              </w:rPr>
              <w:t xml:space="preserve"> </w:t>
            </w:r>
            <w:proofErr w:type="spellStart"/>
            <w:r w:rsidRPr="00D377E7">
              <w:rPr>
                <w:sz w:val="24"/>
                <w:szCs w:val="24"/>
                <w:lang w:val="en-US"/>
              </w:rPr>
              <w:t>truy</w:t>
            </w:r>
            <w:proofErr w:type="spellEnd"/>
            <w:r w:rsidRPr="00D377E7">
              <w:rPr>
                <w:sz w:val="24"/>
                <w:szCs w:val="24"/>
                <w:lang w:val="en-US"/>
              </w:rPr>
              <w:t xml:space="preserve"> </w:t>
            </w:r>
            <w:proofErr w:type="spellStart"/>
            <w:r w:rsidRPr="00D377E7">
              <w:rPr>
                <w:sz w:val="24"/>
                <w:szCs w:val="24"/>
                <w:lang w:val="en-US"/>
              </w:rPr>
              <w:t>cập</w:t>
            </w:r>
            <w:proofErr w:type="spellEnd"/>
          </w:p>
        </w:tc>
        <w:tc>
          <w:tcPr>
            <w:tcW w:w="1843" w:type="dxa"/>
          </w:tcPr>
          <w:p w14:paraId="2FBFC8BC" w14:textId="77777777" w:rsidR="00550631" w:rsidRPr="00D377E7" w:rsidRDefault="00550631" w:rsidP="00550631">
            <w:pPr>
              <w:rPr>
                <w:sz w:val="24"/>
                <w:szCs w:val="24"/>
                <w:lang w:val="en-US"/>
              </w:rPr>
            </w:pPr>
            <w:proofErr w:type="spellStart"/>
            <w:r w:rsidRPr="00D377E7">
              <w:rPr>
                <w:sz w:val="24"/>
                <w:szCs w:val="24"/>
                <w:lang w:val="en-US"/>
              </w:rPr>
              <w:t>Danh</w:t>
            </w:r>
            <w:proofErr w:type="spellEnd"/>
            <w:r w:rsidRPr="00D377E7">
              <w:rPr>
                <w:sz w:val="24"/>
                <w:szCs w:val="24"/>
                <w:lang w:val="en-US"/>
              </w:rPr>
              <w:t xml:space="preserve"> </w:t>
            </w:r>
            <w:proofErr w:type="spellStart"/>
            <w:r w:rsidRPr="00D377E7">
              <w:rPr>
                <w:sz w:val="24"/>
                <w:szCs w:val="24"/>
                <w:lang w:val="en-US"/>
              </w:rPr>
              <w:t>sách</w:t>
            </w:r>
            <w:proofErr w:type="spellEnd"/>
            <w:r w:rsidRPr="00D377E7">
              <w:rPr>
                <w:sz w:val="24"/>
                <w:szCs w:val="24"/>
                <w:lang w:val="en-US"/>
              </w:rPr>
              <w:t xml:space="preserve"> </w:t>
            </w:r>
            <w:proofErr w:type="spellStart"/>
            <w:r w:rsidRPr="00D377E7">
              <w:rPr>
                <w:sz w:val="24"/>
                <w:szCs w:val="24"/>
                <w:lang w:val="en-US"/>
              </w:rPr>
              <w:t>tên</w:t>
            </w:r>
            <w:proofErr w:type="spellEnd"/>
            <w:r w:rsidRPr="00D377E7">
              <w:rPr>
                <w:sz w:val="24"/>
                <w:szCs w:val="24"/>
                <w:lang w:val="en-US"/>
              </w:rPr>
              <w:t xml:space="preserve"> </w:t>
            </w:r>
            <w:proofErr w:type="spellStart"/>
            <w:r w:rsidRPr="00D377E7">
              <w:rPr>
                <w:sz w:val="24"/>
                <w:szCs w:val="24"/>
                <w:lang w:val="en-US"/>
              </w:rPr>
              <w:t>tham</w:t>
            </w:r>
            <w:proofErr w:type="spellEnd"/>
            <w:r w:rsidRPr="00D377E7">
              <w:rPr>
                <w:sz w:val="24"/>
                <w:szCs w:val="24"/>
                <w:lang w:val="en-US"/>
              </w:rPr>
              <w:t xml:space="preserve"> </w:t>
            </w:r>
            <w:proofErr w:type="spellStart"/>
            <w:r w:rsidRPr="00D377E7">
              <w:rPr>
                <w:sz w:val="24"/>
                <w:szCs w:val="24"/>
                <w:lang w:val="en-US"/>
              </w:rPr>
              <w:t>số</w:t>
            </w:r>
            <w:proofErr w:type="spellEnd"/>
          </w:p>
        </w:tc>
        <w:tc>
          <w:tcPr>
            <w:tcW w:w="850" w:type="dxa"/>
          </w:tcPr>
          <w:p w14:paraId="6B84A60B" w14:textId="77777777" w:rsidR="00550631" w:rsidRPr="00D377E7" w:rsidRDefault="00550631" w:rsidP="00550631">
            <w:pPr>
              <w:rPr>
                <w:sz w:val="24"/>
                <w:szCs w:val="24"/>
                <w:lang w:val="en-US"/>
              </w:rPr>
            </w:pPr>
            <w:proofErr w:type="spellStart"/>
            <w:r w:rsidRPr="00D377E7">
              <w:rPr>
                <w:sz w:val="24"/>
                <w:szCs w:val="24"/>
                <w:lang w:val="en-US"/>
              </w:rPr>
              <w:t>Kiểu</w:t>
            </w:r>
            <w:proofErr w:type="spellEnd"/>
            <w:r w:rsidRPr="00D377E7">
              <w:rPr>
                <w:sz w:val="24"/>
                <w:szCs w:val="24"/>
                <w:lang w:val="en-US"/>
              </w:rPr>
              <w:t xml:space="preserve"> </w:t>
            </w:r>
            <w:proofErr w:type="spellStart"/>
            <w:r w:rsidRPr="00D377E7">
              <w:rPr>
                <w:sz w:val="24"/>
                <w:szCs w:val="24"/>
                <w:lang w:val="en-US"/>
              </w:rPr>
              <w:t>dữ</w:t>
            </w:r>
            <w:proofErr w:type="spellEnd"/>
            <w:r w:rsidRPr="00D377E7">
              <w:rPr>
                <w:sz w:val="24"/>
                <w:szCs w:val="24"/>
                <w:lang w:val="en-US"/>
              </w:rPr>
              <w:t xml:space="preserve"> </w:t>
            </w:r>
            <w:proofErr w:type="spellStart"/>
            <w:r w:rsidRPr="00D377E7">
              <w:rPr>
                <w:sz w:val="24"/>
                <w:szCs w:val="24"/>
                <w:lang w:val="en-US"/>
              </w:rPr>
              <w:t>liệu</w:t>
            </w:r>
            <w:proofErr w:type="spellEnd"/>
          </w:p>
        </w:tc>
        <w:tc>
          <w:tcPr>
            <w:tcW w:w="709" w:type="dxa"/>
          </w:tcPr>
          <w:p w14:paraId="5AE2D45A" w14:textId="77777777" w:rsidR="00550631" w:rsidRPr="00D377E7" w:rsidRDefault="00550631" w:rsidP="00550631">
            <w:pPr>
              <w:rPr>
                <w:sz w:val="24"/>
                <w:szCs w:val="24"/>
                <w:lang w:val="en-US"/>
              </w:rPr>
            </w:pPr>
            <w:proofErr w:type="spellStart"/>
            <w:r w:rsidRPr="00D377E7">
              <w:rPr>
                <w:sz w:val="24"/>
                <w:szCs w:val="24"/>
                <w:lang w:val="en-US"/>
              </w:rPr>
              <w:t>Giá</w:t>
            </w:r>
            <w:proofErr w:type="spellEnd"/>
            <w:r w:rsidRPr="00D377E7">
              <w:rPr>
                <w:sz w:val="24"/>
                <w:szCs w:val="24"/>
                <w:lang w:val="en-US"/>
              </w:rPr>
              <w:t xml:space="preserve"> </w:t>
            </w:r>
            <w:proofErr w:type="spellStart"/>
            <w:r w:rsidRPr="00D377E7">
              <w:rPr>
                <w:sz w:val="24"/>
                <w:szCs w:val="24"/>
                <w:lang w:val="en-US"/>
              </w:rPr>
              <w:t>trị</w:t>
            </w:r>
            <w:proofErr w:type="spellEnd"/>
            <w:r w:rsidRPr="00D377E7">
              <w:rPr>
                <w:sz w:val="24"/>
                <w:szCs w:val="24"/>
                <w:lang w:val="en-US"/>
              </w:rPr>
              <w:t xml:space="preserve"> </w:t>
            </w:r>
            <w:proofErr w:type="spellStart"/>
            <w:r w:rsidRPr="00D377E7">
              <w:rPr>
                <w:sz w:val="24"/>
                <w:szCs w:val="24"/>
                <w:lang w:val="en-US"/>
              </w:rPr>
              <w:t>mặc</w:t>
            </w:r>
            <w:proofErr w:type="spellEnd"/>
            <w:r w:rsidRPr="00D377E7">
              <w:rPr>
                <w:sz w:val="24"/>
                <w:szCs w:val="24"/>
                <w:lang w:val="en-US"/>
              </w:rPr>
              <w:t xml:space="preserve"> </w:t>
            </w:r>
            <w:proofErr w:type="spellStart"/>
            <w:r w:rsidRPr="00D377E7">
              <w:rPr>
                <w:sz w:val="24"/>
                <w:szCs w:val="24"/>
                <w:lang w:val="en-US"/>
              </w:rPr>
              <w:t>nhiên</w:t>
            </w:r>
            <w:proofErr w:type="spellEnd"/>
          </w:p>
        </w:tc>
        <w:tc>
          <w:tcPr>
            <w:tcW w:w="992" w:type="dxa"/>
          </w:tcPr>
          <w:p w14:paraId="4AF97150" w14:textId="77777777" w:rsidR="00550631" w:rsidRPr="00D377E7" w:rsidRDefault="00550631" w:rsidP="00550631">
            <w:pPr>
              <w:rPr>
                <w:sz w:val="24"/>
                <w:szCs w:val="24"/>
                <w:lang w:val="en-US"/>
              </w:rPr>
            </w:pPr>
            <w:proofErr w:type="spellStart"/>
            <w:r w:rsidRPr="00D377E7">
              <w:rPr>
                <w:sz w:val="24"/>
                <w:szCs w:val="24"/>
                <w:lang w:val="en-US"/>
              </w:rPr>
              <w:t>Kích</w:t>
            </w:r>
            <w:proofErr w:type="spellEnd"/>
            <w:r w:rsidRPr="00D377E7">
              <w:rPr>
                <w:sz w:val="24"/>
                <w:szCs w:val="24"/>
                <w:lang w:val="en-US"/>
              </w:rPr>
              <w:t xml:space="preserve"> </w:t>
            </w:r>
            <w:proofErr w:type="spellStart"/>
            <w:r w:rsidRPr="00D377E7">
              <w:rPr>
                <w:sz w:val="24"/>
                <w:szCs w:val="24"/>
                <w:lang w:val="en-US"/>
              </w:rPr>
              <w:t>thước</w:t>
            </w:r>
            <w:proofErr w:type="spellEnd"/>
          </w:p>
        </w:tc>
        <w:tc>
          <w:tcPr>
            <w:tcW w:w="992" w:type="dxa"/>
          </w:tcPr>
          <w:p w14:paraId="5E7CE420" w14:textId="77777777" w:rsidR="00550631" w:rsidRPr="00D377E7" w:rsidRDefault="00550631" w:rsidP="00550631">
            <w:pPr>
              <w:rPr>
                <w:sz w:val="24"/>
                <w:szCs w:val="24"/>
                <w:lang w:val="en-US"/>
              </w:rPr>
            </w:pPr>
            <w:proofErr w:type="spellStart"/>
            <w:r w:rsidRPr="00D377E7">
              <w:rPr>
                <w:sz w:val="24"/>
                <w:szCs w:val="24"/>
                <w:lang w:val="en-US"/>
              </w:rPr>
              <w:t>Kiểu</w:t>
            </w:r>
            <w:proofErr w:type="spellEnd"/>
            <w:r w:rsidRPr="00D377E7">
              <w:rPr>
                <w:sz w:val="24"/>
                <w:szCs w:val="24"/>
                <w:lang w:val="en-US"/>
              </w:rPr>
              <w:t xml:space="preserve"> </w:t>
            </w:r>
            <w:proofErr w:type="spellStart"/>
            <w:r w:rsidRPr="00D377E7">
              <w:rPr>
                <w:sz w:val="24"/>
                <w:szCs w:val="24"/>
                <w:lang w:val="en-US"/>
              </w:rPr>
              <w:t>trả</w:t>
            </w:r>
            <w:proofErr w:type="spellEnd"/>
            <w:r w:rsidRPr="00D377E7">
              <w:rPr>
                <w:sz w:val="24"/>
                <w:szCs w:val="24"/>
                <w:lang w:val="en-US"/>
              </w:rPr>
              <w:t xml:space="preserve"> </w:t>
            </w:r>
            <w:proofErr w:type="spellStart"/>
            <w:r w:rsidRPr="00D377E7">
              <w:rPr>
                <w:sz w:val="24"/>
                <w:szCs w:val="24"/>
                <w:lang w:val="en-US"/>
              </w:rPr>
              <w:t>về</w:t>
            </w:r>
            <w:proofErr w:type="spellEnd"/>
            <w:r w:rsidRPr="00D377E7">
              <w:rPr>
                <w:sz w:val="24"/>
                <w:szCs w:val="24"/>
                <w:lang w:val="en-US"/>
              </w:rPr>
              <w:t xml:space="preserve"> </w:t>
            </w:r>
            <w:proofErr w:type="spellStart"/>
            <w:r w:rsidRPr="00D377E7">
              <w:rPr>
                <w:sz w:val="24"/>
                <w:szCs w:val="24"/>
                <w:lang w:val="en-US"/>
              </w:rPr>
              <w:t>của</w:t>
            </w:r>
            <w:proofErr w:type="spellEnd"/>
            <w:r w:rsidRPr="00D377E7">
              <w:rPr>
                <w:sz w:val="24"/>
                <w:szCs w:val="24"/>
                <w:lang w:val="en-US"/>
              </w:rPr>
              <w:t xml:space="preserve"> </w:t>
            </w:r>
            <w:proofErr w:type="spellStart"/>
            <w:r w:rsidRPr="00D377E7">
              <w:rPr>
                <w:sz w:val="24"/>
                <w:szCs w:val="24"/>
                <w:lang w:val="en-US"/>
              </w:rPr>
              <w:t>phương</w:t>
            </w:r>
            <w:proofErr w:type="spellEnd"/>
            <w:r w:rsidRPr="00D377E7">
              <w:rPr>
                <w:sz w:val="24"/>
                <w:szCs w:val="24"/>
                <w:lang w:val="en-US"/>
              </w:rPr>
              <w:t xml:space="preserve"> </w:t>
            </w:r>
            <w:proofErr w:type="spellStart"/>
            <w:r w:rsidRPr="00D377E7">
              <w:rPr>
                <w:sz w:val="24"/>
                <w:szCs w:val="24"/>
                <w:lang w:val="en-US"/>
              </w:rPr>
              <w:t>thức</w:t>
            </w:r>
            <w:proofErr w:type="spellEnd"/>
          </w:p>
        </w:tc>
        <w:tc>
          <w:tcPr>
            <w:tcW w:w="1239" w:type="dxa"/>
          </w:tcPr>
          <w:p w14:paraId="78488633" w14:textId="77777777" w:rsidR="00550631" w:rsidRPr="00D377E7" w:rsidRDefault="00550631" w:rsidP="00550631">
            <w:pPr>
              <w:rPr>
                <w:sz w:val="24"/>
                <w:szCs w:val="24"/>
                <w:lang w:val="en-US"/>
              </w:rPr>
            </w:pPr>
            <w:proofErr w:type="spellStart"/>
            <w:r w:rsidRPr="00D377E7">
              <w:rPr>
                <w:sz w:val="24"/>
                <w:szCs w:val="24"/>
                <w:lang w:val="en-US"/>
              </w:rPr>
              <w:t>Diễn</w:t>
            </w:r>
            <w:proofErr w:type="spellEnd"/>
            <w:r w:rsidRPr="00D377E7">
              <w:rPr>
                <w:sz w:val="24"/>
                <w:szCs w:val="24"/>
                <w:lang w:val="en-US"/>
              </w:rPr>
              <w:t xml:space="preserve"> </w:t>
            </w:r>
            <w:proofErr w:type="spellStart"/>
            <w:r w:rsidRPr="00D377E7">
              <w:rPr>
                <w:sz w:val="24"/>
                <w:szCs w:val="24"/>
                <w:lang w:val="en-US"/>
              </w:rPr>
              <w:t>giải</w:t>
            </w:r>
            <w:proofErr w:type="spellEnd"/>
          </w:p>
        </w:tc>
      </w:tr>
      <w:tr w:rsidR="00550631" w:rsidRPr="00002FC4" w14:paraId="216B81C5" w14:textId="77777777" w:rsidTr="00550631">
        <w:trPr>
          <w:tblHeader/>
        </w:trPr>
        <w:tc>
          <w:tcPr>
            <w:tcW w:w="2263" w:type="dxa"/>
            <w:vMerge w:val="restart"/>
          </w:tcPr>
          <w:p w14:paraId="782A1643" w14:textId="50A890CE" w:rsidR="00550631" w:rsidRPr="00D377E7" w:rsidRDefault="00550631" w:rsidP="00550631">
            <w:pPr>
              <w:rPr>
                <w:sz w:val="24"/>
                <w:szCs w:val="24"/>
                <w:lang w:val="en-US"/>
              </w:rPr>
            </w:pPr>
            <w:proofErr w:type="spellStart"/>
            <w:r w:rsidRPr="00D377E7">
              <w:rPr>
                <w:sz w:val="24"/>
                <w:szCs w:val="24"/>
                <w:lang w:val="en-US"/>
              </w:rPr>
              <w:t>xemThongTinNSu</w:t>
            </w:r>
            <w:proofErr w:type="spellEnd"/>
          </w:p>
        </w:tc>
        <w:tc>
          <w:tcPr>
            <w:tcW w:w="851" w:type="dxa"/>
            <w:vMerge w:val="restart"/>
          </w:tcPr>
          <w:p w14:paraId="01A4EDF3" w14:textId="6A866A90" w:rsidR="00550631" w:rsidRPr="00D377E7" w:rsidRDefault="00550631" w:rsidP="00550631">
            <w:pPr>
              <w:rPr>
                <w:sz w:val="24"/>
                <w:szCs w:val="24"/>
                <w:lang w:val="en-US"/>
              </w:rPr>
            </w:pPr>
            <w:r w:rsidRPr="00D377E7">
              <w:rPr>
                <w:sz w:val="24"/>
                <w:szCs w:val="24"/>
                <w:lang w:val="en-US"/>
              </w:rPr>
              <w:t>public</w:t>
            </w:r>
          </w:p>
        </w:tc>
        <w:tc>
          <w:tcPr>
            <w:tcW w:w="4394" w:type="dxa"/>
            <w:gridSpan w:val="4"/>
          </w:tcPr>
          <w:p w14:paraId="05DF47CA" w14:textId="3ECCCC23" w:rsidR="00550631" w:rsidRPr="00D377E7" w:rsidRDefault="00550631" w:rsidP="00550631">
            <w:pPr>
              <w:rPr>
                <w:sz w:val="24"/>
                <w:szCs w:val="24"/>
                <w:lang w:val="en-US"/>
              </w:rPr>
            </w:pPr>
            <w:proofErr w:type="spellStart"/>
            <w:r w:rsidRPr="00D377E7">
              <w:rPr>
                <w:sz w:val="24"/>
                <w:szCs w:val="24"/>
                <w:lang w:val="en-US"/>
              </w:rPr>
              <w:t>Có</w:t>
            </w:r>
            <w:proofErr w:type="spellEnd"/>
            <w:r w:rsidRPr="00D377E7">
              <w:rPr>
                <w:sz w:val="24"/>
                <w:szCs w:val="24"/>
                <w:lang w:val="en-US"/>
              </w:rPr>
              <w:t xml:space="preserve"> 2 </w:t>
            </w:r>
            <w:proofErr w:type="spellStart"/>
            <w:r w:rsidRPr="00D377E7">
              <w:rPr>
                <w:sz w:val="24"/>
                <w:szCs w:val="24"/>
                <w:lang w:val="en-US"/>
              </w:rPr>
              <w:t>tham</w:t>
            </w:r>
            <w:proofErr w:type="spellEnd"/>
            <w:r w:rsidRPr="00D377E7">
              <w:rPr>
                <w:sz w:val="24"/>
                <w:szCs w:val="24"/>
                <w:lang w:val="en-US"/>
              </w:rPr>
              <w:t xml:space="preserve"> </w:t>
            </w:r>
            <w:proofErr w:type="spellStart"/>
            <w:r w:rsidRPr="00D377E7">
              <w:rPr>
                <w:sz w:val="24"/>
                <w:szCs w:val="24"/>
                <w:lang w:val="en-US"/>
              </w:rPr>
              <w:t>số</w:t>
            </w:r>
            <w:proofErr w:type="spellEnd"/>
          </w:p>
        </w:tc>
        <w:tc>
          <w:tcPr>
            <w:tcW w:w="992" w:type="dxa"/>
            <w:vMerge w:val="restart"/>
          </w:tcPr>
          <w:p w14:paraId="61D1C5CE" w14:textId="0A2FA1BA" w:rsidR="00550631" w:rsidRPr="00D377E7" w:rsidRDefault="00550631" w:rsidP="00550631">
            <w:pPr>
              <w:rPr>
                <w:sz w:val="24"/>
                <w:szCs w:val="24"/>
                <w:lang w:val="en-US"/>
              </w:rPr>
            </w:pPr>
            <w:r w:rsidRPr="00D377E7">
              <w:rPr>
                <w:sz w:val="24"/>
                <w:szCs w:val="24"/>
                <w:lang w:val="en-US"/>
              </w:rPr>
              <w:t>void</w:t>
            </w:r>
          </w:p>
        </w:tc>
        <w:tc>
          <w:tcPr>
            <w:tcW w:w="1239" w:type="dxa"/>
            <w:vMerge w:val="restart"/>
          </w:tcPr>
          <w:p w14:paraId="479E5D3B" w14:textId="5B6A9A07" w:rsidR="00550631" w:rsidRPr="00D377E7" w:rsidRDefault="00550631" w:rsidP="00550631">
            <w:pPr>
              <w:rPr>
                <w:sz w:val="24"/>
                <w:szCs w:val="24"/>
                <w:lang w:val="en-US"/>
              </w:rPr>
            </w:pPr>
            <w:proofErr w:type="spellStart"/>
            <w:r w:rsidRPr="00D377E7">
              <w:rPr>
                <w:sz w:val="24"/>
                <w:szCs w:val="24"/>
                <w:lang w:val="en-US"/>
              </w:rPr>
              <w:t>Xem</w:t>
            </w:r>
            <w:proofErr w:type="spellEnd"/>
            <w:r w:rsidRPr="00D377E7">
              <w:rPr>
                <w:sz w:val="24"/>
                <w:szCs w:val="24"/>
                <w:lang w:val="en-US"/>
              </w:rPr>
              <w:t xml:space="preserve"> </w:t>
            </w:r>
            <w:proofErr w:type="spellStart"/>
            <w:r w:rsidRPr="00D377E7">
              <w:rPr>
                <w:sz w:val="24"/>
                <w:szCs w:val="24"/>
                <w:lang w:val="en-US"/>
              </w:rPr>
              <w:t>thông</w:t>
            </w:r>
            <w:proofErr w:type="spellEnd"/>
            <w:r w:rsidRPr="00D377E7">
              <w:rPr>
                <w:sz w:val="24"/>
                <w:szCs w:val="24"/>
                <w:lang w:val="en-US"/>
              </w:rPr>
              <w:t xml:space="preserve"> tin </w:t>
            </w:r>
            <w:proofErr w:type="spellStart"/>
            <w:r w:rsidRPr="00D377E7">
              <w:rPr>
                <w:sz w:val="24"/>
                <w:szCs w:val="24"/>
                <w:lang w:val="en-US"/>
              </w:rPr>
              <w:t>nhân</w:t>
            </w:r>
            <w:proofErr w:type="spellEnd"/>
            <w:r w:rsidRPr="00D377E7">
              <w:rPr>
                <w:sz w:val="24"/>
                <w:szCs w:val="24"/>
                <w:lang w:val="en-US"/>
              </w:rPr>
              <w:t xml:space="preserve"> </w:t>
            </w:r>
            <w:proofErr w:type="spellStart"/>
            <w:r w:rsidRPr="00D377E7">
              <w:rPr>
                <w:sz w:val="24"/>
                <w:szCs w:val="24"/>
                <w:lang w:val="en-US"/>
              </w:rPr>
              <w:t>sự</w:t>
            </w:r>
            <w:proofErr w:type="spellEnd"/>
          </w:p>
        </w:tc>
      </w:tr>
      <w:tr w:rsidR="00550631" w:rsidRPr="00002FC4" w14:paraId="7F726BCB" w14:textId="77777777" w:rsidTr="00550631">
        <w:trPr>
          <w:tblHeader/>
        </w:trPr>
        <w:tc>
          <w:tcPr>
            <w:tcW w:w="2263" w:type="dxa"/>
            <w:vMerge/>
          </w:tcPr>
          <w:p w14:paraId="0A6E99F4" w14:textId="77777777" w:rsidR="00550631" w:rsidRPr="00D377E7" w:rsidRDefault="00550631" w:rsidP="00550631">
            <w:pPr>
              <w:rPr>
                <w:sz w:val="24"/>
                <w:szCs w:val="24"/>
                <w:lang w:val="en-US"/>
              </w:rPr>
            </w:pPr>
          </w:p>
        </w:tc>
        <w:tc>
          <w:tcPr>
            <w:tcW w:w="851" w:type="dxa"/>
            <w:vMerge/>
          </w:tcPr>
          <w:p w14:paraId="5014E8C7" w14:textId="77777777" w:rsidR="00550631" w:rsidRPr="00D377E7" w:rsidRDefault="00550631" w:rsidP="00550631">
            <w:pPr>
              <w:rPr>
                <w:sz w:val="24"/>
                <w:szCs w:val="24"/>
                <w:lang w:val="en-US"/>
              </w:rPr>
            </w:pPr>
          </w:p>
        </w:tc>
        <w:tc>
          <w:tcPr>
            <w:tcW w:w="1843" w:type="dxa"/>
          </w:tcPr>
          <w:p w14:paraId="4D32EA8A" w14:textId="44D360B3" w:rsidR="00550631" w:rsidRPr="00D377E7" w:rsidRDefault="00550631" w:rsidP="00550631">
            <w:pPr>
              <w:rPr>
                <w:sz w:val="24"/>
                <w:szCs w:val="24"/>
                <w:lang w:val="en-US"/>
              </w:rPr>
            </w:pPr>
            <w:proofErr w:type="spellStart"/>
            <w:r w:rsidRPr="00D377E7">
              <w:rPr>
                <w:sz w:val="24"/>
                <w:szCs w:val="24"/>
                <w:lang w:val="en-US"/>
              </w:rPr>
              <w:t>maNhanSu</w:t>
            </w:r>
            <w:proofErr w:type="spellEnd"/>
          </w:p>
        </w:tc>
        <w:tc>
          <w:tcPr>
            <w:tcW w:w="850" w:type="dxa"/>
          </w:tcPr>
          <w:p w14:paraId="355C9E94" w14:textId="411A04F0" w:rsidR="00550631" w:rsidRPr="00D377E7" w:rsidRDefault="00550631" w:rsidP="00550631">
            <w:pPr>
              <w:rPr>
                <w:sz w:val="24"/>
                <w:szCs w:val="24"/>
                <w:lang w:val="en-US"/>
              </w:rPr>
            </w:pPr>
            <w:r w:rsidRPr="00D377E7">
              <w:rPr>
                <w:sz w:val="24"/>
                <w:szCs w:val="24"/>
                <w:lang w:val="en-US"/>
              </w:rPr>
              <w:t>String</w:t>
            </w:r>
          </w:p>
        </w:tc>
        <w:tc>
          <w:tcPr>
            <w:tcW w:w="709" w:type="dxa"/>
          </w:tcPr>
          <w:p w14:paraId="3D3C6391" w14:textId="5446E26B" w:rsidR="00550631" w:rsidRPr="00D377E7" w:rsidRDefault="00550631" w:rsidP="00550631">
            <w:pPr>
              <w:rPr>
                <w:sz w:val="24"/>
                <w:szCs w:val="24"/>
                <w:lang w:val="en-US"/>
              </w:rPr>
            </w:pPr>
            <w:r w:rsidRPr="00D377E7">
              <w:rPr>
                <w:sz w:val="24"/>
                <w:szCs w:val="24"/>
                <w:lang w:val="en-US"/>
              </w:rPr>
              <w:t>Null</w:t>
            </w:r>
          </w:p>
        </w:tc>
        <w:tc>
          <w:tcPr>
            <w:tcW w:w="992" w:type="dxa"/>
          </w:tcPr>
          <w:p w14:paraId="50C4764F" w14:textId="6A80C6CE" w:rsidR="00550631" w:rsidRPr="00D377E7" w:rsidRDefault="00550631" w:rsidP="00550631">
            <w:pPr>
              <w:rPr>
                <w:sz w:val="24"/>
                <w:szCs w:val="24"/>
                <w:lang w:val="en-US"/>
              </w:rPr>
            </w:pPr>
            <w:r w:rsidRPr="00D377E7">
              <w:rPr>
                <w:sz w:val="24"/>
                <w:szCs w:val="24"/>
                <w:lang w:val="en-US"/>
              </w:rPr>
              <w:t>10</w:t>
            </w:r>
          </w:p>
        </w:tc>
        <w:tc>
          <w:tcPr>
            <w:tcW w:w="992" w:type="dxa"/>
            <w:vMerge/>
          </w:tcPr>
          <w:p w14:paraId="1BFB9D3A" w14:textId="77777777" w:rsidR="00550631" w:rsidRPr="00D377E7" w:rsidRDefault="00550631" w:rsidP="00550631">
            <w:pPr>
              <w:rPr>
                <w:sz w:val="24"/>
                <w:szCs w:val="24"/>
                <w:lang w:val="en-US"/>
              </w:rPr>
            </w:pPr>
          </w:p>
        </w:tc>
        <w:tc>
          <w:tcPr>
            <w:tcW w:w="1239" w:type="dxa"/>
            <w:vMerge/>
          </w:tcPr>
          <w:p w14:paraId="1ECB7C76" w14:textId="77777777" w:rsidR="00550631" w:rsidRPr="00D377E7" w:rsidRDefault="00550631" w:rsidP="00550631">
            <w:pPr>
              <w:rPr>
                <w:sz w:val="24"/>
                <w:szCs w:val="24"/>
                <w:lang w:val="en-US"/>
              </w:rPr>
            </w:pPr>
          </w:p>
        </w:tc>
      </w:tr>
      <w:tr w:rsidR="00550631" w:rsidRPr="00002FC4" w14:paraId="5B3BA8CB" w14:textId="77777777" w:rsidTr="00550631">
        <w:trPr>
          <w:tblHeader/>
        </w:trPr>
        <w:tc>
          <w:tcPr>
            <w:tcW w:w="2263" w:type="dxa"/>
            <w:vMerge/>
          </w:tcPr>
          <w:p w14:paraId="3702ED5A" w14:textId="77777777" w:rsidR="00550631" w:rsidRPr="00D377E7" w:rsidRDefault="00550631" w:rsidP="00550631">
            <w:pPr>
              <w:rPr>
                <w:sz w:val="24"/>
                <w:szCs w:val="24"/>
                <w:lang w:val="en-US"/>
              </w:rPr>
            </w:pPr>
          </w:p>
        </w:tc>
        <w:tc>
          <w:tcPr>
            <w:tcW w:w="851" w:type="dxa"/>
            <w:vMerge/>
          </w:tcPr>
          <w:p w14:paraId="065864AC" w14:textId="77777777" w:rsidR="00550631" w:rsidRPr="00D377E7" w:rsidRDefault="00550631" w:rsidP="00550631">
            <w:pPr>
              <w:rPr>
                <w:sz w:val="24"/>
                <w:szCs w:val="24"/>
                <w:lang w:val="en-US"/>
              </w:rPr>
            </w:pPr>
          </w:p>
        </w:tc>
        <w:tc>
          <w:tcPr>
            <w:tcW w:w="1843" w:type="dxa"/>
          </w:tcPr>
          <w:p w14:paraId="081ADF33" w14:textId="33AF2300" w:rsidR="00550631" w:rsidRPr="00D377E7" w:rsidRDefault="00550631" w:rsidP="00550631">
            <w:pPr>
              <w:rPr>
                <w:sz w:val="24"/>
                <w:szCs w:val="24"/>
                <w:lang w:val="en-US"/>
              </w:rPr>
            </w:pPr>
            <w:proofErr w:type="spellStart"/>
            <w:r w:rsidRPr="00D377E7">
              <w:rPr>
                <w:sz w:val="24"/>
                <w:szCs w:val="24"/>
                <w:lang w:val="en-US"/>
              </w:rPr>
              <w:t>thongTinNhanSu</w:t>
            </w:r>
            <w:proofErr w:type="spellEnd"/>
          </w:p>
        </w:tc>
        <w:tc>
          <w:tcPr>
            <w:tcW w:w="850" w:type="dxa"/>
          </w:tcPr>
          <w:p w14:paraId="09F14A4C" w14:textId="5E9D0BB3" w:rsidR="00550631" w:rsidRPr="00D377E7" w:rsidRDefault="00550631" w:rsidP="00550631">
            <w:pPr>
              <w:rPr>
                <w:sz w:val="24"/>
                <w:szCs w:val="24"/>
                <w:lang w:val="en-US"/>
              </w:rPr>
            </w:pPr>
            <w:r w:rsidRPr="00D377E7">
              <w:rPr>
                <w:sz w:val="24"/>
                <w:szCs w:val="24"/>
                <w:lang w:val="en-US"/>
              </w:rPr>
              <w:t>String</w:t>
            </w:r>
          </w:p>
        </w:tc>
        <w:tc>
          <w:tcPr>
            <w:tcW w:w="709" w:type="dxa"/>
          </w:tcPr>
          <w:p w14:paraId="08BC03E1" w14:textId="28077F4F" w:rsidR="00550631" w:rsidRPr="00D377E7" w:rsidRDefault="00550631" w:rsidP="00550631">
            <w:pPr>
              <w:rPr>
                <w:sz w:val="24"/>
                <w:szCs w:val="24"/>
                <w:lang w:val="en-US"/>
              </w:rPr>
            </w:pPr>
            <w:r w:rsidRPr="00D377E7">
              <w:rPr>
                <w:sz w:val="24"/>
                <w:szCs w:val="24"/>
                <w:lang w:val="en-US"/>
              </w:rPr>
              <w:t>Null</w:t>
            </w:r>
          </w:p>
        </w:tc>
        <w:tc>
          <w:tcPr>
            <w:tcW w:w="992" w:type="dxa"/>
          </w:tcPr>
          <w:p w14:paraId="2FED800B" w14:textId="64F00023" w:rsidR="00550631" w:rsidRPr="00D377E7" w:rsidRDefault="00550631" w:rsidP="00550631">
            <w:pPr>
              <w:rPr>
                <w:sz w:val="24"/>
                <w:szCs w:val="24"/>
                <w:lang w:val="en-US"/>
              </w:rPr>
            </w:pPr>
            <w:r w:rsidRPr="00D377E7">
              <w:rPr>
                <w:sz w:val="24"/>
                <w:szCs w:val="24"/>
                <w:lang w:val="en-US"/>
              </w:rPr>
              <w:t>200</w:t>
            </w:r>
          </w:p>
        </w:tc>
        <w:tc>
          <w:tcPr>
            <w:tcW w:w="992" w:type="dxa"/>
            <w:vMerge/>
          </w:tcPr>
          <w:p w14:paraId="4555ED67" w14:textId="77777777" w:rsidR="00550631" w:rsidRPr="00D377E7" w:rsidRDefault="00550631" w:rsidP="00550631">
            <w:pPr>
              <w:rPr>
                <w:sz w:val="24"/>
                <w:szCs w:val="24"/>
                <w:lang w:val="en-US"/>
              </w:rPr>
            </w:pPr>
          </w:p>
        </w:tc>
        <w:tc>
          <w:tcPr>
            <w:tcW w:w="1239" w:type="dxa"/>
            <w:vMerge/>
          </w:tcPr>
          <w:p w14:paraId="0C81663B" w14:textId="77777777" w:rsidR="00550631" w:rsidRPr="00D377E7" w:rsidRDefault="00550631" w:rsidP="00550631">
            <w:pPr>
              <w:rPr>
                <w:sz w:val="24"/>
                <w:szCs w:val="24"/>
                <w:lang w:val="en-US"/>
              </w:rPr>
            </w:pPr>
          </w:p>
        </w:tc>
      </w:tr>
      <w:tr w:rsidR="00F91D6D" w:rsidRPr="00002FC4" w14:paraId="02AECAA7" w14:textId="77777777" w:rsidTr="00532A8E">
        <w:trPr>
          <w:tblHeader/>
        </w:trPr>
        <w:tc>
          <w:tcPr>
            <w:tcW w:w="2263" w:type="dxa"/>
            <w:vMerge w:val="restart"/>
          </w:tcPr>
          <w:p w14:paraId="7A0AF860" w14:textId="3B110049" w:rsidR="00F91D6D" w:rsidRPr="00D377E7" w:rsidRDefault="00F91D6D" w:rsidP="00550631">
            <w:pPr>
              <w:rPr>
                <w:sz w:val="24"/>
                <w:szCs w:val="24"/>
                <w:lang w:val="en-US"/>
              </w:rPr>
            </w:pPr>
            <w:proofErr w:type="spellStart"/>
            <w:r>
              <w:rPr>
                <w:sz w:val="24"/>
                <w:szCs w:val="24"/>
                <w:lang w:val="en-US"/>
              </w:rPr>
              <w:t>capNhatNhanSu</w:t>
            </w:r>
            <w:proofErr w:type="spellEnd"/>
          </w:p>
        </w:tc>
        <w:tc>
          <w:tcPr>
            <w:tcW w:w="851" w:type="dxa"/>
            <w:vMerge w:val="restart"/>
          </w:tcPr>
          <w:p w14:paraId="11E761E8" w14:textId="3F1519F4" w:rsidR="00F91D6D" w:rsidRPr="00D377E7" w:rsidRDefault="00F91D6D" w:rsidP="00550631">
            <w:pPr>
              <w:rPr>
                <w:sz w:val="24"/>
                <w:szCs w:val="24"/>
                <w:lang w:val="en-US"/>
              </w:rPr>
            </w:pPr>
            <w:r>
              <w:rPr>
                <w:sz w:val="24"/>
                <w:szCs w:val="24"/>
                <w:lang w:val="en-US"/>
              </w:rPr>
              <w:t>Public</w:t>
            </w:r>
          </w:p>
        </w:tc>
        <w:tc>
          <w:tcPr>
            <w:tcW w:w="4394" w:type="dxa"/>
            <w:gridSpan w:val="4"/>
          </w:tcPr>
          <w:p w14:paraId="7D8C39FC" w14:textId="1B32F3F4" w:rsidR="00F91D6D" w:rsidRPr="00D377E7" w:rsidRDefault="00F91D6D" w:rsidP="00550631">
            <w:pPr>
              <w:rPr>
                <w:sz w:val="24"/>
                <w:szCs w:val="24"/>
                <w:lang w:val="en-US"/>
              </w:rPr>
            </w:pPr>
            <w:proofErr w:type="spellStart"/>
            <w:r>
              <w:rPr>
                <w:sz w:val="24"/>
                <w:szCs w:val="24"/>
                <w:lang w:val="en-US"/>
              </w:rPr>
              <w:t>Có</w:t>
            </w:r>
            <w:proofErr w:type="spellEnd"/>
            <w:r>
              <w:rPr>
                <w:sz w:val="24"/>
                <w:szCs w:val="24"/>
                <w:lang w:val="en-US"/>
              </w:rPr>
              <w:t xml:space="preserve"> 2 </w:t>
            </w:r>
            <w:proofErr w:type="spellStart"/>
            <w:r>
              <w:rPr>
                <w:sz w:val="24"/>
                <w:szCs w:val="24"/>
                <w:lang w:val="en-US"/>
              </w:rPr>
              <w:t>tham</w:t>
            </w:r>
            <w:proofErr w:type="spellEnd"/>
            <w:r>
              <w:rPr>
                <w:sz w:val="24"/>
                <w:szCs w:val="24"/>
                <w:lang w:val="en-US"/>
              </w:rPr>
              <w:t xml:space="preserve"> </w:t>
            </w:r>
            <w:proofErr w:type="spellStart"/>
            <w:r>
              <w:rPr>
                <w:sz w:val="24"/>
                <w:szCs w:val="24"/>
                <w:lang w:val="en-US"/>
              </w:rPr>
              <w:t>số</w:t>
            </w:r>
            <w:proofErr w:type="spellEnd"/>
          </w:p>
        </w:tc>
        <w:tc>
          <w:tcPr>
            <w:tcW w:w="992" w:type="dxa"/>
          </w:tcPr>
          <w:p w14:paraId="0799711C" w14:textId="77777777" w:rsidR="00F91D6D" w:rsidRPr="00D377E7" w:rsidRDefault="00F91D6D" w:rsidP="00550631">
            <w:pPr>
              <w:rPr>
                <w:sz w:val="24"/>
                <w:szCs w:val="24"/>
                <w:lang w:val="en-US"/>
              </w:rPr>
            </w:pPr>
          </w:p>
        </w:tc>
        <w:tc>
          <w:tcPr>
            <w:tcW w:w="1239" w:type="dxa"/>
            <w:vMerge w:val="restart"/>
          </w:tcPr>
          <w:p w14:paraId="2494FCB1" w14:textId="440645F1" w:rsidR="00F91D6D" w:rsidRPr="00D377E7" w:rsidRDefault="00F91D6D" w:rsidP="00550631">
            <w:pPr>
              <w:rPr>
                <w:sz w:val="24"/>
                <w:szCs w:val="24"/>
                <w:lang w:val="en-US"/>
              </w:rPr>
            </w:pPr>
            <w:proofErr w:type="spellStart"/>
            <w:r>
              <w:rPr>
                <w:sz w:val="24"/>
                <w:szCs w:val="24"/>
                <w:lang w:val="en-US"/>
              </w:rPr>
              <w:t>Cập</w:t>
            </w:r>
            <w:proofErr w:type="spellEnd"/>
            <w:r>
              <w:rPr>
                <w:sz w:val="24"/>
                <w:szCs w:val="24"/>
                <w:lang w:val="en-US"/>
              </w:rPr>
              <w:t xml:space="preserve"> </w:t>
            </w:r>
            <w:proofErr w:type="spellStart"/>
            <w:r>
              <w:rPr>
                <w:sz w:val="24"/>
                <w:szCs w:val="24"/>
                <w:lang w:val="en-US"/>
              </w:rPr>
              <w:t>nhật</w:t>
            </w:r>
            <w:proofErr w:type="spellEnd"/>
            <w:r>
              <w:rPr>
                <w:sz w:val="24"/>
                <w:szCs w:val="24"/>
                <w:lang w:val="en-US"/>
              </w:rPr>
              <w:t xml:space="preserve"> </w:t>
            </w:r>
            <w:proofErr w:type="spellStart"/>
            <w:r>
              <w:rPr>
                <w:sz w:val="24"/>
                <w:szCs w:val="24"/>
                <w:lang w:val="en-US"/>
              </w:rPr>
              <w:t>thông</w:t>
            </w:r>
            <w:proofErr w:type="spellEnd"/>
            <w:r>
              <w:rPr>
                <w:sz w:val="24"/>
                <w:szCs w:val="24"/>
                <w:lang w:val="en-US"/>
              </w:rPr>
              <w:t xml:space="preserve"> tin </w:t>
            </w:r>
            <w:proofErr w:type="spellStart"/>
            <w:r>
              <w:rPr>
                <w:sz w:val="24"/>
                <w:szCs w:val="24"/>
                <w:lang w:val="en-US"/>
              </w:rPr>
              <w:t>nhân</w:t>
            </w:r>
            <w:proofErr w:type="spellEnd"/>
            <w:r>
              <w:rPr>
                <w:sz w:val="24"/>
                <w:szCs w:val="24"/>
                <w:lang w:val="en-US"/>
              </w:rPr>
              <w:t xml:space="preserve"> </w:t>
            </w:r>
            <w:proofErr w:type="spellStart"/>
            <w:r>
              <w:rPr>
                <w:sz w:val="24"/>
                <w:szCs w:val="24"/>
                <w:lang w:val="en-US"/>
              </w:rPr>
              <w:t>sự</w:t>
            </w:r>
            <w:proofErr w:type="spellEnd"/>
          </w:p>
        </w:tc>
      </w:tr>
      <w:tr w:rsidR="00F91D6D" w:rsidRPr="00002FC4" w14:paraId="31E47E5D" w14:textId="77777777" w:rsidTr="00550631">
        <w:trPr>
          <w:tblHeader/>
        </w:trPr>
        <w:tc>
          <w:tcPr>
            <w:tcW w:w="2263" w:type="dxa"/>
            <w:vMerge/>
          </w:tcPr>
          <w:p w14:paraId="75C0C2CF" w14:textId="77777777" w:rsidR="00F91D6D" w:rsidRDefault="00F91D6D" w:rsidP="00550631">
            <w:pPr>
              <w:rPr>
                <w:sz w:val="24"/>
                <w:szCs w:val="24"/>
                <w:lang w:val="en-US"/>
              </w:rPr>
            </w:pPr>
          </w:p>
        </w:tc>
        <w:tc>
          <w:tcPr>
            <w:tcW w:w="851" w:type="dxa"/>
            <w:vMerge/>
          </w:tcPr>
          <w:p w14:paraId="7EFE677F" w14:textId="77777777" w:rsidR="00F91D6D" w:rsidRPr="00D377E7" w:rsidRDefault="00F91D6D" w:rsidP="00550631">
            <w:pPr>
              <w:rPr>
                <w:sz w:val="24"/>
                <w:szCs w:val="24"/>
                <w:lang w:val="en-US"/>
              </w:rPr>
            </w:pPr>
          </w:p>
        </w:tc>
        <w:tc>
          <w:tcPr>
            <w:tcW w:w="1843" w:type="dxa"/>
          </w:tcPr>
          <w:p w14:paraId="00D56D59" w14:textId="7F3D45F2" w:rsidR="00F91D6D" w:rsidRPr="00D377E7" w:rsidRDefault="00F91D6D" w:rsidP="00550631">
            <w:pPr>
              <w:rPr>
                <w:sz w:val="24"/>
                <w:szCs w:val="24"/>
                <w:lang w:val="en-US"/>
              </w:rPr>
            </w:pPr>
            <w:proofErr w:type="spellStart"/>
            <w:r>
              <w:rPr>
                <w:sz w:val="24"/>
                <w:szCs w:val="24"/>
                <w:lang w:val="en-US"/>
              </w:rPr>
              <w:t>maNhanSu</w:t>
            </w:r>
            <w:proofErr w:type="spellEnd"/>
          </w:p>
        </w:tc>
        <w:tc>
          <w:tcPr>
            <w:tcW w:w="850" w:type="dxa"/>
          </w:tcPr>
          <w:p w14:paraId="16D0ACB3" w14:textId="1712A929" w:rsidR="00F91D6D" w:rsidRPr="00D377E7" w:rsidRDefault="00F91D6D" w:rsidP="00550631">
            <w:pPr>
              <w:rPr>
                <w:sz w:val="24"/>
                <w:szCs w:val="24"/>
                <w:lang w:val="en-US"/>
              </w:rPr>
            </w:pPr>
            <w:r>
              <w:rPr>
                <w:sz w:val="24"/>
                <w:szCs w:val="24"/>
                <w:lang w:val="en-US"/>
              </w:rPr>
              <w:t>String</w:t>
            </w:r>
          </w:p>
        </w:tc>
        <w:tc>
          <w:tcPr>
            <w:tcW w:w="709" w:type="dxa"/>
          </w:tcPr>
          <w:p w14:paraId="5E7E1FCD" w14:textId="036B5E32" w:rsidR="00F91D6D" w:rsidRPr="00D377E7" w:rsidRDefault="00F91D6D" w:rsidP="00550631">
            <w:pPr>
              <w:rPr>
                <w:sz w:val="24"/>
                <w:szCs w:val="24"/>
                <w:lang w:val="en-US"/>
              </w:rPr>
            </w:pPr>
            <w:r>
              <w:rPr>
                <w:sz w:val="24"/>
                <w:szCs w:val="24"/>
                <w:lang w:val="en-US"/>
              </w:rPr>
              <w:t>Null</w:t>
            </w:r>
          </w:p>
        </w:tc>
        <w:tc>
          <w:tcPr>
            <w:tcW w:w="992" w:type="dxa"/>
          </w:tcPr>
          <w:p w14:paraId="2796D979" w14:textId="081A8D3E" w:rsidR="00F91D6D" w:rsidRPr="00D377E7" w:rsidRDefault="00F91D6D" w:rsidP="00550631">
            <w:pPr>
              <w:rPr>
                <w:sz w:val="24"/>
                <w:szCs w:val="24"/>
                <w:lang w:val="en-US"/>
              </w:rPr>
            </w:pPr>
            <w:r>
              <w:rPr>
                <w:sz w:val="24"/>
                <w:szCs w:val="24"/>
                <w:lang w:val="en-US"/>
              </w:rPr>
              <w:t>10</w:t>
            </w:r>
          </w:p>
        </w:tc>
        <w:tc>
          <w:tcPr>
            <w:tcW w:w="992" w:type="dxa"/>
          </w:tcPr>
          <w:p w14:paraId="6121B898" w14:textId="77777777" w:rsidR="00F91D6D" w:rsidRPr="00D377E7" w:rsidRDefault="00F91D6D" w:rsidP="00550631">
            <w:pPr>
              <w:rPr>
                <w:sz w:val="24"/>
                <w:szCs w:val="24"/>
                <w:lang w:val="en-US"/>
              </w:rPr>
            </w:pPr>
          </w:p>
        </w:tc>
        <w:tc>
          <w:tcPr>
            <w:tcW w:w="1239" w:type="dxa"/>
            <w:vMerge/>
          </w:tcPr>
          <w:p w14:paraId="65B37D8D" w14:textId="77777777" w:rsidR="00F91D6D" w:rsidRPr="00D377E7" w:rsidRDefault="00F91D6D" w:rsidP="00550631">
            <w:pPr>
              <w:rPr>
                <w:sz w:val="24"/>
                <w:szCs w:val="24"/>
                <w:lang w:val="en-US"/>
              </w:rPr>
            </w:pPr>
          </w:p>
        </w:tc>
      </w:tr>
      <w:tr w:rsidR="00F91D6D" w:rsidRPr="00002FC4" w14:paraId="00AF34EA" w14:textId="77777777" w:rsidTr="00550631">
        <w:trPr>
          <w:tblHeader/>
        </w:trPr>
        <w:tc>
          <w:tcPr>
            <w:tcW w:w="2263" w:type="dxa"/>
            <w:vMerge/>
          </w:tcPr>
          <w:p w14:paraId="465BBA18" w14:textId="77777777" w:rsidR="00F91D6D" w:rsidRDefault="00F91D6D" w:rsidP="00550631">
            <w:pPr>
              <w:rPr>
                <w:sz w:val="24"/>
                <w:szCs w:val="24"/>
                <w:lang w:val="en-US"/>
              </w:rPr>
            </w:pPr>
          </w:p>
        </w:tc>
        <w:tc>
          <w:tcPr>
            <w:tcW w:w="851" w:type="dxa"/>
            <w:vMerge/>
          </w:tcPr>
          <w:p w14:paraId="47FF145E" w14:textId="77777777" w:rsidR="00F91D6D" w:rsidRPr="00D377E7" w:rsidRDefault="00F91D6D" w:rsidP="00550631">
            <w:pPr>
              <w:rPr>
                <w:sz w:val="24"/>
                <w:szCs w:val="24"/>
                <w:lang w:val="en-US"/>
              </w:rPr>
            </w:pPr>
          </w:p>
        </w:tc>
        <w:tc>
          <w:tcPr>
            <w:tcW w:w="1843" w:type="dxa"/>
          </w:tcPr>
          <w:p w14:paraId="5E7B26CD" w14:textId="77777777" w:rsidR="00F91D6D" w:rsidRDefault="00F91D6D" w:rsidP="00550631">
            <w:pPr>
              <w:rPr>
                <w:sz w:val="24"/>
                <w:szCs w:val="24"/>
                <w:lang w:val="en-US"/>
              </w:rPr>
            </w:pPr>
            <w:proofErr w:type="spellStart"/>
            <w:r>
              <w:rPr>
                <w:sz w:val="24"/>
                <w:szCs w:val="24"/>
                <w:lang w:val="en-US"/>
              </w:rPr>
              <w:t>thongTin</w:t>
            </w:r>
            <w:proofErr w:type="spellEnd"/>
          </w:p>
          <w:p w14:paraId="1FBD3856" w14:textId="48BEE59A" w:rsidR="00F91D6D" w:rsidRPr="00D377E7" w:rsidRDefault="00F91D6D" w:rsidP="00550631">
            <w:pPr>
              <w:rPr>
                <w:sz w:val="24"/>
                <w:szCs w:val="24"/>
                <w:lang w:val="en-US"/>
              </w:rPr>
            </w:pPr>
            <w:proofErr w:type="spellStart"/>
            <w:r>
              <w:rPr>
                <w:sz w:val="24"/>
                <w:szCs w:val="24"/>
                <w:lang w:val="en-US"/>
              </w:rPr>
              <w:t>NhanSu</w:t>
            </w:r>
            <w:proofErr w:type="spellEnd"/>
          </w:p>
        </w:tc>
        <w:tc>
          <w:tcPr>
            <w:tcW w:w="850" w:type="dxa"/>
          </w:tcPr>
          <w:p w14:paraId="3926FB15" w14:textId="0AF5AA68" w:rsidR="00F91D6D" w:rsidRPr="00D377E7" w:rsidRDefault="00F91D6D" w:rsidP="00550631">
            <w:pPr>
              <w:rPr>
                <w:sz w:val="24"/>
                <w:szCs w:val="24"/>
                <w:lang w:val="en-US"/>
              </w:rPr>
            </w:pPr>
            <w:r>
              <w:rPr>
                <w:sz w:val="24"/>
                <w:szCs w:val="24"/>
                <w:lang w:val="en-US"/>
              </w:rPr>
              <w:t>String</w:t>
            </w:r>
          </w:p>
        </w:tc>
        <w:tc>
          <w:tcPr>
            <w:tcW w:w="709" w:type="dxa"/>
          </w:tcPr>
          <w:p w14:paraId="277B252E" w14:textId="0276CEFA" w:rsidR="00F91D6D" w:rsidRPr="00D377E7" w:rsidRDefault="00F91D6D" w:rsidP="00550631">
            <w:pPr>
              <w:rPr>
                <w:sz w:val="24"/>
                <w:szCs w:val="24"/>
                <w:lang w:val="en-US"/>
              </w:rPr>
            </w:pPr>
            <w:r>
              <w:rPr>
                <w:sz w:val="24"/>
                <w:szCs w:val="24"/>
                <w:lang w:val="en-US"/>
              </w:rPr>
              <w:t>Null</w:t>
            </w:r>
          </w:p>
        </w:tc>
        <w:tc>
          <w:tcPr>
            <w:tcW w:w="992" w:type="dxa"/>
          </w:tcPr>
          <w:p w14:paraId="3A4E134D" w14:textId="6D6DFCB8" w:rsidR="00F91D6D" w:rsidRPr="00D377E7" w:rsidRDefault="00F91D6D" w:rsidP="00550631">
            <w:pPr>
              <w:rPr>
                <w:sz w:val="24"/>
                <w:szCs w:val="24"/>
                <w:lang w:val="en-US"/>
              </w:rPr>
            </w:pPr>
            <w:r>
              <w:rPr>
                <w:sz w:val="24"/>
                <w:szCs w:val="24"/>
                <w:lang w:val="en-US"/>
              </w:rPr>
              <w:t>200</w:t>
            </w:r>
          </w:p>
        </w:tc>
        <w:tc>
          <w:tcPr>
            <w:tcW w:w="992" w:type="dxa"/>
          </w:tcPr>
          <w:p w14:paraId="604756A6" w14:textId="77777777" w:rsidR="00F91D6D" w:rsidRPr="00D377E7" w:rsidRDefault="00F91D6D" w:rsidP="00550631">
            <w:pPr>
              <w:rPr>
                <w:sz w:val="24"/>
                <w:szCs w:val="24"/>
                <w:lang w:val="en-US"/>
              </w:rPr>
            </w:pPr>
          </w:p>
        </w:tc>
        <w:tc>
          <w:tcPr>
            <w:tcW w:w="1239" w:type="dxa"/>
            <w:vMerge/>
          </w:tcPr>
          <w:p w14:paraId="2BD40ACD" w14:textId="77777777" w:rsidR="00F91D6D" w:rsidRPr="00D377E7" w:rsidRDefault="00F91D6D" w:rsidP="00550631">
            <w:pPr>
              <w:rPr>
                <w:sz w:val="24"/>
                <w:szCs w:val="24"/>
                <w:lang w:val="en-US"/>
              </w:rPr>
            </w:pPr>
          </w:p>
        </w:tc>
      </w:tr>
    </w:tbl>
    <w:p w14:paraId="5185537D" w14:textId="77777777" w:rsidR="00013F0D" w:rsidRPr="001E57AD" w:rsidRDefault="00013F0D">
      <w:pPr>
        <w:spacing w:before="240" w:after="240"/>
        <w:jc w:val="both"/>
        <w:rPr>
          <w:rFonts w:eastAsia="Times New Roman" w:cs="Times New Roman"/>
          <w:b/>
          <w:sz w:val="20"/>
          <w:szCs w:val="20"/>
        </w:rPr>
      </w:pPr>
    </w:p>
    <w:p w14:paraId="430E322A" w14:textId="763C0D9D" w:rsidR="00013F0D" w:rsidRPr="001E57AD" w:rsidRDefault="00E952C3">
      <w:pPr>
        <w:pStyle w:val="Heading3"/>
      </w:pPr>
      <w:bookmarkStart w:id="381" w:name="_myf3sw5vhu9g" w:colFirst="0" w:colLast="0"/>
      <w:bookmarkEnd w:id="381"/>
      <w:r w:rsidRPr="001E57AD">
        <w:rPr>
          <w:sz w:val="20"/>
          <w:szCs w:val="20"/>
        </w:rPr>
        <w:t xml:space="preserve"> </w:t>
      </w:r>
      <w:bookmarkStart w:id="382" w:name="_Toc119444989"/>
      <w:r w:rsidRPr="001E57AD">
        <w:t>Lớp ThongBao</w:t>
      </w:r>
      <w:bookmarkEnd w:id="382"/>
    </w:p>
    <w:p w14:paraId="32FA6E06" w14:textId="08B36022" w:rsidR="00013F0D" w:rsidRDefault="00121F91">
      <w:pPr>
        <w:pStyle w:val="Heading4"/>
        <w:rPr>
          <w:lang w:val="en-US"/>
        </w:rPr>
      </w:pPr>
      <w:bookmarkStart w:id="383" w:name="_7flmgo6c2ybf" w:colFirst="0" w:colLast="0"/>
      <w:bookmarkEnd w:id="383"/>
      <w:r>
        <w:rPr>
          <w:lang w:val="en-US"/>
        </w:rPr>
        <w:t>M</w:t>
      </w:r>
      <w:r w:rsidR="00E952C3" w:rsidRPr="001E57AD">
        <w:t>ô tả thuộc tính</w:t>
      </w:r>
      <w:r>
        <w:rPr>
          <w:lang w:val="en-US"/>
        </w:rPr>
        <w:t xml:space="preserve"> </w:t>
      </w:r>
      <w:proofErr w:type="spellStart"/>
      <w:r>
        <w:rPr>
          <w:lang w:val="en-US"/>
        </w:rPr>
        <w:t>lớp</w:t>
      </w:r>
      <w:proofErr w:type="spellEnd"/>
      <w:r>
        <w:rPr>
          <w:lang w:val="en-US"/>
        </w:rPr>
        <w:t xml:space="preserve"> </w:t>
      </w:r>
      <w:proofErr w:type="spellStart"/>
      <w:r>
        <w:rPr>
          <w:lang w:val="en-US"/>
        </w:rPr>
        <w:t>ThongBao</w:t>
      </w:r>
      <w:proofErr w:type="spellEnd"/>
    </w:p>
    <w:p w14:paraId="4E8C6E8F" w14:textId="2420370B" w:rsidR="008648D6" w:rsidRDefault="008648D6" w:rsidP="00BE4F8B">
      <w:pPr>
        <w:pStyle w:val="Caption"/>
      </w:pPr>
      <w:bookmarkStart w:id="384" w:name="_Ref118857076"/>
      <w:bookmarkStart w:id="385" w:name="_Toc119445076"/>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3</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19</w:t>
      </w:r>
      <w:r w:rsidR="005018C1">
        <w:rPr>
          <w:noProof/>
        </w:rPr>
        <w:fldChar w:fldCharType="end"/>
      </w:r>
      <w:bookmarkEnd w:id="384"/>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ThongBao</w:t>
      </w:r>
      <w:bookmarkEnd w:id="385"/>
      <w:proofErr w:type="spellEnd"/>
    </w:p>
    <w:tbl>
      <w:tblPr>
        <w:tblStyle w:val="TableGrid"/>
        <w:tblW w:w="0" w:type="auto"/>
        <w:tblLook w:val="04A0" w:firstRow="1" w:lastRow="0" w:firstColumn="1" w:lastColumn="0" w:noHBand="0" w:noVBand="1"/>
      </w:tblPr>
      <w:tblGrid>
        <w:gridCol w:w="1819"/>
        <w:gridCol w:w="1168"/>
        <w:gridCol w:w="1145"/>
        <w:gridCol w:w="1132"/>
        <w:gridCol w:w="1135"/>
        <w:gridCol w:w="683"/>
        <w:gridCol w:w="834"/>
        <w:gridCol w:w="1823"/>
      </w:tblGrid>
      <w:tr w:rsidR="00121F91" w:rsidRPr="00255288" w14:paraId="786516FB" w14:textId="77777777" w:rsidTr="008648D6">
        <w:tc>
          <w:tcPr>
            <w:tcW w:w="1819" w:type="dxa"/>
          </w:tcPr>
          <w:p w14:paraId="7730F90C" w14:textId="77777777" w:rsidR="00121F91" w:rsidRPr="00255288" w:rsidRDefault="00121F91" w:rsidP="009A5307">
            <w:pPr>
              <w:rPr>
                <w:lang w:val="en-US"/>
              </w:rPr>
            </w:pPr>
            <w:proofErr w:type="spellStart"/>
            <w:r>
              <w:rPr>
                <w:lang w:val="en-US"/>
              </w:rPr>
              <w:t>Tên</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p>
        </w:tc>
        <w:tc>
          <w:tcPr>
            <w:tcW w:w="1168" w:type="dxa"/>
          </w:tcPr>
          <w:p w14:paraId="2CCF392C" w14:textId="77777777" w:rsidR="00121F91" w:rsidRPr="00255288" w:rsidRDefault="00121F91" w:rsidP="009A5307">
            <w:pPr>
              <w:rPr>
                <w:lang w:val="en-US"/>
              </w:rPr>
            </w:pPr>
            <w:proofErr w:type="spellStart"/>
            <w:r>
              <w:rPr>
                <w:lang w:val="en-US"/>
              </w:rPr>
              <w:t>Kiểu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p>
        </w:tc>
        <w:tc>
          <w:tcPr>
            <w:tcW w:w="1145" w:type="dxa"/>
          </w:tcPr>
          <w:p w14:paraId="24D1118C" w14:textId="77777777" w:rsidR="00121F91" w:rsidRPr="00255288" w:rsidRDefault="00121F91" w:rsidP="009A5307">
            <w:pPr>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1132" w:type="dxa"/>
          </w:tcPr>
          <w:p w14:paraId="039AE30F" w14:textId="77777777" w:rsidR="00121F91" w:rsidRPr="00255288" w:rsidRDefault="00121F91" w:rsidP="009A5307">
            <w:pPr>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mặc</w:t>
            </w:r>
            <w:proofErr w:type="spellEnd"/>
            <w:r>
              <w:rPr>
                <w:lang w:val="en-US"/>
              </w:rPr>
              <w:t xml:space="preserve"> </w:t>
            </w:r>
            <w:proofErr w:type="spellStart"/>
            <w:r>
              <w:rPr>
                <w:lang w:val="en-US"/>
              </w:rPr>
              <w:t>nhiên</w:t>
            </w:r>
            <w:proofErr w:type="spellEnd"/>
          </w:p>
        </w:tc>
        <w:tc>
          <w:tcPr>
            <w:tcW w:w="1135" w:type="dxa"/>
          </w:tcPr>
          <w:p w14:paraId="68055697" w14:textId="77777777" w:rsidR="00121F91" w:rsidRPr="00255288" w:rsidRDefault="00121F91" w:rsidP="009A5307">
            <w:pPr>
              <w:rPr>
                <w:lang w:val="en-US"/>
              </w:rPr>
            </w:pPr>
            <w:proofErr w:type="spellStart"/>
            <w:r>
              <w:rPr>
                <w:lang w:val="en-US"/>
              </w:rPr>
              <w:t>Kích</w:t>
            </w:r>
            <w:proofErr w:type="spellEnd"/>
            <w:r>
              <w:rPr>
                <w:lang w:val="en-US"/>
              </w:rPr>
              <w:t xml:space="preserve"> </w:t>
            </w:r>
            <w:proofErr w:type="spellStart"/>
            <w:r>
              <w:rPr>
                <w:lang w:val="en-US"/>
              </w:rPr>
              <w:t>thước</w:t>
            </w:r>
            <w:proofErr w:type="spellEnd"/>
          </w:p>
        </w:tc>
        <w:tc>
          <w:tcPr>
            <w:tcW w:w="683" w:type="dxa"/>
          </w:tcPr>
          <w:p w14:paraId="2FD7DC23" w14:textId="77777777" w:rsidR="00121F91" w:rsidRPr="00255288" w:rsidRDefault="00121F91" w:rsidP="009A5307">
            <w:pPr>
              <w:rPr>
                <w:lang w:val="en-US"/>
              </w:rPr>
            </w:pPr>
            <w:r>
              <w:rPr>
                <w:lang w:val="en-US"/>
              </w:rPr>
              <w:t>Min</w:t>
            </w:r>
          </w:p>
        </w:tc>
        <w:tc>
          <w:tcPr>
            <w:tcW w:w="834" w:type="dxa"/>
          </w:tcPr>
          <w:p w14:paraId="0724F92B" w14:textId="77777777" w:rsidR="00121F91" w:rsidRPr="00255288" w:rsidRDefault="00121F91" w:rsidP="009A5307">
            <w:pPr>
              <w:rPr>
                <w:lang w:val="en-US"/>
              </w:rPr>
            </w:pPr>
            <w:r>
              <w:rPr>
                <w:lang w:val="en-US"/>
              </w:rPr>
              <w:t>Max</w:t>
            </w:r>
          </w:p>
        </w:tc>
        <w:tc>
          <w:tcPr>
            <w:tcW w:w="1823" w:type="dxa"/>
          </w:tcPr>
          <w:p w14:paraId="3077A0EB" w14:textId="77777777" w:rsidR="00121F91" w:rsidRPr="00255288" w:rsidRDefault="00121F91" w:rsidP="009A5307">
            <w:pPr>
              <w:rPr>
                <w:lang w:val="en-US"/>
              </w:rPr>
            </w:pPr>
            <w:proofErr w:type="spellStart"/>
            <w:r>
              <w:rPr>
                <w:lang w:val="en-US"/>
              </w:rPr>
              <w:t>Diễn</w:t>
            </w:r>
            <w:proofErr w:type="spellEnd"/>
            <w:r>
              <w:rPr>
                <w:lang w:val="en-US"/>
              </w:rPr>
              <w:t xml:space="preserve"> </w:t>
            </w:r>
            <w:proofErr w:type="spellStart"/>
            <w:r>
              <w:rPr>
                <w:lang w:val="en-US"/>
              </w:rPr>
              <w:t>giải</w:t>
            </w:r>
            <w:proofErr w:type="spellEnd"/>
          </w:p>
        </w:tc>
      </w:tr>
      <w:tr w:rsidR="00121F91" w:rsidRPr="00255288" w14:paraId="163DCE8D" w14:textId="77777777" w:rsidTr="008648D6">
        <w:tc>
          <w:tcPr>
            <w:tcW w:w="1819" w:type="dxa"/>
          </w:tcPr>
          <w:p w14:paraId="12159D65" w14:textId="0CA83EEE" w:rsidR="00121F91" w:rsidRDefault="00121F91" w:rsidP="009A5307">
            <w:pPr>
              <w:rPr>
                <w:lang w:val="en-US"/>
              </w:rPr>
            </w:pPr>
            <w:proofErr w:type="spellStart"/>
            <w:r>
              <w:rPr>
                <w:lang w:val="en-US"/>
              </w:rPr>
              <w:t>maTBao</w:t>
            </w:r>
            <w:proofErr w:type="spellEnd"/>
          </w:p>
        </w:tc>
        <w:tc>
          <w:tcPr>
            <w:tcW w:w="1168" w:type="dxa"/>
          </w:tcPr>
          <w:p w14:paraId="6243DF9D" w14:textId="6BF3253A" w:rsidR="00121F91" w:rsidRDefault="00121F91" w:rsidP="009A5307">
            <w:pPr>
              <w:rPr>
                <w:lang w:val="en-US"/>
              </w:rPr>
            </w:pPr>
            <w:r>
              <w:rPr>
                <w:lang w:val="en-US"/>
              </w:rPr>
              <w:t>Private</w:t>
            </w:r>
          </w:p>
        </w:tc>
        <w:tc>
          <w:tcPr>
            <w:tcW w:w="1145" w:type="dxa"/>
          </w:tcPr>
          <w:p w14:paraId="60E68584" w14:textId="4419ED0A" w:rsidR="00121F91" w:rsidRDefault="00121F91" w:rsidP="009A5307">
            <w:pPr>
              <w:rPr>
                <w:lang w:val="en-US"/>
              </w:rPr>
            </w:pPr>
            <w:r>
              <w:rPr>
                <w:lang w:val="en-US"/>
              </w:rPr>
              <w:t>String</w:t>
            </w:r>
          </w:p>
        </w:tc>
        <w:tc>
          <w:tcPr>
            <w:tcW w:w="1132" w:type="dxa"/>
          </w:tcPr>
          <w:p w14:paraId="069CFFFC" w14:textId="0C49881F" w:rsidR="00121F91" w:rsidRDefault="00121F91" w:rsidP="009A5307">
            <w:pPr>
              <w:rPr>
                <w:lang w:val="en-US"/>
              </w:rPr>
            </w:pPr>
            <w:r>
              <w:rPr>
                <w:lang w:val="en-US"/>
              </w:rPr>
              <w:t>Null</w:t>
            </w:r>
          </w:p>
        </w:tc>
        <w:tc>
          <w:tcPr>
            <w:tcW w:w="1135" w:type="dxa"/>
          </w:tcPr>
          <w:p w14:paraId="501510A8" w14:textId="05DCF2C5" w:rsidR="00121F91" w:rsidRDefault="00121F91" w:rsidP="009A5307">
            <w:pPr>
              <w:rPr>
                <w:lang w:val="en-US"/>
              </w:rPr>
            </w:pPr>
            <w:r>
              <w:rPr>
                <w:lang w:val="en-US"/>
              </w:rPr>
              <w:t>10</w:t>
            </w:r>
          </w:p>
        </w:tc>
        <w:tc>
          <w:tcPr>
            <w:tcW w:w="683" w:type="dxa"/>
          </w:tcPr>
          <w:p w14:paraId="532CDA04" w14:textId="77777777" w:rsidR="00121F91" w:rsidRDefault="00121F91" w:rsidP="009A5307">
            <w:pPr>
              <w:rPr>
                <w:lang w:val="en-US"/>
              </w:rPr>
            </w:pPr>
          </w:p>
        </w:tc>
        <w:tc>
          <w:tcPr>
            <w:tcW w:w="834" w:type="dxa"/>
          </w:tcPr>
          <w:p w14:paraId="7AB4B540" w14:textId="77777777" w:rsidR="00121F91" w:rsidRDefault="00121F91" w:rsidP="009A5307">
            <w:pPr>
              <w:rPr>
                <w:lang w:val="en-US"/>
              </w:rPr>
            </w:pPr>
          </w:p>
        </w:tc>
        <w:tc>
          <w:tcPr>
            <w:tcW w:w="1823" w:type="dxa"/>
          </w:tcPr>
          <w:p w14:paraId="019A4460" w14:textId="28CB8F3E" w:rsidR="00121F91" w:rsidRDefault="00121F91" w:rsidP="009A5307">
            <w:pPr>
              <w:rPr>
                <w:lang w:val="en-US"/>
              </w:rPr>
            </w:pPr>
            <w:proofErr w:type="spellStart"/>
            <w:r>
              <w:rPr>
                <w:lang w:val="en-US"/>
              </w:rPr>
              <w:t>Mã</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p>
        </w:tc>
      </w:tr>
      <w:tr w:rsidR="00121F91" w:rsidRPr="00255288" w14:paraId="2B9B44F2" w14:textId="77777777" w:rsidTr="008648D6">
        <w:tc>
          <w:tcPr>
            <w:tcW w:w="1819" w:type="dxa"/>
          </w:tcPr>
          <w:p w14:paraId="14513018" w14:textId="2EC68663" w:rsidR="00121F91" w:rsidRDefault="00121F91" w:rsidP="009A5307">
            <w:pPr>
              <w:rPr>
                <w:lang w:val="en-US"/>
              </w:rPr>
            </w:pPr>
            <w:proofErr w:type="spellStart"/>
            <w:r>
              <w:rPr>
                <w:lang w:val="en-US"/>
              </w:rPr>
              <w:t>noiDungTBao</w:t>
            </w:r>
            <w:proofErr w:type="spellEnd"/>
          </w:p>
        </w:tc>
        <w:tc>
          <w:tcPr>
            <w:tcW w:w="1168" w:type="dxa"/>
          </w:tcPr>
          <w:p w14:paraId="09AEC99C" w14:textId="1B646C47" w:rsidR="00121F91" w:rsidRDefault="00121F91" w:rsidP="009A5307">
            <w:pPr>
              <w:rPr>
                <w:lang w:val="en-US"/>
              </w:rPr>
            </w:pPr>
            <w:r>
              <w:rPr>
                <w:lang w:val="en-US"/>
              </w:rPr>
              <w:t>Private</w:t>
            </w:r>
          </w:p>
        </w:tc>
        <w:tc>
          <w:tcPr>
            <w:tcW w:w="1145" w:type="dxa"/>
          </w:tcPr>
          <w:p w14:paraId="117924B1" w14:textId="3A124F09" w:rsidR="00121F91" w:rsidRDefault="00121F91" w:rsidP="009A5307">
            <w:pPr>
              <w:rPr>
                <w:lang w:val="en-US"/>
              </w:rPr>
            </w:pPr>
            <w:r>
              <w:rPr>
                <w:lang w:val="en-US"/>
              </w:rPr>
              <w:t>String</w:t>
            </w:r>
          </w:p>
        </w:tc>
        <w:tc>
          <w:tcPr>
            <w:tcW w:w="1132" w:type="dxa"/>
          </w:tcPr>
          <w:p w14:paraId="6F81448F" w14:textId="67ED07C9" w:rsidR="00121F91" w:rsidRDefault="00121F91" w:rsidP="009A5307">
            <w:pPr>
              <w:rPr>
                <w:lang w:val="en-US"/>
              </w:rPr>
            </w:pPr>
            <w:r>
              <w:rPr>
                <w:lang w:val="en-US"/>
              </w:rPr>
              <w:t>Null</w:t>
            </w:r>
          </w:p>
        </w:tc>
        <w:tc>
          <w:tcPr>
            <w:tcW w:w="1135" w:type="dxa"/>
          </w:tcPr>
          <w:p w14:paraId="4D300CDF" w14:textId="5DE6D6A6" w:rsidR="00121F91" w:rsidRDefault="00121F91" w:rsidP="009A5307">
            <w:pPr>
              <w:rPr>
                <w:lang w:val="en-US"/>
              </w:rPr>
            </w:pPr>
            <w:r>
              <w:rPr>
                <w:lang w:val="en-US"/>
              </w:rPr>
              <w:t>200</w:t>
            </w:r>
          </w:p>
        </w:tc>
        <w:tc>
          <w:tcPr>
            <w:tcW w:w="683" w:type="dxa"/>
          </w:tcPr>
          <w:p w14:paraId="476AA8A5" w14:textId="77777777" w:rsidR="00121F91" w:rsidRDefault="00121F91" w:rsidP="009A5307">
            <w:pPr>
              <w:rPr>
                <w:lang w:val="en-US"/>
              </w:rPr>
            </w:pPr>
          </w:p>
        </w:tc>
        <w:tc>
          <w:tcPr>
            <w:tcW w:w="834" w:type="dxa"/>
          </w:tcPr>
          <w:p w14:paraId="61D48F6A" w14:textId="77777777" w:rsidR="00121F91" w:rsidRDefault="00121F91" w:rsidP="009A5307">
            <w:pPr>
              <w:rPr>
                <w:lang w:val="en-US"/>
              </w:rPr>
            </w:pPr>
          </w:p>
        </w:tc>
        <w:tc>
          <w:tcPr>
            <w:tcW w:w="1823" w:type="dxa"/>
          </w:tcPr>
          <w:p w14:paraId="328ECEAB" w14:textId="5E56C24A" w:rsidR="00121F91" w:rsidRDefault="00121F91" w:rsidP="009A5307">
            <w:pPr>
              <w:rPr>
                <w:lang w:val="en-US"/>
              </w:rPr>
            </w:pPr>
            <w:proofErr w:type="spellStart"/>
            <w:r>
              <w:rPr>
                <w:lang w:val="en-US"/>
              </w:rPr>
              <w:t>Nội</w:t>
            </w:r>
            <w:proofErr w:type="spellEnd"/>
            <w:r>
              <w:rPr>
                <w:lang w:val="en-US"/>
              </w:rPr>
              <w:t xml:space="preserve"> dung </w:t>
            </w:r>
            <w:proofErr w:type="spellStart"/>
            <w:r>
              <w:rPr>
                <w:lang w:val="en-US"/>
              </w:rPr>
              <w:t>thông</w:t>
            </w:r>
            <w:proofErr w:type="spellEnd"/>
            <w:r>
              <w:rPr>
                <w:lang w:val="en-US"/>
              </w:rPr>
              <w:t xml:space="preserve"> </w:t>
            </w:r>
            <w:proofErr w:type="spellStart"/>
            <w:r>
              <w:rPr>
                <w:lang w:val="en-US"/>
              </w:rPr>
              <w:t>báo</w:t>
            </w:r>
            <w:proofErr w:type="spellEnd"/>
          </w:p>
        </w:tc>
      </w:tr>
      <w:tr w:rsidR="00121F91" w:rsidRPr="00255288" w14:paraId="5407EB7F" w14:textId="77777777" w:rsidTr="008648D6">
        <w:tc>
          <w:tcPr>
            <w:tcW w:w="1819" w:type="dxa"/>
          </w:tcPr>
          <w:p w14:paraId="00A34651" w14:textId="679D9792" w:rsidR="00121F91" w:rsidRDefault="00121F91" w:rsidP="009A5307">
            <w:pPr>
              <w:rPr>
                <w:lang w:val="en-US"/>
              </w:rPr>
            </w:pPr>
            <w:proofErr w:type="spellStart"/>
            <w:r>
              <w:rPr>
                <w:lang w:val="en-US"/>
              </w:rPr>
              <w:t>tieuDeTBao</w:t>
            </w:r>
            <w:proofErr w:type="spellEnd"/>
          </w:p>
        </w:tc>
        <w:tc>
          <w:tcPr>
            <w:tcW w:w="1168" w:type="dxa"/>
          </w:tcPr>
          <w:p w14:paraId="12CD3A7D" w14:textId="0A64ACCD" w:rsidR="00121F91" w:rsidRDefault="00121F91" w:rsidP="009A5307">
            <w:pPr>
              <w:rPr>
                <w:lang w:val="en-US"/>
              </w:rPr>
            </w:pPr>
            <w:r>
              <w:rPr>
                <w:lang w:val="en-US"/>
              </w:rPr>
              <w:t>Private</w:t>
            </w:r>
          </w:p>
        </w:tc>
        <w:tc>
          <w:tcPr>
            <w:tcW w:w="1145" w:type="dxa"/>
          </w:tcPr>
          <w:p w14:paraId="66499591" w14:textId="283BECFE" w:rsidR="00121F91" w:rsidRDefault="00121F91" w:rsidP="009A5307">
            <w:pPr>
              <w:rPr>
                <w:lang w:val="en-US"/>
              </w:rPr>
            </w:pPr>
            <w:r>
              <w:rPr>
                <w:lang w:val="en-US"/>
              </w:rPr>
              <w:t>String</w:t>
            </w:r>
          </w:p>
        </w:tc>
        <w:tc>
          <w:tcPr>
            <w:tcW w:w="1132" w:type="dxa"/>
          </w:tcPr>
          <w:p w14:paraId="2FFBBDF2" w14:textId="2AE695F7" w:rsidR="00121F91" w:rsidRDefault="00121F91" w:rsidP="009A5307">
            <w:pPr>
              <w:rPr>
                <w:lang w:val="en-US"/>
              </w:rPr>
            </w:pPr>
            <w:r>
              <w:rPr>
                <w:lang w:val="en-US"/>
              </w:rPr>
              <w:t>Null</w:t>
            </w:r>
          </w:p>
        </w:tc>
        <w:tc>
          <w:tcPr>
            <w:tcW w:w="1135" w:type="dxa"/>
          </w:tcPr>
          <w:p w14:paraId="67B2BC09" w14:textId="5B121137" w:rsidR="00121F91" w:rsidRDefault="00121F91" w:rsidP="009A5307">
            <w:pPr>
              <w:rPr>
                <w:lang w:val="en-US"/>
              </w:rPr>
            </w:pPr>
            <w:r>
              <w:rPr>
                <w:lang w:val="en-US"/>
              </w:rPr>
              <w:t>100</w:t>
            </w:r>
          </w:p>
        </w:tc>
        <w:tc>
          <w:tcPr>
            <w:tcW w:w="683" w:type="dxa"/>
          </w:tcPr>
          <w:p w14:paraId="4EE49E47" w14:textId="77777777" w:rsidR="00121F91" w:rsidRDefault="00121F91" w:rsidP="009A5307">
            <w:pPr>
              <w:rPr>
                <w:lang w:val="en-US"/>
              </w:rPr>
            </w:pPr>
          </w:p>
        </w:tc>
        <w:tc>
          <w:tcPr>
            <w:tcW w:w="834" w:type="dxa"/>
          </w:tcPr>
          <w:p w14:paraId="3398F10C" w14:textId="77777777" w:rsidR="00121F91" w:rsidRDefault="00121F91" w:rsidP="009A5307">
            <w:pPr>
              <w:rPr>
                <w:lang w:val="en-US"/>
              </w:rPr>
            </w:pPr>
          </w:p>
        </w:tc>
        <w:tc>
          <w:tcPr>
            <w:tcW w:w="1823" w:type="dxa"/>
          </w:tcPr>
          <w:p w14:paraId="0D641861" w14:textId="73D0D19D" w:rsidR="00121F91" w:rsidRDefault="00121F91" w:rsidP="009A5307">
            <w:pPr>
              <w:rPr>
                <w:lang w:val="en-US"/>
              </w:rPr>
            </w:pPr>
            <w:proofErr w:type="spellStart"/>
            <w:r>
              <w:rPr>
                <w:lang w:val="en-US"/>
              </w:rPr>
              <w:t>Tiêu</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p>
        </w:tc>
      </w:tr>
      <w:tr w:rsidR="00121F91" w:rsidRPr="00255288" w14:paraId="5D60EDCA" w14:textId="77777777" w:rsidTr="008648D6">
        <w:tc>
          <w:tcPr>
            <w:tcW w:w="1819" w:type="dxa"/>
          </w:tcPr>
          <w:p w14:paraId="4CB1E4B7" w14:textId="2146B950" w:rsidR="00121F91" w:rsidRDefault="00121F91" w:rsidP="009A5307">
            <w:pPr>
              <w:rPr>
                <w:lang w:val="en-US"/>
              </w:rPr>
            </w:pPr>
            <w:proofErr w:type="spellStart"/>
            <w:r>
              <w:rPr>
                <w:lang w:val="en-US"/>
              </w:rPr>
              <w:t>thoiGianTBao</w:t>
            </w:r>
            <w:proofErr w:type="spellEnd"/>
          </w:p>
        </w:tc>
        <w:tc>
          <w:tcPr>
            <w:tcW w:w="1168" w:type="dxa"/>
          </w:tcPr>
          <w:p w14:paraId="5FA010BA" w14:textId="00A55BE4" w:rsidR="00121F91" w:rsidRDefault="00121F91" w:rsidP="009A5307">
            <w:pPr>
              <w:rPr>
                <w:lang w:val="en-US"/>
              </w:rPr>
            </w:pPr>
            <w:r>
              <w:rPr>
                <w:lang w:val="en-US"/>
              </w:rPr>
              <w:t>Private</w:t>
            </w:r>
          </w:p>
        </w:tc>
        <w:tc>
          <w:tcPr>
            <w:tcW w:w="1145" w:type="dxa"/>
          </w:tcPr>
          <w:p w14:paraId="1AAE9E04" w14:textId="3B08D829" w:rsidR="00121F91" w:rsidRDefault="00121F91" w:rsidP="009A5307">
            <w:pPr>
              <w:rPr>
                <w:lang w:val="en-US"/>
              </w:rPr>
            </w:pPr>
            <w:r>
              <w:rPr>
                <w:lang w:val="en-US"/>
              </w:rPr>
              <w:t>String</w:t>
            </w:r>
          </w:p>
        </w:tc>
        <w:tc>
          <w:tcPr>
            <w:tcW w:w="1132" w:type="dxa"/>
          </w:tcPr>
          <w:p w14:paraId="37F0CF41" w14:textId="4773FD25" w:rsidR="00121F91" w:rsidRDefault="00121F91" w:rsidP="009A5307">
            <w:pPr>
              <w:rPr>
                <w:lang w:val="en-US"/>
              </w:rPr>
            </w:pPr>
            <w:r>
              <w:rPr>
                <w:lang w:val="en-US"/>
              </w:rPr>
              <w:t>Null</w:t>
            </w:r>
          </w:p>
        </w:tc>
        <w:tc>
          <w:tcPr>
            <w:tcW w:w="1135" w:type="dxa"/>
          </w:tcPr>
          <w:p w14:paraId="2C4BB540" w14:textId="1BA78DF4" w:rsidR="00121F91" w:rsidRDefault="00121F91" w:rsidP="009A5307">
            <w:pPr>
              <w:rPr>
                <w:lang w:val="en-US"/>
              </w:rPr>
            </w:pPr>
          </w:p>
        </w:tc>
        <w:tc>
          <w:tcPr>
            <w:tcW w:w="683" w:type="dxa"/>
          </w:tcPr>
          <w:p w14:paraId="6F751A69" w14:textId="77777777" w:rsidR="00121F91" w:rsidRDefault="00121F91" w:rsidP="009A5307">
            <w:pPr>
              <w:rPr>
                <w:lang w:val="en-US"/>
              </w:rPr>
            </w:pPr>
          </w:p>
        </w:tc>
        <w:tc>
          <w:tcPr>
            <w:tcW w:w="834" w:type="dxa"/>
          </w:tcPr>
          <w:p w14:paraId="7A8316E4" w14:textId="77777777" w:rsidR="00121F91" w:rsidRDefault="00121F91" w:rsidP="009A5307">
            <w:pPr>
              <w:rPr>
                <w:lang w:val="en-US"/>
              </w:rPr>
            </w:pPr>
          </w:p>
        </w:tc>
        <w:tc>
          <w:tcPr>
            <w:tcW w:w="1823" w:type="dxa"/>
          </w:tcPr>
          <w:p w14:paraId="121226A3" w14:textId="7BA10D33" w:rsidR="00121F91" w:rsidRDefault="00121F91" w:rsidP="009A5307">
            <w:pPr>
              <w:rPr>
                <w:lang w:val="en-US"/>
              </w:rPr>
            </w:pP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p>
        </w:tc>
      </w:tr>
    </w:tbl>
    <w:p w14:paraId="647BA9E1" w14:textId="77777777" w:rsidR="00121F91" w:rsidRPr="00121F91" w:rsidRDefault="00121F91" w:rsidP="00121F91">
      <w:pPr>
        <w:rPr>
          <w:lang w:val="en-US"/>
        </w:rPr>
      </w:pPr>
    </w:p>
    <w:p w14:paraId="49E7694A" w14:textId="3FB5FBF4" w:rsidR="00121F91" w:rsidRDefault="00121F91" w:rsidP="00121F91"/>
    <w:p w14:paraId="438F8B78" w14:textId="74E64D89" w:rsidR="00F91D6D" w:rsidRDefault="00F91D6D" w:rsidP="00121F91"/>
    <w:p w14:paraId="423983E5" w14:textId="3385BD3C" w:rsidR="00F91D6D" w:rsidRDefault="00F91D6D" w:rsidP="00121F91"/>
    <w:p w14:paraId="2CB986DB" w14:textId="64775427" w:rsidR="00F91D6D" w:rsidRDefault="00F91D6D" w:rsidP="00121F91"/>
    <w:p w14:paraId="50E438C7" w14:textId="5E63179D" w:rsidR="00F91D6D" w:rsidRDefault="00F91D6D" w:rsidP="00121F91"/>
    <w:p w14:paraId="1A8DBC67" w14:textId="77777777" w:rsidR="00F91D6D" w:rsidRPr="00121F91" w:rsidRDefault="00F91D6D" w:rsidP="00121F91"/>
    <w:p w14:paraId="643CB5C7" w14:textId="1C5D824A" w:rsidR="00013F0D" w:rsidRPr="001E57AD" w:rsidRDefault="00121F91">
      <w:pPr>
        <w:pStyle w:val="Heading4"/>
      </w:pPr>
      <w:bookmarkStart w:id="386" w:name="_c85hjy1c2ju4" w:colFirst="0" w:colLast="0"/>
      <w:bookmarkEnd w:id="386"/>
      <w:r>
        <w:rPr>
          <w:lang w:val="en-US"/>
        </w:rPr>
        <w:lastRenderedPageBreak/>
        <w:t>M</w:t>
      </w:r>
      <w:r w:rsidR="00E952C3" w:rsidRPr="001E57AD">
        <w:t>ô tả phương thức</w:t>
      </w:r>
      <w:r>
        <w:rPr>
          <w:lang w:val="en-US"/>
        </w:rPr>
        <w:t xml:space="preserve"> </w:t>
      </w:r>
      <w:proofErr w:type="spellStart"/>
      <w:r>
        <w:rPr>
          <w:lang w:val="en-US"/>
        </w:rPr>
        <w:t>lớp</w:t>
      </w:r>
      <w:proofErr w:type="spellEnd"/>
      <w:r>
        <w:rPr>
          <w:lang w:val="en-US"/>
        </w:rPr>
        <w:t xml:space="preserve"> </w:t>
      </w:r>
      <w:proofErr w:type="spellStart"/>
      <w:r>
        <w:rPr>
          <w:lang w:val="en-US"/>
        </w:rPr>
        <w:t>ThongBao</w:t>
      </w:r>
      <w:proofErr w:type="spellEnd"/>
    </w:p>
    <w:p w14:paraId="1EDDBA45" w14:textId="4C94BABF" w:rsidR="008648D6" w:rsidRDefault="008648D6" w:rsidP="00BE4F8B">
      <w:pPr>
        <w:pStyle w:val="Caption"/>
      </w:pPr>
      <w:bookmarkStart w:id="387" w:name="_Toc119445077"/>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3</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20</w:t>
      </w:r>
      <w:r w:rsidR="005018C1">
        <w:rPr>
          <w:noProof/>
        </w:rPr>
        <w:fldChar w:fldCharType="end"/>
      </w:r>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ThongBao</w:t>
      </w:r>
      <w:bookmarkEnd w:id="387"/>
      <w:proofErr w:type="spellEnd"/>
    </w:p>
    <w:tbl>
      <w:tblPr>
        <w:tblStyle w:val="TableGrid"/>
        <w:tblW w:w="10065" w:type="dxa"/>
        <w:tblInd w:w="-147" w:type="dxa"/>
        <w:tblLayout w:type="fixed"/>
        <w:tblLook w:val="04A0" w:firstRow="1" w:lastRow="0" w:firstColumn="1" w:lastColumn="0" w:noHBand="0" w:noVBand="1"/>
      </w:tblPr>
      <w:tblGrid>
        <w:gridCol w:w="1276"/>
        <w:gridCol w:w="1134"/>
        <w:gridCol w:w="1985"/>
        <w:gridCol w:w="992"/>
        <w:gridCol w:w="992"/>
        <w:gridCol w:w="993"/>
        <w:gridCol w:w="1275"/>
        <w:gridCol w:w="1418"/>
      </w:tblGrid>
      <w:tr w:rsidR="008648D6" w:rsidRPr="00121F91" w14:paraId="672D365E" w14:textId="77777777" w:rsidTr="00936B59">
        <w:trPr>
          <w:tblHeader/>
        </w:trPr>
        <w:tc>
          <w:tcPr>
            <w:tcW w:w="1276" w:type="dxa"/>
          </w:tcPr>
          <w:p w14:paraId="373B56E9" w14:textId="77777777" w:rsidR="00121F91" w:rsidRPr="00121F91" w:rsidRDefault="00121F91" w:rsidP="009A5307">
            <w:pPr>
              <w:rPr>
                <w:szCs w:val="28"/>
                <w:lang w:val="en-US"/>
              </w:rPr>
            </w:pPr>
            <w:proofErr w:type="spellStart"/>
            <w:r w:rsidRPr="00121F91">
              <w:rPr>
                <w:szCs w:val="28"/>
                <w:lang w:val="en-US"/>
              </w:rPr>
              <w:t>Tên</w:t>
            </w:r>
            <w:proofErr w:type="spellEnd"/>
            <w:r w:rsidRPr="00121F91">
              <w:rPr>
                <w:szCs w:val="28"/>
                <w:lang w:val="en-US"/>
              </w:rPr>
              <w:t xml:space="preserve"> </w:t>
            </w:r>
            <w:proofErr w:type="spellStart"/>
            <w:r w:rsidRPr="00121F91">
              <w:rPr>
                <w:szCs w:val="28"/>
                <w:lang w:val="en-US"/>
              </w:rPr>
              <w:t>phương</w:t>
            </w:r>
            <w:proofErr w:type="spellEnd"/>
            <w:r w:rsidRPr="00121F91">
              <w:rPr>
                <w:szCs w:val="28"/>
                <w:lang w:val="en-US"/>
              </w:rPr>
              <w:t xml:space="preserve"> </w:t>
            </w:r>
            <w:proofErr w:type="spellStart"/>
            <w:r w:rsidRPr="00121F91">
              <w:rPr>
                <w:szCs w:val="28"/>
                <w:lang w:val="en-US"/>
              </w:rPr>
              <w:t>thức</w:t>
            </w:r>
            <w:proofErr w:type="spellEnd"/>
          </w:p>
        </w:tc>
        <w:tc>
          <w:tcPr>
            <w:tcW w:w="1134" w:type="dxa"/>
          </w:tcPr>
          <w:p w14:paraId="7A81E808" w14:textId="77777777" w:rsidR="00121F91" w:rsidRPr="00121F91" w:rsidRDefault="00121F91" w:rsidP="009A5307">
            <w:pPr>
              <w:rPr>
                <w:szCs w:val="28"/>
                <w:lang w:val="en-US"/>
              </w:rPr>
            </w:pPr>
            <w:proofErr w:type="spellStart"/>
            <w:r w:rsidRPr="00121F91">
              <w:rPr>
                <w:szCs w:val="28"/>
                <w:lang w:val="en-US"/>
              </w:rPr>
              <w:t>Kiểu</w:t>
            </w:r>
            <w:proofErr w:type="spellEnd"/>
            <w:r w:rsidRPr="00121F91">
              <w:rPr>
                <w:szCs w:val="28"/>
                <w:lang w:val="en-US"/>
              </w:rPr>
              <w:t xml:space="preserve"> </w:t>
            </w:r>
            <w:proofErr w:type="spellStart"/>
            <w:r w:rsidRPr="00121F91">
              <w:rPr>
                <w:szCs w:val="28"/>
                <w:lang w:val="en-US"/>
              </w:rPr>
              <w:t>truy</w:t>
            </w:r>
            <w:proofErr w:type="spellEnd"/>
            <w:r w:rsidRPr="00121F91">
              <w:rPr>
                <w:szCs w:val="28"/>
                <w:lang w:val="en-US"/>
              </w:rPr>
              <w:t xml:space="preserve"> </w:t>
            </w:r>
            <w:proofErr w:type="spellStart"/>
            <w:r w:rsidRPr="00121F91">
              <w:rPr>
                <w:szCs w:val="28"/>
                <w:lang w:val="en-US"/>
              </w:rPr>
              <w:t>cập</w:t>
            </w:r>
            <w:proofErr w:type="spellEnd"/>
          </w:p>
        </w:tc>
        <w:tc>
          <w:tcPr>
            <w:tcW w:w="1985" w:type="dxa"/>
          </w:tcPr>
          <w:p w14:paraId="64AF6E5E" w14:textId="77777777" w:rsidR="00121F91" w:rsidRPr="00121F91" w:rsidRDefault="00121F91" w:rsidP="009A5307">
            <w:pPr>
              <w:rPr>
                <w:szCs w:val="28"/>
                <w:lang w:val="en-US"/>
              </w:rPr>
            </w:pPr>
            <w:proofErr w:type="spellStart"/>
            <w:r w:rsidRPr="00121F91">
              <w:rPr>
                <w:szCs w:val="28"/>
                <w:lang w:val="en-US"/>
              </w:rPr>
              <w:t>Danh</w:t>
            </w:r>
            <w:proofErr w:type="spellEnd"/>
            <w:r w:rsidRPr="00121F91">
              <w:rPr>
                <w:szCs w:val="28"/>
                <w:lang w:val="en-US"/>
              </w:rPr>
              <w:t xml:space="preserve"> </w:t>
            </w:r>
            <w:proofErr w:type="spellStart"/>
            <w:r w:rsidRPr="00121F91">
              <w:rPr>
                <w:szCs w:val="28"/>
                <w:lang w:val="en-US"/>
              </w:rPr>
              <w:t>sách</w:t>
            </w:r>
            <w:proofErr w:type="spellEnd"/>
            <w:r w:rsidRPr="00121F91">
              <w:rPr>
                <w:szCs w:val="28"/>
                <w:lang w:val="en-US"/>
              </w:rPr>
              <w:t xml:space="preserve"> </w:t>
            </w:r>
            <w:proofErr w:type="spellStart"/>
            <w:r w:rsidRPr="00121F91">
              <w:rPr>
                <w:szCs w:val="28"/>
                <w:lang w:val="en-US"/>
              </w:rPr>
              <w:t>tên</w:t>
            </w:r>
            <w:proofErr w:type="spellEnd"/>
            <w:r w:rsidRPr="00121F91">
              <w:rPr>
                <w:szCs w:val="28"/>
                <w:lang w:val="en-US"/>
              </w:rPr>
              <w:t xml:space="preserve"> </w:t>
            </w:r>
            <w:proofErr w:type="spellStart"/>
            <w:r w:rsidRPr="00121F91">
              <w:rPr>
                <w:szCs w:val="28"/>
                <w:lang w:val="en-US"/>
              </w:rPr>
              <w:t>tham</w:t>
            </w:r>
            <w:proofErr w:type="spellEnd"/>
            <w:r w:rsidRPr="00121F91">
              <w:rPr>
                <w:szCs w:val="28"/>
                <w:lang w:val="en-US"/>
              </w:rPr>
              <w:t xml:space="preserve"> </w:t>
            </w:r>
            <w:proofErr w:type="spellStart"/>
            <w:r w:rsidRPr="00121F91">
              <w:rPr>
                <w:szCs w:val="28"/>
                <w:lang w:val="en-US"/>
              </w:rPr>
              <w:t>số</w:t>
            </w:r>
            <w:proofErr w:type="spellEnd"/>
          </w:p>
        </w:tc>
        <w:tc>
          <w:tcPr>
            <w:tcW w:w="992" w:type="dxa"/>
          </w:tcPr>
          <w:p w14:paraId="392A08E8" w14:textId="77777777" w:rsidR="00121F91" w:rsidRPr="00121F91" w:rsidRDefault="00121F91" w:rsidP="009A5307">
            <w:pPr>
              <w:rPr>
                <w:szCs w:val="28"/>
                <w:lang w:val="en-US"/>
              </w:rPr>
            </w:pPr>
            <w:proofErr w:type="spellStart"/>
            <w:r w:rsidRPr="00121F91">
              <w:rPr>
                <w:szCs w:val="28"/>
                <w:lang w:val="en-US"/>
              </w:rPr>
              <w:t>Kiểu</w:t>
            </w:r>
            <w:proofErr w:type="spellEnd"/>
            <w:r w:rsidRPr="00121F91">
              <w:rPr>
                <w:szCs w:val="28"/>
                <w:lang w:val="en-US"/>
              </w:rPr>
              <w:t xml:space="preserve"> </w:t>
            </w:r>
            <w:proofErr w:type="spellStart"/>
            <w:r w:rsidRPr="00121F91">
              <w:rPr>
                <w:szCs w:val="28"/>
                <w:lang w:val="en-US"/>
              </w:rPr>
              <w:t>dữ</w:t>
            </w:r>
            <w:proofErr w:type="spellEnd"/>
            <w:r w:rsidRPr="00121F91">
              <w:rPr>
                <w:szCs w:val="28"/>
                <w:lang w:val="en-US"/>
              </w:rPr>
              <w:t xml:space="preserve"> </w:t>
            </w:r>
            <w:proofErr w:type="spellStart"/>
            <w:r w:rsidRPr="00121F91">
              <w:rPr>
                <w:szCs w:val="28"/>
                <w:lang w:val="en-US"/>
              </w:rPr>
              <w:t>liệu</w:t>
            </w:r>
            <w:proofErr w:type="spellEnd"/>
          </w:p>
        </w:tc>
        <w:tc>
          <w:tcPr>
            <w:tcW w:w="992" w:type="dxa"/>
          </w:tcPr>
          <w:p w14:paraId="1CA47052" w14:textId="77777777" w:rsidR="00121F91" w:rsidRPr="00121F91" w:rsidRDefault="00121F91" w:rsidP="009A5307">
            <w:pPr>
              <w:rPr>
                <w:szCs w:val="28"/>
                <w:lang w:val="en-US"/>
              </w:rPr>
            </w:pPr>
            <w:proofErr w:type="spellStart"/>
            <w:r w:rsidRPr="00121F91">
              <w:rPr>
                <w:szCs w:val="28"/>
                <w:lang w:val="en-US"/>
              </w:rPr>
              <w:t>Giá</w:t>
            </w:r>
            <w:proofErr w:type="spellEnd"/>
            <w:r w:rsidRPr="00121F91">
              <w:rPr>
                <w:szCs w:val="28"/>
                <w:lang w:val="en-US"/>
              </w:rPr>
              <w:t xml:space="preserve"> </w:t>
            </w:r>
            <w:proofErr w:type="spellStart"/>
            <w:r w:rsidRPr="00121F91">
              <w:rPr>
                <w:szCs w:val="28"/>
                <w:lang w:val="en-US"/>
              </w:rPr>
              <w:t>trị</w:t>
            </w:r>
            <w:proofErr w:type="spellEnd"/>
            <w:r w:rsidRPr="00121F91">
              <w:rPr>
                <w:szCs w:val="28"/>
                <w:lang w:val="en-US"/>
              </w:rPr>
              <w:t xml:space="preserve"> </w:t>
            </w:r>
            <w:proofErr w:type="spellStart"/>
            <w:r w:rsidRPr="00121F91">
              <w:rPr>
                <w:szCs w:val="28"/>
                <w:lang w:val="en-US"/>
              </w:rPr>
              <w:t>mặc</w:t>
            </w:r>
            <w:proofErr w:type="spellEnd"/>
            <w:r w:rsidRPr="00121F91">
              <w:rPr>
                <w:szCs w:val="28"/>
                <w:lang w:val="en-US"/>
              </w:rPr>
              <w:t xml:space="preserve"> </w:t>
            </w:r>
            <w:proofErr w:type="spellStart"/>
            <w:r w:rsidRPr="00121F91">
              <w:rPr>
                <w:szCs w:val="28"/>
                <w:lang w:val="en-US"/>
              </w:rPr>
              <w:t>nhiên</w:t>
            </w:r>
            <w:proofErr w:type="spellEnd"/>
          </w:p>
        </w:tc>
        <w:tc>
          <w:tcPr>
            <w:tcW w:w="993" w:type="dxa"/>
          </w:tcPr>
          <w:p w14:paraId="6B75AA91" w14:textId="77777777" w:rsidR="00121F91" w:rsidRPr="00121F91" w:rsidRDefault="00121F91" w:rsidP="009A5307">
            <w:pPr>
              <w:rPr>
                <w:szCs w:val="28"/>
                <w:lang w:val="en-US"/>
              </w:rPr>
            </w:pPr>
            <w:proofErr w:type="spellStart"/>
            <w:r w:rsidRPr="00121F91">
              <w:rPr>
                <w:szCs w:val="28"/>
                <w:lang w:val="en-US"/>
              </w:rPr>
              <w:t>Kích</w:t>
            </w:r>
            <w:proofErr w:type="spellEnd"/>
            <w:r w:rsidRPr="00121F91">
              <w:rPr>
                <w:szCs w:val="28"/>
                <w:lang w:val="en-US"/>
              </w:rPr>
              <w:t xml:space="preserve"> </w:t>
            </w:r>
            <w:proofErr w:type="spellStart"/>
            <w:r w:rsidRPr="00121F91">
              <w:rPr>
                <w:szCs w:val="28"/>
                <w:lang w:val="en-US"/>
              </w:rPr>
              <w:t>thước</w:t>
            </w:r>
            <w:proofErr w:type="spellEnd"/>
          </w:p>
        </w:tc>
        <w:tc>
          <w:tcPr>
            <w:tcW w:w="1275" w:type="dxa"/>
          </w:tcPr>
          <w:p w14:paraId="1C1D6009" w14:textId="77777777" w:rsidR="00121F91" w:rsidRPr="00121F91" w:rsidRDefault="00121F91" w:rsidP="009A5307">
            <w:pPr>
              <w:rPr>
                <w:szCs w:val="28"/>
                <w:lang w:val="en-US"/>
              </w:rPr>
            </w:pPr>
            <w:proofErr w:type="spellStart"/>
            <w:r w:rsidRPr="00121F91">
              <w:rPr>
                <w:szCs w:val="28"/>
                <w:lang w:val="en-US"/>
              </w:rPr>
              <w:t>Kiểu</w:t>
            </w:r>
            <w:proofErr w:type="spellEnd"/>
            <w:r w:rsidRPr="00121F91">
              <w:rPr>
                <w:szCs w:val="28"/>
                <w:lang w:val="en-US"/>
              </w:rPr>
              <w:t xml:space="preserve"> </w:t>
            </w:r>
            <w:proofErr w:type="spellStart"/>
            <w:r w:rsidRPr="00121F91">
              <w:rPr>
                <w:szCs w:val="28"/>
                <w:lang w:val="en-US"/>
              </w:rPr>
              <w:t>trả</w:t>
            </w:r>
            <w:proofErr w:type="spellEnd"/>
            <w:r w:rsidRPr="00121F91">
              <w:rPr>
                <w:szCs w:val="28"/>
                <w:lang w:val="en-US"/>
              </w:rPr>
              <w:t xml:space="preserve"> </w:t>
            </w:r>
            <w:proofErr w:type="spellStart"/>
            <w:r w:rsidRPr="00121F91">
              <w:rPr>
                <w:szCs w:val="28"/>
                <w:lang w:val="en-US"/>
              </w:rPr>
              <w:t>về</w:t>
            </w:r>
            <w:proofErr w:type="spellEnd"/>
            <w:r w:rsidRPr="00121F91">
              <w:rPr>
                <w:szCs w:val="28"/>
                <w:lang w:val="en-US"/>
              </w:rPr>
              <w:t xml:space="preserve"> </w:t>
            </w:r>
            <w:proofErr w:type="spellStart"/>
            <w:r w:rsidRPr="00121F91">
              <w:rPr>
                <w:szCs w:val="28"/>
                <w:lang w:val="en-US"/>
              </w:rPr>
              <w:t>của</w:t>
            </w:r>
            <w:proofErr w:type="spellEnd"/>
            <w:r w:rsidRPr="00121F91">
              <w:rPr>
                <w:szCs w:val="28"/>
                <w:lang w:val="en-US"/>
              </w:rPr>
              <w:t xml:space="preserve"> </w:t>
            </w:r>
            <w:proofErr w:type="spellStart"/>
            <w:r w:rsidRPr="00121F91">
              <w:rPr>
                <w:szCs w:val="28"/>
                <w:lang w:val="en-US"/>
              </w:rPr>
              <w:t>phương</w:t>
            </w:r>
            <w:proofErr w:type="spellEnd"/>
            <w:r w:rsidRPr="00121F91">
              <w:rPr>
                <w:szCs w:val="28"/>
                <w:lang w:val="en-US"/>
              </w:rPr>
              <w:t xml:space="preserve"> </w:t>
            </w:r>
            <w:proofErr w:type="spellStart"/>
            <w:r w:rsidRPr="00121F91">
              <w:rPr>
                <w:szCs w:val="28"/>
                <w:lang w:val="en-US"/>
              </w:rPr>
              <w:t>thức</w:t>
            </w:r>
            <w:proofErr w:type="spellEnd"/>
          </w:p>
        </w:tc>
        <w:tc>
          <w:tcPr>
            <w:tcW w:w="1418" w:type="dxa"/>
          </w:tcPr>
          <w:p w14:paraId="2DF9E75A" w14:textId="77777777" w:rsidR="00121F91" w:rsidRPr="00121F91" w:rsidRDefault="00121F91" w:rsidP="009A5307">
            <w:pPr>
              <w:rPr>
                <w:szCs w:val="28"/>
                <w:lang w:val="en-US"/>
              </w:rPr>
            </w:pPr>
            <w:proofErr w:type="spellStart"/>
            <w:r w:rsidRPr="00121F91">
              <w:rPr>
                <w:szCs w:val="28"/>
                <w:lang w:val="en-US"/>
              </w:rPr>
              <w:t>Diễn</w:t>
            </w:r>
            <w:proofErr w:type="spellEnd"/>
            <w:r w:rsidRPr="00121F91">
              <w:rPr>
                <w:szCs w:val="28"/>
                <w:lang w:val="en-US"/>
              </w:rPr>
              <w:t xml:space="preserve"> </w:t>
            </w:r>
            <w:proofErr w:type="spellStart"/>
            <w:r w:rsidRPr="00121F91">
              <w:rPr>
                <w:szCs w:val="28"/>
                <w:lang w:val="en-US"/>
              </w:rPr>
              <w:t>giải</w:t>
            </w:r>
            <w:proofErr w:type="spellEnd"/>
          </w:p>
        </w:tc>
      </w:tr>
      <w:tr w:rsidR="008648D6" w:rsidRPr="00121F91" w14:paraId="0FB81481" w14:textId="77777777" w:rsidTr="00936B59">
        <w:trPr>
          <w:tblHeader/>
        </w:trPr>
        <w:tc>
          <w:tcPr>
            <w:tcW w:w="1276" w:type="dxa"/>
            <w:vMerge w:val="restart"/>
          </w:tcPr>
          <w:p w14:paraId="3909A9CE" w14:textId="79E89084" w:rsidR="008648D6" w:rsidRPr="00121F91" w:rsidRDefault="008648D6" w:rsidP="009A5307">
            <w:pPr>
              <w:rPr>
                <w:szCs w:val="28"/>
                <w:lang w:val="en-US"/>
              </w:rPr>
            </w:pPr>
            <w:proofErr w:type="spellStart"/>
            <w:r>
              <w:rPr>
                <w:szCs w:val="28"/>
                <w:lang w:val="en-US"/>
              </w:rPr>
              <w:t>dangTBao</w:t>
            </w:r>
            <w:proofErr w:type="spellEnd"/>
          </w:p>
        </w:tc>
        <w:tc>
          <w:tcPr>
            <w:tcW w:w="1134" w:type="dxa"/>
            <w:vMerge w:val="restart"/>
          </w:tcPr>
          <w:p w14:paraId="42C41462" w14:textId="0F6E6688" w:rsidR="008648D6" w:rsidRPr="00121F91" w:rsidRDefault="008648D6" w:rsidP="009A5307">
            <w:pPr>
              <w:rPr>
                <w:szCs w:val="28"/>
                <w:lang w:val="en-US"/>
              </w:rPr>
            </w:pPr>
            <w:r>
              <w:rPr>
                <w:szCs w:val="28"/>
                <w:lang w:val="en-US"/>
              </w:rPr>
              <w:t>public</w:t>
            </w:r>
          </w:p>
        </w:tc>
        <w:tc>
          <w:tcPr>
            <w:tcW w:w="4962" w:type="dxa"/>
            <w:gridSpan w:val="4"/>
          </w:tcPr>
          <w:p w14:paraId="189BB20E" w14:textId="775FCFFC" w:rsidR="008648D6" w:rsidRPr="00121F91" w:rsidRDefault="008648D6" w:rsidP="009A5307">
            <w:pPr>
              <w:rPr>
                <w:szCs w:val="28"/>
                <w:lang w:val="en-US"/>
              </w:rPr>
            </w:pPr>
            <w:proofErr w:type="spellStart"/>
            <w:r>
              <w:rPr>
                <w:szCs w:val="28"/>
                <w:lang w:val="en-US"/>
              </w:rPr>
              <w:t>Có</w:t>
            </w:r>
            <w:proofErr w:type="spellEnd"/>
            <w:r>
              <w:rPr>
                <w:szCs w:val="28"/>
                <w:lang w:val="en-US"/>
              </w:rPr>
              <w:t xml:space="preserve"> 3 </w:t>
            </w:r>
            <w:proofErr w:type="spellStart"/>
            <w:r>
              <w:rPr>
                <w:szCs w:val="28"/>
                <w:lang w:val="en-US"/>
              </w:rPr>
              <w:t>tham</w:t>
            </w:r>
            <w:proofErr w:type="spellEnd"/>
            <w:r>
              <w:rPr>
                <w:szCs w:val="28"/>
                <w:lang w:val="en-US"/>
              </w:rPr>
              <w:t xml:space="preserve"> </w:t>
            </w:r>
            <w:proofErr w:type="spellStart"/>
            <w:r>
              <w:rPr>
                <w:szCs w:val="28"/>
                <w:lang w:val="en-US"/>
              </w:rPr>
              <w:t>số</w:t>
            </w:r>
            <w:proofErr w:type="spellEnd"/>
          </w:p>
        </w:tc>
        <w:tc>
          <w:tcPr>
            <w:tcW w:w="1275" w:type="dxa"/>
            <w:vMerge w:val="restart"/>
          </w:tcPr>
          <w:p w14:paraId="280A7BA9" w14:textId="62751960" w:rsidR="008648D6" w:rsidRPr="00121F91" w:rsidRDefault="008648D6" w:rsidP="009A5307">
            <w:pPr>
              <w:rPr>
                <w:szCs w:val="28"/>
                <w:lang w:val="en-US"/>
              </w:rPr>
            </w:pPr>
            <w:r>
              <w:rPr>
                <w:szCs w:val="28"/>
                <w:lang w:val="en-US"/>
              </w:rPr>
              <w:t>void</w:t>
            </w:r>
          </w:p>
        </w:tc>
        <w:tc>
          <w:tcPr>
            <w:tcW w:w="1418" w:type="dxa"/>
            <w:vMerge w:val="restart"/>
          </w:tcPr>
          <w:p w14:paraId="3536BB31" w14:textId="23DEB533" w:rsidR="008648D6" w:rsidRPr="00121F91" w:rsidRDefault="008648D6" w:rsidP="009A5307">
            <w:pPr>
              <w:rPr>
                <w:szCs w:val="28"/>
                <w:lang w:val="en-US"/>
              </w:rPr>
            </w:pPr>
            <w:proofErr w:type="spellStart"/>
            <w:r>
              <w:rPr>
                <w:szCs w:val="28"/>
                <w:lang w:val="en-US"/>
              </w:rPr>
              <w:t>Đăng</w:t>
            </w:r>
            <w:proofErr w:type="spellEnd"/>
            <w:r>
              <w:rPr>
                <w:szCs w:val="28"/>
                <w:lang w:val="en-US"/>
              </w:rPr>
              <w:t xml:space="preserve"> </w:t>
            </w:r>
            <w:proofErr w:type="spellStart"/>
            <w:r>
              <w:rPr>
                <w:szCs w:val="28"/>
                <w:lang w:val="en-US"/>
              </w:rPr>
              <w:t>thông</w:t>
            </w:r>
            <w:proofErr w:type="spellEnd"/>
            <w:r>
              <w:rPr>
                <w:szCs w:val="28"/>
                <w:lang w:val="en-US"/>
              </w:rPr>
              <w:t xml:space="preserve"> </w:t>
            </w:r>
            <w:proofErr w:type="spellStart"/>
            <w:r>
              <w:rPr>
                <w:szCs w:val="28"/>
                <w:lang w:val="en-US"/>
              </w:rPr>
              <w:t>báo</w:t>
            </w:r>
            <w:proofErr w:type="spellEnd"/>
          </w:p>
        </w:tc>
      </w:tr>
      <w:tr w:rsidR="008648D6" w:rsidRPr="00121F91" w14:paraId="7F90628F" w14:textId="77777777" w:rsidTr="00936B59">
        <w:trPr>
          <w:tblHeader/>
        </w:trPr>
        <w:tc>
          <w:tcPr>
            <w:tcW w:w="1276" w:type="dxa"/>
            <w:vMerge/>
          </w:tcPr>
          <w:p w14:paraId="01B58557" w14:textId="77777777" w:rsidR="008648D6" w:rsidRDefault="008648D6" w:rsidP="009A5307">
            <w:pPr>
              <w:rPr>
                <w:szCs w:val="28"/>
                <w:lang w:val="en-US"/>
              </w:rPr>
            </w:pPr>
          </w:p>
        </w:tc>
        <w:tc>
          <w:tcPr>
            <w:tcW w:w="1134" w:type="dxa"/>
            <w:vMerge/>
          </w:tcPr>
          <w:p w14:paraId="2BC913C7" w14:textId="77777777" w:rsidR="008648D6" w:rsidRDefault="008648D6" w:rsidP="009A5307">
            <w:pPr>
              <w:rPr>
                <w:szCs w:val="28"/>
                <w:lang w:val="en-US"/>
              </w:rPr>
            </w:pPr>
          </w:p>
        </w:tc>
        <w:tc>
          <w:tcPr>
            <w:tcW w:w="1985" w:type="dxa"/>
          </w:tcPr>
          <w:p w14:paraId="5C088379" w14:textId="1A441324" w:rsidR="008648D6" w:rsidRPr="00121F91" w:rsidRDefault="008648D6" w:rsidP="009A5307">
            <w:pPr>
              <w:rPr>
                <w:szCs w:val="28"/>
                <w:lang w:val="en-US"/>
              </w:rPr>
            </w:pPr>
            <w:proofErr w:type="spellStart"/>
            <w:r>
              <w:rPr>
                <w:szCs w:val="28"/>
                <w:lang w:val="en-US"/>
              </w:rPr>
              <w:t>noiDungTBao</w:t>
            </w:r>
            <w:proofErr w:type="spellEnd"/>
          </w:p>
        </w:tc>
        <w:tc>
          <w:tcPr>
            <w:tcW w:w="992" w:type="dxa"/>
          </w:tcPr>
          <w:p w14:paraId="4DA8A30E" w14:textId="604C1623" w:rsidR="008648D6" w:rsidRPr="00121F91" w:rsidRDefault="008648D6" w:rsidP="009A5307">
            <w:pPr>
              <w:rPr>
                <w:szCs w:val="28"/>
                <w:lang w:val="en-US"/>
              </w:rPr>
            </w:pPr>
            <w:r>
              <w:rPr>
                <w:szCs w:val="28"/>
                <w:lang w:val="en-US"/>
              </w:rPr>
              <w:t>String</w:t>
            </w:r>
          </w:p>
        </w:tc>
        <w:tc>
          <w:tcPr>
            <w:tcW w:w="992" w:type="dxa"/>
          </w:tcPr>
          <w:p w14:paraId="598431B7" w14:textId="4137F21C" w:rsidR="008648D6" w:rsidRPr="00121F91" w:rsidRDefault="008648D6" w:rsidP="009A5307">
            <w:pPr>
              <w:rPr>
                <w:szCs w:val="28"/>
                <w:lang w:val="en-US"/>
              </w:rPr>
            </w:pPr>
            <w:r>
              <w:rPr>
                <w:szCs w:val="28"/>
                <w:lang w:val="en-US"/>
              </w:rPr>
              <w:t>Null</w:t>
            </w:r>
          </w:p>
        </w:tc>
        <w:tc>
          <w:tcPr>
            <w:tcW w:w="993" w:type="dxa"/>
          </w:tcPr>
          <w:p w14:paraId="3F742D52" w14:textId="631006F0" w:rsidR="008648D6" w:rsidRPr="00121F91" w:rsidRDefault="008648D6" w:rsidP="009A5307">
            <w:pPr>
              <w:rPr>
                <w:szCs w:val="28"/>
                <w:lang w:val="en-US"/>
              </w:rPr>
            </w:pPr>
            <w:r>
              <w:rPr>
                <w:szCs w:val="28"/>
                <w:lang w:val="en-US"/>
              </w:rPr>
              <w:t>200</w:t>
            </w:r>
          </w:p>
        </w:tc>
        <w:tc>
          <w:tcPr>
            <w:tcW w:w="1275" w:type="dxa"/>
            <w:vMerge/>
          </w:tcPr>
          <w:p w14:paraId="66FB7595" w14:textId="77777777" w:rsidR="008648D6" w:rsidRPr="00121F91" w:rsidRDefault="008648D6" w:rsidP="009A5307">
            <w:pPr>
              <w:rPr>
                <w:szCs w:val="28"/>
                <w:lang w:val="en-US"/>
              </w:rPr>
            </w:pPr>
          </w:p>
        </w:tc>
        <w:tc>
          <w:tcPr>
            <w:tcW w:w="1418" w:type="dxa"/>
            <w:vMerge/>
          </w:tcPr>
          <w:p w14:paraId="57DACA51" w14:textId="77777777" w:rsidR="008648D6" w:rsidRPr="00121F91" w:rsidRDefault="008648D6" w:rsidP="009A5307">
            <w:pPr>
              <w:rPr>
                <w:szCs w:val="28"/>
                <w:lang w:val="en-US"/>
              </w:rPr>
            </w:pPr>
          </w:p>
        </w:tc>
      </w:tr>
      <w:tr w:rsidR="008648D6" w:rsidRPr="00121F91" w14:paraId="156EDFDC" w14:textId="77777777" w:rsidTr="00936B59">
        <w:trPr>
          <w:tblHeader/>
        </w:trPr>
        <w:tc>
          <w:tcPr>
            <w:tcW w:w="1276" w:type="dxa"/>
            <w:vMerge/>
          </w:tcPr>
          <w:p w14:paraId="067ACA64" w14:textId="77777777" w:rsidR="008648D6" w:rsidRDefault="008648D6" w:rsidP="009A5307">
            <w:pPr>
              <w:rPr>
                <w:szCs w:val="28"/>
                <w:lang w:val="en-US"/>
              </w:rPr>
            </w:pPr>
          </w:p>
        </w:tc>
        <w:tc>
          <w:tcPr>
            <w:tcW w:w="1134" w:type="dxa"/>
            <w:vMerge/>
          </w:tcPr>
          <w:p w14:paraId="2FB307C4" w14:textId="77777777" w:rsidR="008648D6" w:rsidRDefault="008648D6" w:rsidP="009A5307">
            <w:pPr>
              <w:rPr>
                <w:szCs w:val="28"/>
                <w:lang w:val="en-US"/>
              </w:rPr>
            </w:pPr>
          </w:p>
        </w:tc>
        <w:tc>
          <w:tcPr>
            <w:tcW w:w="1985" w:type="dxa"/>
          </w:tcPr>
          <w:p w14:paraId="023DAED7" w14:textId="2AF9C908" w:rsidR="008648D6" w:rsidRPr="00121F91" w:rsidRDefault="008648D6" w:rsidP="009A5307">
            <w:pPr>
              <w:rPr>
                <w:szCs w:val="28"/>
                <w:lang w:val="en-US"/>
              </w:rPr>
            </w:pPr>
            <w:proofErr w:type="spellStart"/>
            <w:r>
              <w:rPr>
                <w:szCs w:val="28"/>
                <w:lang w:val="en-US"/>
              </w:rPr>
              <w:t>thoiGianTBao</w:t>
            </w:r>
            <w:proofErr w:type="spellEnd"/>
          </w:p>
        </w:tc>
        <w:tc>
          <w:tcPr>
            <w:tcW w:w="992" w:type="dxa"/>
          </w:tcPr>
          <w:p w14:paraId="13693045" w14:textId="00EC5D46" w:rsidR="008648D6" w:rsidRPr="00121F91" w:rsidRDefault="008648D6" w:rsidP="009A5307">
            <w:pPr>
              <w:rPr>
                <w:szCs w:val="28"/>
                <w:lang w:val="en-US"/>
              </w:rPr>
            </w:pPr>
            <w:r>
              <w:rPr>
                <w:szCs w:val="28"/>
                <w:lang w:val="en-US"/>
              </w:rPr>
              <w:t>Date</w:t>
            </w:r>
          </w:p>
        </w:tc>
        <w:tc>
          <w:tcPr>
            <w:tcW w:w="992" w:type="dxa"/>
          </w:tcPr>
          <w:p w14:paraId="456D8975" w14:textId="08B7989F" w:rsidR="008648D6" w:rsidRPr="00121F91" w:rsidRDefault="008648D6" w:rsidP="009A5307">
            <w:pPr>
              <w:rPr>
                <w:szCs w:val="28"/>
                <w:lang w:val="en-US"/>
              </w:rPr>
            </w:pPr>
            <w:r>
              <w:rPr>
                <w:szCs w:val="28"/>
                <w:lang w:val="en-US"/>
              </w:rPr>
              <w:t>Null</w:t>
            </w:r>
          </w:p>
        </w:tc>
        <w:tc>
          <w:tcPr>
            <w:tcW w:w="993" w:type="dxa"/>
          </w:tcPr>
          <w:p w14:paraId="163F1570" w14:textId="77777777" w:rsidR="008648D6" w:rsidRPr="00121F91" w:rsidRDefault="008648D6" w:rsidP="009A5307">
            <w:pPr>
              <w:rPr>
                <w:szCs w:val="28"/>
                <w:lang w:val="en-US"/>
              </w:rPr>
            </w:pPr>
          </w:p>
        </w:tc>
        <w:tc>
          <w:tcPr>
            <w:tcW w:w="1275" w:type="dxa"/>
            <w:vMerge/>
          </w:tcPr>
          <w:p w14:paraId="0D262B8E" w14:textId="77777777" w:rsidR="008648D6" w:rsidRPr="00121F91" w:rsidRDefault="008648D6" w:rsidP="009A5307">
            <w:pPr>
              <w:rPr>
                <w:szCs w:val="28"/>
                <w:lang w:val="en-US"/>
              </w:rPr>
            </w:pPr>
          </w:p>
        </w:tc>
        <w:tc>
          <w:tcPr>
            <w:tcW w:w="1418" w:type="dxa"/>
            <w:vMerge/>
          </w:tcPr>
          <w:p w14:paraId="0C618D1A" w14:textId="77777777" w:rsidR="008648D6" w:rsidRPr="00121F91" w:rsidRDefault="008648D6" w:rsidP="009A5307">
            <w:pPr>
              <w:rPr>
                <w:szCs w:val="28"/>
                <w:lang w:val="en-US"/>
              </w:rPr>
            </w:pPr>
          </w:p>
        </w:tc>
      </w:tr>
      <w:tr w:rsidR="008648D6" w:rsidRPr="00121F91" w14:paraId="71B0BD69" w14:textId="77777777" w:rsidTr="00936B59">
        <w:trPr>
          <w:tblHeader/>
        </w:trPr>
        <w:tc>
          <w:tcPr>
            <w:tcW w:w="1276" w:type="dxa"/>
            <w:vMerge/>
          </w:tcPr>
          <w:p w14:paraId="72C13849" w14:textId="77777777" w:rsidR="008648D6" w:rsidRDefault="008648D6" w:rsidP="009A5307">
            <w:pPr>
              <w:rPr>
                <w:szCs w:val="28"/>
                <w:lang w:val="en-US"/>
              </w:rPr>
            </w:pPr>
          </w:p>
        </w:tc>
        <w:tc>
          <w:tcPr>
            <w:tcW w:w="1134" w:type="dxa"/>
            <w:vMerge/>
          </w:tcPr>
          <w:p w14:paraId="79994FC3" w14:textId="77777777" w:rsidR="008648D6" w:rsidRDefault="008648D6" w:rsidP="009A5307">
            <w:pPr>
              <w:rPr>
                <w:szCs w:val="28"/>
                <w:lang w:val="en-US"/>
              </w:rPr>
            </w:pPr>
          </w:p>
        </w:tc>
        <w:tc>
          <w:tcPr>
            <w:tcW w:w="1985" w:type="dxa"/>
          </w:tcPr>
          <w:p w14:paraId="0995E6CD" w14:textId="0FFEDC3D" w:rsidR="008648D6" w:rsidRPr="00121F91" w:rsidRDefault="008648D6" w:rsidP="009A5307">
            <w:pPr>
              <w:rPr>
                <w:szCs w:val="28"/>
                <w:lang w:val="en-US"/>
              </w:rPr>
            </w:pPr>
            <w:proofErr w:type="spellStart"/>
            <w:r>
              <w:rPr>
                <w:szCs w:val="28"/>
                <w:lang w:val="en-US"/>
              </w:rPr>
              <w:t>tieuDeTB</w:t>
            </w:r>
            <w:proofErr w:type="spellEnd"/>
          </w:p>
        </w:tc>
        <w:tc>
          <w:tcPr>
            <w:tcW w:w="992" w:type="dxa"/>
          </w:tcPr>
          <w:p w14:paraId="56C3FCCB" w14:textId="2467A907" w:rsidR="008648D6" w:rsidRPr="00121F91" w:rsidRDefault="008648D6" w:rsidP="009A5307">
            <w:pPr>
              <w:rPr>
                <w:szCs w:val="28"/>
                <w:lang w:val="en-US"/>
              </w:rPr>
            </w:pPr>
            <w:r>
              <w:rPr>
                <w:szCs w:val="28"/>
                <w:lang w:val="en-US"/>
              </w:rPr>
              <w:t>String</w:t>
            </w:r>
          </w:p>
        </w:tc>
        <w:tc>
          <w:tcPr>
            <w:tcW w:w="992" w:type="dxa"/>
          </w:tcPr>
          <w:p w14:paraId="37C5EC09" w14:textId="014AA8F1" w:rsidR="008648D6" w:rsidRPr="00121F91" w:rsidRDefault="008648D6" w:rsidP="009A5307">
            <w:pPr>
              <w:rPr>
                <w:szCs w:val="28"/>
                <w:lang w:val="en-US"/>
              </w:rPr>
            </w:pPr>
            <w:r>
              <w:rPr>
                <w:szCs w:val="28"/>
                <w:lang w:val="en-US"/>
              </w:rPr>
              <w:t>Null</w:t>
            </w:r>
          </w:p>
        </w:tc>
        <w:tc>
          <w:tcPr>
            <w:tcW w:w="993" w:type="dxa"/>
          </w:tcPr>
          <w:p w14:paraId="3EFCEB83" w14:textId="7AE9FB4F" w:rsidR="008648D6" w:rsidRPr="00121F91" w:rsidRDefault="008648D6" w:rsidP="009A5307">
            <w:pPr>
              <w:rPr>
                <w:szCs w:val="28"/>
                <w:lang w:val="en-US"/>
              </w:rPr>
            </w:pPr>
            <w:r>
              <w:rPr>
                <w:szCs w:val="28"/>
                <w:lang w:val="en-US"/>
              </w:rPr>
              <w:t>100</w:t>
            </w:r>
          </w:p>
        </w:tc>
        <w:tc>
          <w:tcPr>
            <w:tcW w:w="1275" w:type="dxa"/>
            <w:vMerge/>
          </w:tcPr>
          <w:p w14:paraId="07E3DD0E" w14:textId="77777777" w:rsidR="008648D6" w:rsidRPr="00121F91" w:rsidRDefault="008648D6" w:rsidP="009A5307">
            <w:pPr>
              <w:rPr>
                <w:szCs w:val="28"/>
                <w:lang w:val="en-US"/>
              </w:rPr>
            </w:pPr>
          </w:p>
        </w:tc>
        <w:tc>
          <w:tcPr>
            <w:tcW w:w="1418" w:type="dxa"/>
            <w:vMerge/>
          </w:tcPr>
          <w:p w14:paraId="4BA41B1B" w14:textId="77777777" w:rsidR="008648D6" w:rsidRPr="00121F91" w:rsidRDefault="008648D6" w:rsidP="009A5307">
            <w:pPr>
              <w:rPr>
                <w:szCs w:val="28"/>
                <w:lang w:val="en-US"/>
              </w:rPr>
            </w:pPr>
          </w:p>
        </w:tc>
      </w:tr>
      <w:tr w:rsidR="008648D6" w:rsidRPr="00121F91" w14:paraId="726D3B8B" w14:textId="77777777" w:rsidTr="00936B59">
        <w:trPr>
          <w:tblHeader/>
        </w:trPr>
        <w:tc>
          <w:tcPr>
            <w:tcW w:w="1276" w:type="dxa"/>
            <w:vMerge w:val="restart"/>
          </w:tcPr>
          <w:p w14:paraId="25F6E6DD" w14:textId="610F02DC" w:rsidR="008648D6" w:rsidRDefault="008648D6" w:rsidP="009A5307">
            <w:pPr>
              <w:rPr>
                <w:szCs w:val="28"/>
                <w:lang w:val="en-US"/>
              </w:rPr>
            </w:pPr>
            <w:proofErr w:type="spellStart"/>
            <w:r>
              <w:rPr>
                <w:szCs w:val="28"/>
                <w:lang w:val="en-US"/>
              </w:rPr>
              <w:t>capNhatTBao</w:t>
            </w:r>
            <w:proofErr w:type="spellEnd"/>
          </w:p>
        </w:tc>
        <w:tc>
          <w:tcPr>
            <w:tcW w:w="1134" w:type="dxa"/>
            <w:vMerge w:val="restart"/>
          </w:tcPr>
          <w:p w14:paraId="0C036CA7" w14:textId="60B92985" w:rsidR="008648D6" w:rsidRDefault="008648D6" w:rsidP="009A5307">
            <w:pPr>
              <w:rPr>
                <w:szCs w:val="28"/>
                <w:lang w:val="en-US"/>
              </w:rPr>
            </w:pPr>
            <w:r>
              <w:rPr>
                <w:szCs w:val="28"/>
                <w:lang w:val="en-US"/>
              </w:rPr>
              <w:t>Public</w:t>
            </w:r>
          </w:p>
        </w:tc>
        <w:tc>
          <w:tcPr>
            <w:tcW w:w="4962" w:type="dxa"/>
            <w:gridSpan w:val="4"/>
          </w:tcPr>
          <w:p w14:paraId="6090853C" w14:textId="3AC3691E" w:rsidR="008648D6" w:rsidRDefault="008648D6" w:rsidP="009A5307">
            <w:pPr>
              <w:rPr>
                <w:szCs w:val="28"/>
                <w:lang w:val="en-US"/>
              </w:rPr>
            </w:pPr>
            <w:proofErr w:type="spellStart"/>
            <w:r>
              <w:rPr>
                <w:szCs w:val="28"/>
                <w:lang w:val="en-US"/>
              </w:rPr>
              <w:t>Có</w:t>
            </w:r>
            <w:proofErr w:type="spellEnd"/>
            <w:r>
              <w:rPr>
                <w:szCs w:val="28"/>
                <w:lang w:val="en-US"/>
              </w:rPr>
              <w:t xml:space="preserve"> 2 </w:t>
            </w:r>
            <w:proofErr w:type="spellStart"/>
            <w:r>
              <w:rPr>
                <w:szCs w:val="28"/>
                <w:lang w:val="en-US"/>
              </w:rPr>
              <w:t>tham</w:t>
            </w:r>
            <w:proofErr w:type="spellEnd"/>
            <w:r>
              <w:rPr>
                <w:szCs w:val="28"/>
                <w:lang w:val="en-US"/>
              </w:rPr>
              <w:t xml:space="preserve"> </w:t>
            </w:r>
            <w:proofErr w:type="spellStart"/>
            <w:r>
              <w:rPr>
                <w:szCs w:val="28"/>
                <w:lang w:val="en-US"/>
              </w:rPr>
              <w:t>số</w:t>
            </w:r>
            <w:proofErr w:type="spellEnd"/>
          </w:p>
        </w:tc>
        <w:tc>
          <w:tcPr>
            <w:tcW w:w="1275" w:type="dxa"/>
            <w:vMerge w:val="restart"/>
          </w:tcPr>
          <w:p w14:paraId="23542E55" w14:textId="09328F59" w:rsidR="008648D6" w:rsidRPr="00121F91" w:rsidRDefault="008648D6" w:rsidP="009A5307">
            <w:pPr>
              <w:rPr>
                <w:szCs w:val="28"/>
                <w:lang w:val="en-US"/>
              </w:rPr>
            </w:pPr>
            <w:r>
              <w:rPr>
                <w:szCs w:val="28"/>
                <w:lang w:val="en-US"/>
              </w:rPr>
              <w:t>void</w:t>
            </w:r>
          </w:p>
        </w:tc>
        <w:tc>
          <w:tcPr>
            <w:tcW w:w="1418" w:type="dxa"/>
            <w:vMerge w:val="restart"/>
          </w:tcPr>
          <w:p w14:paraId="6F823D0E" w14:textId="35EDCFA6" w:rsidR="008648D6" w:rsidRPr="00121F91" w:rsidRDefault="008648D6" w:rsidP="009A5307">
            <w:pPr>
              <w:rPr>
                <w:szCs w:val="28"/>
                <w:lang w:val="en-US"/>
              </w:rPr>
            </w:pPr>
            <w:proofErr w:type="spellStart"/>
            <w:r>
              <w:rPr>
                <w:szCs w:val="28"/>
                <w:lang w:val="en-US"/>
              </w:rPr>
              <w:t>Cập</w:t>
            </w:r>
            <w:proofErr w:type="spellEnd"/>
            <w:r>
              <w:rPr>
                <w:szCs w:val="28"/>
                <w:lang w:val="en-US"/>
              </w:rPr>
              <w:t xml:space="preserve"> </w:t>
            </w:r>
            <w:proofErr w:type="spellStart"/>
            <w:r>
              <w:rPr>
                <w:szCs w:val="28"/>
                <w:lang w:val="en-US"/>
              </w:rPr>
              <w:t>nhật</w:t>
            </w:r>
            <w:proofErr w:type="spellEnd"/>
            <w:r>
              <w:rPr>
                <w:szCs w:val="28"/>
                <w:lang w:val="en-US"/>
              </w:rPr>
              <w:t xml:space="preserve"> </w:t>
            </w:r>
            <w:proofErr w:type="spellStart"/>
            <w:r>
              <w:rPr>
                <w:szCs w:val="28"/>
                <w:lang w:val="en-US"/>
              </w:rPr>
              <w:t>thông</w:t>
            </w:r>
            <w:proofErr w:type="spellEnd"/>
            <w:r>
              <w:rPr>
                <w:szCs w:val="28"/>
                <w:lang w:val="en-US"/>
              </w:rPr>
              <w:t xml:space="preserve"> </w:t>
            </w:r>
            <w:proofErr w:type="spellStart"/>
            <w:r>
              <w:rPr>
                <w:szCs w:val="28"/>
                <w:lang w:val="en-US"/>
              </w:rPr>
              <w:t>báo</w:t>
            </w:r>
            <w:proofErr w:type="spellEnd"/>
          </w:p>
        </w:tc>
      </w:tr>
      <w:tr w:rsidR="008648D6" w:rsidRPr="00121F91" w14:paraId="5CF33019" w14:textId="77777777" w:rsidTr="00936B59">
        <w:trPr>
          <w:tblHeader/>
        </w:trPr>
        <w:tc>
          <w:tcPr>
            <w:tcW w:w="1276" w:type="dxa"/>
            <w:vMerge/>
          </w:tcPr>
          <w:p w14:paraId="575DE488" w14:textId="77777777" w:rsidR="008648D6" w:rsidRDefault="008648D6" w:rsidP="009A5307">
            <w:pPr>
              <w:rPr>
                <w:szCs w:val="28"/>
                <w:lang w:val="en-US"/>
              </w:rPr>
            </w:pPr>
          </w:p>
        </w:tc>
        <w:tc>
          <w:tcPr>
            <w:tcW w:w="1134" w:type="dxa"/>
            <w:vMerge/>
          </w:tcPr>
          <w:p w14:paraId="48150B20" w14:textId="77777777" w:rsidR="008648D6" w:rsidRDefault="008648D6" w:rsidP="009A5307">
            <w:pPr>
              <w:rPr>
                <w:szCs w:val="28"/>
                <w:lang w:val="en-US"/>
              </w:rPr>
            </w:pPr>
          </w:p>
        </w:tc>
        <w:tc>
          <w:tcPr>
            <w:tcW w:w="1985" w:type="dxa"/>
          </w:tcPr>
          <w:p w14:paraId="6A589CAB" w14:textId="427D4DB5" w:rsidR="008648D6" w:rsidRDefault="008648D6" w:rsidP="009A5307">
            <w:pPr>
              <w:rPr>
                <w:szCs w:val="28"/>
                <w:lang w:val="en-US"/>
              </w:rPr>
            </w:pPr>
            <w:proofErr w:type="spellStart"/>
            <w:r>
              <w:rPr>
                <w:szCs w:val="28"/>
                <w:lang w:val="en-US"/>
              </w:rPr>
              <w:t>tieuDeTBao</w:t>
            </w:r>
            <w:proofErr w:type="spellEnd"/>
          </w:p>
        </w:tc>
        <w:tc>
          <w:tcPr>
            <w:tcW w:w="992" w:type="dxa"/>
          </w:tcPr>
          <w:p w14:paraId="647F485A" w14:textId="4B19896E" w:rsidR="008648D6" w:rsidRDefault="008648D6" w:rsidP="009A5307">
            <w:pPr>
              <w:rPr>
                <w:szCs w:val="28"/>
                <w:lang w:val="en-US"/>
              </w:rPr>
            </w:pPr>
            <w:r>
              <w:rPr>
                <w:szCs w:val="28"/>
                <w:lang w:val="en-US"/>
              </w:rPr>
              <w:t>String</w:t>
            </w:r>
          </w:p>
        </w:tc>
        <w:tc>
          <w:tcPr>
            <w:tcW w:w="992" w:type="dxa"/>
          </w:tcPr>
          <w:p w14:paraId="020784AF" w14:textId="351BF9B7" w:rsidR="008648D6" w:rsidRDefault="008648D6" w:rsidP="009A5307">
            <w:pPr>
              <w:rPr>
                <w:szCs w:val="28"/>
                <w:lang w:val="en-US"/>
              </w:rPr>
            </w:pPr>
            <w:r>
              <w:rPr>
                <w:szCs w:val="28"/>
                <w:lang w:val="en-US"/>
              </w:rPr>
              <w:t>Null</w:t>
            </w:r>
          </w:p>
        </w:tc>
        <w:tc>
          <w:tcPr>
            <w:tcW w:w="993" w:type="dxa"/>
          </w:tcPr>
          <w:p w14:paraId="7579D4D5" w14:textId="501D2A4F" w:rsidR="008648D6" w:rsidRDefault="008648D6" w:rsidP="009A5307">
            <w:pPr>
              <w:rPr>
                <w:szCs w:val="28"/>
                <w:lang w:val="en-US"/>
              </w:rPr>
            </w:pPr>
            <w:r>
              <w:rPr>
                <w:szCs w:val="28"/>
                <w:lang w:val="en-US"/>
              </w:rPr>
              <w:t>100</w:t>
            </w:r>
          </w:p>
        </w:tc>
        <w:tc>
          <w:tcPr>
            <w:tcW w:w="1275" w:type="dxa"/>
            <w:vMerge/>
          </w:tcPr>
          <w:p w14:paraId="5DE6F67A" w14:textId="77777777" w:rsidR="008648D6" w:rsidRPr="00121F91" w:rsidRDefault="008648D6" w:rsidP="009A5307">
            <w:pPr>
              <w:rPr>
                <w:szCs w:val="28"/>
                <w:lang w:val="en-US"/>
              </w:rPr>
            </w:pPr>
          </w:p>
        </w:tc>
        <w:tc>
          <w:tcPr>
            <w:tcW w:w="1418" w:type="dxa"/>
            <w:vMerge/>
          </w:tcPr>
          <w:p w14:paraId="008A83E9" w14:textId="77777777" w:rsidR="008648D6" w:rsidRPr="00121F91" w:rsidRDefault="008648D6" w:rsidP="009A5307">
            <w:pPr>
              <w:rPr>
                <w:szCs w:val="28"/>
                <w:lang w:val="en-US"/>
              </w:rPr>
            </w:pPr>
          </w:p>
        </w:tc>
      </w:tr>
      <w:tr w:rsidR="008648D6" w:rsidRPr="00121F91" w14:paraId="38E5B436" w14:textId="77777777" w:rsidTr="00936B59">
        <w:trPr>
          <w:tblHeader/>
        </w:trPr>
        <w:tc>
          <w:tcPr>
            <w:tcW w:w="1276" w:type="dxa"/>
            <w:vMerge/>
          </w:tcPr>
          <w:p w14:paraId="73EE2238" w14:textId="77777777" w:rsidR="008648D6" w:rsidRDefault="008648D6" w:rsidP="009A5307">
            <w:pPr>
              <w:rPr>
                <w:szCs w:val="28"/>
                <w:lang w:val="en-US"/>
              </w:rPr>
            </w:pPr>
          </w:p>
        </w:tc>
        <w:tc>
          <w:tcPr>
            <w:tcW w:w="1134" w:type="dxa"/>
            <w:vMerge/>
          </w:tcPr>
          <w:p w14:paraId="11A3A406" w14:textId="77777777" w:rsidR="008648D6" w:rsidRDefault="008648D6" w:rsidP="009A5307">
            <w:pPr>
              <w:rPr>
                <w:szCs w:val="28"/>
                <w:lang w:val="en-US"/>
              </w:rPr>
            </w:pPr>
          </w:p>
        </w:tc>
        <w:tc>
          <w:tcPr>
            <w:tcW w:w="1985" w:type="dxa"/>
          </w:tcPr>
          <w:p w14:paraId="4DD84063" w14:textId="0EF11693" w:rsidR="008648D6" w:rsidRDefault="008648D6" w:rsidP="009A5307">
            <w:pPr>
              <w:rPr>
                <w:szCs w:val="28"/>
                <w:lang w:val="en-US"/>
              </w:rPr>
            </w:pPr>
            <w:proofErr w:type="spellStart"/>
            <w:r>
              <w:rPr>
                <w:szCs w:val="28"/>
                <w:lang w:val="en-US"/>
              </w:rPr>
              <w:t>noiDungTBao</w:t>
            </w:r>
            <w:proofErr w:type="spellEnd"/>
          </w:p>
        </w:tc>
        <w:tc>
          <w:tcPr>
            <w:tcW w:w="992" w:type="dxa"/>
          </w:tcPr>
          <w:p w14:paraId="7C2AF75E" w14:textId="1AC30829" w:rsidR="008648D6" w:rsidRDefault="008648D6" w:rsidP="009A5307">
            <w:pPr>
              <w:rPr>
                <w:szCs w:val="28"/>
                <w:lang w:val="en-US"/>
              </w:rPr>
            </w:pPr>
            <w:r>
              <w:rPr>
                <w:szCs w:val="28"/>
                <w:lang w:val="en-US"/>
              </w:rPr>
              <w:t>String</w:t>
            </w:r>
          </w:p>
        </w:tc>
        <w:tc>
          <w:tcPr>
            <w:tcW w:w="992" w:type="dxa"/>
          </w:tcPr>
          <w:p w14:paraId="1760D673" w14:textId="7ADFDBE0" w:rsidR="008648D6" w:rsidRDefault="008648D6" w:rsidP="009A5307">
            <w:pPr>
              <w:rPr>
                <w:szCs w:val="28"/>
                <w:lang w:val="en-US"/>
              </w:rPr>
            </w:pPr>
            <w:r>
              <w:rPr>
                <w:szCs w:val="28"/>
                <w:lang w:val="en-US"/>
              </w:rPr>
              <w:t>Null</w:t>
            </w:r>
          </w:p>
        </w:tc>
        <w:tc>
          <w:tcPr>
            <w:tcW w:w="993" w:type="dxa"/>
          </w:tcPr>
          <w:p w14:paraId="790FB2A5" w14:textId="4CBA59EF" w:rsidR="008648D6" w:rsidRDefault="008648D6" w:rsidP="009A5307">
            <w:pPr>
              <w:rPr>
                <w:szCs w:val="28"/>
                <w:lang w:val="en-US"/>
              </w:rPr>
            </w:pPr>
            <w:r>
              <w:rPr>
                <w:szCs w:val="28"/>
                <w:lang w:val="en-US"/>
              </w:rPr>
              <w:t>200</w:t>
            </w:r>
          </w:p>
        </w:tc>
        <w:tc>
          <w:tcPr>
            <w:tcW w:w="1275" w:type="dxa"/>
            <w:vMerge/>
          </w:tcPr>
          <w:p w14:paraId="6A455EF9" w14:textId="77777777" w:rsidR="008648D6" w:rsidRPr="00121F91" w:rsidRDefault="008648D6" w:rsidP="009A5307">
            <w:pPr>
              <w:rPr>
                <w:szCs w:val="28"/>
                <w:lang w:val="en-US"/>
              </w:rPr>
            </w:pPr>
          </w:p>
        </w:tc>
        <w:tc>
          <w:tcPr>
            <w:tcW w:w="1418" w:type="dxa"/>
            <w:vMerge/>
          </w:tcPr>
          <w:p w14:paraId="02595A31" w14:textId="77777777" w:rsidR="008648D6" w:rsidRPr="00121F91" w:rsidRDefault="008648D6" w:rsidP="009A5307">
            <w:pPr>
              <w:rPr>
                <w:szCs w:val="28"/>
                <w:lang w:val="en-US"/>
              </w:rPr>
            </w:pPr>
          </w:p>
        </w:tc>
      </w:tr>
      <w:tr w:rsidR="008648D6" w:rsidRPr="00121F91" w14:paraId="270CC27A" w14:textId="77777777" w:rsidTr="00936B59">
        <w:trPr>
          <w:tblHeader/>
        </w:trPr>
        <w:tc>
          <w:tcPr>
            <w:tcW w:w="1276" w:type="dxa"/>
          </w:tcPr>
          <w:p w14:paraId="5833C865" w14:textId="32811DEF" w:rsidR="008648D6" w:rsidRDefault="008648D6" w:rsidP="009A5307">
            <w:pPr>
              <w:rPr>
                <w:szCs w:val="28"/>
                <w:lang w:val="en-US"/>
              </w:rPr>
            </w:pPr>
            <w:proofErr w:type="spellStart"/>
            <w:r>
              <w:rPr>
                <w:szCs w:val="28"/>
                <w:lang w:val="en-US"/>
              </w:rPr>
              <w:t>xemTBao</w:t>
            </w:r>
            <w:proofErr w:type="spellEnd"/>
          </w:p>
        </w:tc>
        <w:tc>
          <w:tcPr>
            <w:tcW w:w="1134" w:type="dxa"/>
          </w:tcPr>
          <w:p w14:paraId="559BAFB2" w14:textId="40491195" w:rsidR="008648D6" w:rsidRDefault="008648D6" w:rsidP="009A5307">
            <w:pPr>
              <w:rPr>
                <w:szCs w:val="28"/>
                <w:lang w:val="en-US"/>
              </w:rPr>
            </w:pPr>
            <w:r>
              <w:rPr>
                <w:szCs w:val="28"/>
                <w:lang w:val="en-US"/>
              </w:rPr>
              <w:t>Public</w:t>
            </w:r>
          </w:p>
        </w:tc>
        <w:tc>
          <w:tcPr>
            <w:tcW w:w="1985" w:type="dxa"/>
          </w:tcPr>
          <w:p w14:paraId="50B013CF" w14:textId="77777777" w:rsidR="008648D6" w:rsidRDefault="008648D6" w:rsidP="009A5307">
            <w:pPr>
              <w:rPr>
                <w:szCs w:val="28"/>
                <w:lang w:val="en-US"/>
              </w:rPr>
            </w:pPr>
          </w:p>
        </w:tc>
        <w:tc>
          <w:tcPr>
            <w:tcW w:w="992" w:type="dxa"/>
          </w:tcPr>
          <w:p w14:paraId="0DF4C55E" w14:textId="77777777" w:rsidR="008648D6" w:rsidRDefault="008648D6" w:rsidP="009A5307">
            <w:pPr>
              <w:rPr>
                <w:szCs w:val="28"/>
                <w:lang w:val="en-US"/>
              </w:rPr>
            </w:pPr>
          </w:p>
        </w:tc>
        <w:tc>
          <w:tcPr>
            <w:tcW w:w="992" w:type="dxa"/>
          </w:tcPr>
          <w:p w14:paraId="02446079" w14:textId="77777777" w:rsidR="008648D6" w:rsidRDefault="008648D6" w:rsidP="009A5307">
            <w:pPr>
              <w:rPr>
                <w:szCs w:val="28"/>
                <w:lang w:val="en-US"/>
              </w:rPr>
            </w:pPr>
          </w:p>
        </w:tc>
        <w:tc>
          <w:tcPr>
            <w:tcW w:w="993" w:type="dxa"/>
          </w:tcPr>
          <w:p w14:paraId="1435B3B6" w14:textId="77777777" w:rsidR="008648D6" w:rsidRDefault="008648D6" w:rsidP="009A5307">
            <w:pPr>
              <w:rPr>
                <w:szCs w:val="28"/>
                <w:lang w:val="en-US"/>
              </w:rPr>
            </w:pPr>
          </w:p>
        </w:tc>
        <w:tc>
          <w:tcPr>
            <w:tcW w:w="1275" w:type="dxa"/>
          </w:tcPr>
          <w:p w14:paraId="6B3C17F8" w14:textId="713633D8" w:rsidR="008648D6" w:rsidRPr="00121F91" w:rsidRDefault="008648D6" w:rsidP="009A5307">
            <w:pPr>
              <w:rPr>
                <w:szCs w:val="28"/>
                <w:lang w:val="en-US"/>
              </w:rPr>
            </w:pPr>
            <w:r>
              <w:rPr>
                <w:szCs w:val="28"/>
                <w:lang w:val="en-US"/>
              </w:rPr>
              <w:t>void</w:t>
            </w:r>
          </w:p>
        </w:tc>
        <w:tc>
          <w:tcPr>
            <w:tcW w:w="1418" w:type="dxa"/>
          </w:tcPr>
          <w:p w14:paraId="7B70878A" w14:textId="3D4E5BAE" w:rsidR="008648D6" w:rsidRPr="00121F91" w:rsidRDefault="008648D6" w:rsidP="009A5307">
            <w:pPr>
              <w:rPr>
                <w:szCs w:val="28"/>
                <w:lang w:val="en-US"/>
              </w:rPr>
            </w:pPr>
            <w:proofErr w:type="spellStart"/>
            <w:r>
              <w:rPr>
                <w:szCs w:val="28"/>
                <w:lang w:val="en-US"/>
              </w:rPr>
              <w:t>Xem</w:t>
            </w:r>
            <w:proofErr w:type="spellEnd"/>
            <w:r>
              <w:rPr>
                <w:szCs w:val="28"/>
                <w:lang w:val="en-US"/>
              </w:rPr>
              <w:t xml:space="preserve"> </w:t>
            </w:r>
            <w:proofErr w:type="spellStart"/>
            <w:r>
              <w:rPr>
                <w:szCs w:val="28"/>
                <w:lang w:val="en-US"/>
              </w:rPr>
              <w:t>thông</w:t>
            </w:r>
            <w:proofErr w:type="spellEnd"/>
            <w:r>
              <w:rPr>
                <w:szCs w:val="28"/>
                <w:lang w:val="en-US"/>
              </w:rPr>
              <w:t xml:space="preserve"> </w:t>
            </w:r>
            <w:proofErr w:type="spellStart"/>
            <w:r>
              <w:rPr>
                <w:szCs w:val="28"/>
                <w:lang w:val="en-US"/>
              </w:rPr>
              <w:t>báo</w:t>
            </w:r>
            <w:proofErr w:type="spellEnd"/>
          </w:p>
        </w:tc>
      </w:tr>
      <w:tr w:rsidR="008648D6" w:rsidRPr="00121F91" w14:paraId="6F0F0DD9" w14:textId="77777777" w:rsidTr="00936B59">
        <w:trPr>
          <w:tblHeader/>
        </w:trPr>
        <w:tc>
          <w:tcPr>
            <w:tcW w:w="1276" w:type="dxa"/>
          </w:tcPr>
          <w:p w14:paraId="3978041F" w14:textId="0FF6155D" w:rsidR="008648D6" w:rsidRDefault="008648D6" w:rsidP="009A5307">
            <w:pPr>
              <w:rPr>
                <w:szCs w:val="28"/>
                <w:lang w:val="en-US"/>
              </w:rPr>
            </w:pPr>
            <w:proofErr w:type="spellStart"/>
            <w:r>
              <w:rPr>
                <w:szCs w:val="28"/>
                <w:lang w:val="en-US"/>
              </w:rPr>
              <w:t>xoaTBao</w:t>
            </w:r>
            <w:proofErr w:type="spellEnd"/>
          </w:p>
        </w:tc>
        <w:tc>
          <w:tcPr>
            <w:tcW w:w="1134" w:type="dxa"/>
          </w:tcPr>
          <w:p w14:paraId="4C42DD25" w14:textId="53C3C060" w:rsidR="008648D6" w:rsidRDefault="008648D6" w:rsidP="009A5307">
            <w:pPr>
              <w:rPr>
                <w:szCs w:val="28"/>
                <w:lang w:val="en-US"/>
              </w:rPr>
            </w:pPr>
            <w:r>
              <w:rPr>
                <w:szCs w:val="28"/>
                <w:lang w:val="en-US"/>
              </w:rPr>
              <w:t>public</w:t>
            </w:r>
          </w:p>
        </w:tc>
        <w:tc>
          <w:tcPr>
            <w:tcW w:w="1985" w:type="dxa"/>
          </w:tcPr>
          <w:p w14:paraId="3C2AC403" w14:textId="36CD8852" w:rsidR="008648D6" w:rsidRDefault="008648D6" w:rsidP="009A5307">
            <w:pPr>
              <w:rPr>
                <w:szCs w:val="28"/>
                <w:lang w:val="en-US"/>
              </w:rPr>
            </w:pPr>
            <w:proofErr w:type="spellStart"/>
            <w:r>
              <w:rPr>
                <w:szCs w:val="28"/>
                <w:lang w:val="en-US"/>
              </w:rPr>
              <w:t>maTBao</w:t>
            </w:r>
            <w:proofErr w:type="spellEnd"/>
          </w:p>
        </w:tc>
        <w:tc>
          <w:tcPr>
            <w:tcW w:w="992" w:type="dxa"/>
          </w:tcPr>
          <w:p w14:paraId="4FAE6C53" w14:textId="63BFCD10" w:rsidR="008648D6" w:rsidRDefault="008648D6" w:rsidP="009A5307">
            <w:pPr>
              <w:rPr>
                <w:szCs w:val="28"/>
                <w:lang w:val="en-US"/>
              </w:rPr>
            </w:pPr>
            <w:r>
              <w:rPr>
                <w:szCs w:val="28"/>
                <w:lang w:val="en-US"/>
              </w:rPr>
              <w:t>String</w:t>
            </w:r>
          </w:p>
        </w:tc>
        <w:tc>
          <w:tcPr>
            <w:tcW w:w="992" w:type="dxa"/>
          </w:tcPr>
          <w:p w14:paraId="717E7FB2" w14:textId="2A079C1D" w:rsidR="008648D6" w:rsidRDefault="008648D6" w:rsidP="009A5307">
            <w:pPr>
              <w:rPr>
                <w:szCs w:val="28"/>
                <w:lang w:val="en-US"/>
              </w:rPr>
            </w:pPr>
            <w:r>
              <w:rPr>
                <w:szCs w:val="28"/>
                <w:lang w:val="en-US"/>
              </w:rPr>
              <w:t>Null</w:t>
            </w:r>
          </w:p>
        </w:tc>
        <w:tc>
          <w:tcPr>
            <w:tcW w:w="993" w:type="dxa"/>
          </w:tcPr>
          <w:p w14:paraId="1CF5BDD0" w14:textId="7FEBDA8B" w:rsidR="008648D6" w:rsidRDefault="008648D6" w:rsidP="009A5307">
            <w:pPr>
              <w:rPr>
                <w:szCs w:val="28"/>
                <w:lang w:val="en-US"/>
              </w:rPr>
            </w:pPr>
            <w:r>
              <w:rPr>
                <w:szCs w:val="28"/>
                <w:lang w:val="en-US"/>
              </w:rPr>
              <w:t>10</w:t>
            </w:r>
          </w:p>
        </w:tc>
        <w:tc>
          <w:tcPr>
            <w:tcW w:w="1275" w:type="dxa"/>
          </w:tcPr>
          <w:p w14:paraId="1A7F88A4" w14:textId="44A670EF" w:rsidR="008648D6" w:rsidRDefault="008648D6" w:rsidP="009A5307">
            <w:pPr>
              <w:rPr>
                <w:szCs w:val="28"/>
                <w:lang w:val="en-US"/>
              </w:rPr>
            </w:pPr>
            <w:r>
              <w:rPr>
                <w:szCs w:val="28"/>
                <w:lang w:val="en-US"/>
              </w:rPr>
              <w:t>void</w:t>
            </w:r>
          </w:p>
        </w:tc>
        <w:tc>
          <w:tcPr>
            <w:tcW w:w="1418" w:type="dxa"/>
          </w:tcPr>
          <w:p w14:paraId="29A9B846" w14:textId="5187A579" w:rsidR="008648D6" w:rsidRDefault="008648D6" w:rsidP="009A5307">
            <w:pPr>
              <w:rPr>
                <w:szCs w:val="28"/>
                <w:lang w:val="en-US"/>
              </w:rPr>
            </w:pPr>
            <w:proofErr w:type="spellStart"/>
            <w:r>
              <w:rPr>
                <w:szCs w:val="28"/>
                <w:lang w:val="en-US"/>
              </w:rPr>
              <w:t>Xóa</w:t>
            </w:r>
            <w:proofErr w:type="spellEnd"/>
            <w:r>
              <w:rPr>
                <w:szCs w:val="28"/>
                <w:lang w:val="en-US"/>
              </w:rPr>
              <w:t xml:space="preserve"> </w:t>
            </w:r>
            <w:proofErr w:type="spellStart"/>
            <w:r>
              <w:rPr>
                <w:szCs w:val="28"/>
                <w:lang w:val="en-US"/>
              </w:rPr>
              <w:t>thông</w:t>
            </w:r>
            <w:proofErr w:type="spellEnd"/>
            <w:r>
              <w:rPr>
                <w:szCs w:val="28"/>
                <w:lang w:val="en-US"/>
              </w:rPr>
              <w:t xml:space="preserve"> </w:t>
            </w:r>
            <w:proofErr w:type="spellStart"/>
            <w:r>
              <w:rPr>
                <w:szCs w:val="28"/>
                <w:lang w:val="en-US"/>
              </w:rPr>
              <w:t>báo</w:t>
            </w:r>
            <w:proofErr w:type="spellEnd"/>
          </w:p>
        </w:tc>
      </w:tr>
    </w:tbl>
    <w:p w14:paraId="0D51C5FB" w14:textId="77777777" w:rsidR="00013F0D" w:rsidRPr="001E57AD" w:rsidRDefault="00013F0D">
      <w:pPr>
        <w:jc w:val="both"/>
        <w:rPr>
          <w:rFonts w:eastAsia="Times New Roman" w:cs="Times New Roman"/>
          <w:b/>
          <w:sz w:val="36"/>
          <w:szCs w:val="36"/>
        </w:rPr>
      </w:pPr>
    </w:p>
    <w:p w14:paraId="1524D5C0" w14:textId="2B3A4F5E" w:rsidR="00013F0D" w:rsidRPr="001E57AD" w:rsidRDefault="00E952C3">
      <w:pPr>
        <w:pStyle w:val="Heading3"/>
      </w:pPr>
      <w:bookmarkStart w:id="388" w:name="_ge0snuhyptn6" w:colFirst="0" w:colLast="0"/>
      <w:bookmarkStart w:id="389" w:name="_Toc119444990"/>
      <w:bookmarkEnd w:id="388"/>
      <w:r w:rsidRPr="001E57AD">
        <w:t>Lớp HocSinh</w:t>
      </w:r>
      <w:bookmarkEnd w:id="389"/>
    </w:p>
    <w:p w14:paraId="4915375C" w14:textId="4478E531" w:rsidR="008648D6" w:rsidRDefault="008648D6">
      <w:pPr>
        <w:pStyle w:val="Heading4"/>
      </w:pPr>
      <w:bookmarkStart w:id="390" w:name="_p7auaakovzlj" w:colFirst="0" w:colLast="0"/>
      <w:bookmarkEnd w:id="390"/>
      <w:r>
        <w:rPr>
          <w:lang w:val="en-US"/>
        </w:rPr>
        <w:t>M</w:t>
      </w:r>
      <w:r w:rsidR="00E952C3" w:rsidRPr="001E57AD">
        <w:t>ô tả thuộc tính lớp HocSinh</w:t>
      </w:r>
    </w:p>
    <w:p w14:paraId="15F470EA" w14:textId="229236AE" w:rsidR="008648D6" w:rsidRDefault="008648D6" w:rsidP="00BE4F8B">
      <w:pPr>
        <w:pStyle w:val="Caption"/>
      </w:pPr>
      <w:bookmarkStart w:id="391" w:name="_Toc119445078"/>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3</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21</w:t>
      </w:r>
      <w:r w:rsidR="005018C1">
        <w:rPr>
          <w:noProof/>
        </w:rPr>
        <w:fldChar w:fldCharType="end"/>
      </w:r>
      <w:r w:rsidR="00255D1C">
        <w:t xml:space="preserve">: </w:t>
      </w:r>
      <w:proofErr w:type="spellStart"/>
      <w:r w:rsidR="00255D1C">
        <w:t>Mô</w:t>
      </w:r>
      <w:proofErr w:type="spellEnd"/>
      <w:r w:rsidR="00255D1C">
        <w:t xml:space="preserve"> </w:t>
      </w:r>
      <w:proofErr w:type="spellStart"/>
      <w:r w:rsidR="00255D1C">
        <w:t>tả</w:t>
      </w:r>
      <w:proofErr w:type="spellEnd"/>
      <w:r w:rsidR="00255D1C">
        <w:t xml:space="preserve"> </w:t>
      </w:r>
      <w:proofErr w:type="spellStart"/>
      <w:r w:rsidR="00255D1C">
        <w:t>thuộc</w:t>
      </w:r>
      <w:proofErr w:type="spellEnd"/>
      <w:r w:rsidR="00255D1C">
        <w:t xml:space="preserve"> </w:t>
      </w:r>
      <w:proofErr w:type="spellStart"/>
      <w:r w:rsidR="00255D1C">
        <w:t>tính</w:t>
      </w:r>
      <w:proofErr w:type="spellEnd"/>
      <w:r w:rsidR="00255D1C">
        <w:t xml:space="preserve"> </w:t>
      </w:r>
      <w:proofErr w:type="spellStart"/>
      <w:r w:rsidR="00255D1C">
        <w:t>lớp</w:t>
      </w:r>
      <w:proofErr w:type="spellEnd"/>
      <w:r w:rsidR="00255D1C">
        <w:t xml:space="preserve"> </w:t>
      </w:r>
      <w:proofErr w:type="spellStart"/>
      <w:r w:rsidR="00255D1C">
        <w:t>HocSinh</w:t>
      </w:r>
      <w:bookmarkEnd w:id="391"/>
      <w:proofErr w:type="spellEnd"/>
    </w:p>
    <w:tbl>
      <w:tblPr>
        <w:tblStyle w:val="TableGrid"/>
        <w:tblW w:w="0" w:type="auto"/>
        <w:tblLook w:val="04A0" w:firstRow="1" w:lastRow="0" w:firstColumn="1" w:lastColumn="0" w:noHBand="0" w:noVBand="1"/>
      </w:tblPr>
      <w:tblGrid>
        <w:gridCol w:w="1819"/>
        <w:gridCol w:w="1168"/>
        <w:gridCol w:w="1145"/>
        <w:gridCol w:w="1132"/>
        <w:gridCol w:w="1135"/>
        <w:gridCol w:w="683"/>
        <w:gridCol w:w="834"/>
        <w:gridCol w:w="1823"/>
      </w:tblGrid>
      <w:tr w:rsidR="008648D6" w:rsidRPr="00255288" w14:paraId="1D229A88" w14:textId="77777777" w:rsidTr="009A5307">
        <w:tc>
          <w:tcPr>
            <w:tcW w:w="1819" w:type="dxa"/>
          </w:tcPr>
          <w:p w14:paraId="4DF98F80" w14:textId="77777777" w:rsidR="008648D6" w:rsidRPr="00255288" w:rsidRDefault="008648D6" w:rsidP="009A5307">
            <w:pPr>
              <w:rPr>
                <w:lang w:val="en-US"/>
              </w:rPr>
            </w:pPr>
            <w:proofErr w:type="spellStart"/>
            <w:r>
              <w:rPr>
                <w:lang w:val="en-US"/>
              </w:rPr>
              <w:t>Tên</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p>
        </w:tc>
        <w:tc>
          <w:tcPr>
            <w:tcW w:w="1168" w:type="dxa"/>
          </w:tcPr>
          <w:p w14:paraId="7A0306F3" w14:textId="77777777" w:rsidR="008648D6" w:rsidRPr="00255288" w:rsidRDefault="008648D6" w:rsidP="009A5307">
            <w:pPr>
              <w:rPr>
                <w:lang w:val="en-US"/>
              </w:rPr>
            </w:pPr>
            <w:proofErr w:type="spellStart"/>
            <w:r>
              <w:rPr>
                <w:lang w:val="en-US"/>
              </w:rPr>
              <w:t>Kiểu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p>
        </w:tc>
        <w:tc>
          <w:tcPr>
            <w:tcW w:w="1145" w:type="dxa"/>
          </w:tcPr>
          <w:p w14:paraId="612E963B" w14:textId="77777777" w:rsidR="008648D6" w:rsidRPr="00255288" w:rsidRDefault="008648D6" w:rsidP="009A5307">
            <w:pPr>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1132" w:type="dxa"/>
          </w:tcPr>
          <w:p w14:paraId="53463C4F" w14:textId="77777777" w:rsidR="008648D6" w:rsidRPr="00255288" w:rsidRDefault="008648D6" w:rsidP="009A5307">
            <w:pPr>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mặc</w:t>
            </w:r>
            <w:proofErr w:type="spellEnd"/>
            <w:r>
              <w:rPr>
                <w:lang w:val="en-US"/>
              </w:rPr>
              <w:t xml:space="preserve"> </w:t>
            </w:r>
            <w:proofErr w:type="spellStart"/>
            <w:r>
              <w:rPr>
                <w:lang w:val="en-US"/>
              </w:rPr>
              <w:t>nhiên</w:t>
            </w:r>
            <w:proofErr w:type="spellEnd"/>
          </w:p>
        </w:tc>
        <w:tc>
          <w:tcPr>
            <w:tcW w:w="1135" w:type="dxa"/>
          </w:tcPr>
          <w:p w14:paraId="48848B99" w14:textId="77777777" w:rsidR="008648D6" w:rsidRPr="00255288" w:rsidRDefault="008648D6" w:rsidP="009A5307">
            <w:pPr>
              <w:rPr>
                <w:lang w:val="en-US"/>
              </w:rPr>
            </w:pPr>
            <w:proofErr w:type="spellStart"/>
            <w:r>
              <w:rPr>
                <w:lang w:val="en-US"/>
              </w:rPr>
              <w:t>Kích</w:t>
            </w:r>
            <w:proofErr w:type="spellEnd"/>
            <w:r>
              <w:rPr>
                <w:lang w:val="en-US"/>
              </w:rPr>
              <w:t xml:space="preserve"> </w:t>
            </w:r>
            <w:proofErr w:type="spellStart"/>
            <w:r>
              <w:rPr>
                <w:lang w:val="en-US"/>
              </w:rPr>
              <w:t>thước</w:t>
            </w:r>
            <w:proofErr w:type="spellEnd"/>
          </w:p>
        </w:tc>
        <w:tc>
          <w:tcPr>
            <w:tcW w:w="683" w:type="dxa"/>
          </w:tcPr>
          <w:p w14:paraId="1FEC51D0" w14:textId="77777777" w:rsidR="008648D6" w:rsidRPr="00255288" w:rsidRDefault="008648D6" w:rsidP="009A5307">
            <w:pPr>
              <w:rPr>
                <w:lang w:val="en-US"/>
              </w:rPr>
            </w:pPr>
            <w:r>
              <w:rPr>
                <w:lang w:val="en-US"/>
              </w:rPr>
              <w:t>Min</w:t>
            </w:r>
          </w:p>
        </w:tc>
        <w:tc>
          <w:tcPr>
            <w:tcW w:w="834" w:type="dxa"/>
          </w:tcPr>
          <w:p w14:paraId="480B5B40" w14:textId="77777777" w:rsidR="008648D6" w:rsidRPr="00255288" w:rsidRDefault="008648D6" w:rsidP="009A5307">
            <w:pPr>
              <w:rPr>
                <w:lang w:val="en-US"/>
              </w:rPr>
            </w:pPr>
            <w:r>
              <w:rPr>
                <w:lang w:val="en-US"/>
              </w:rPr>
              <w:t>Max</w:t>
            </w:r>
          </w:p>
        </w:tc>
        <w:tc>
          <w:tcPr>
            <w:tcW w:w="1823" w:type="dxa"/>
          </w:tcPr>
          <w:p w14:paraId="76B8730C" w14:textId="77777777" w:rsidR="008648D6" w:rsidRPr="00255288" w:rsidRDefault="008648D6" w:rsidP="009A5307">
            <w:pPr>
              <w:rPr>
                <w:lang w:val="en-US"/>
              </w:rPr>
            </w:pPr>
            <w:proofErr w:type="spellStart"/>
            <w:r>
              <w:rPr>
                <w:lang w:val="en-US"/>
              </w:rPr>
              <w:t>Diễn</w:t>
            </w:r>
            <w:proofErr w:type="spellEnd"/>
            <w:r>
              <w:rPr>
                <w:lang w:val="en-US"/>
              </w:rPr>
              <w:t xml:space="preserve"> </w:t>
            </w:r>
            <w:proofErr w:type="spellStart"/>
            <w:r>
              <w:rPr>
                <w:lang w:val="en-US"/>
              </w:rPr>
              <w:t>giải</w:t>
            </w:r>
            <w:proofErr w:type="spellEnd"/>
          </w:p>
        </w:tc>
      </w:tr>
      <w:tr w:rsidR="008648D6" w:rsidRPr="00255288" w14:paraId="352FBC74" w14:textId="77777777" w:rsidTr="009A5307">
        <w:tc>
          <w:tcPr>
            <w:tcW w:w="1819" w:type="dxa"/>
          </w:tcPr>
          <w:p w14:paraId="0CF37A68" w14:textId="36BB79E2" w:rsidR="008648D6" w:rsidRDefault="008648D6" w:rsidP="009A5307">
            <w:pPr>
              <w:rPr>
                <w:lang w:val="en-US"/>
              </w:rPr>
            </w:pPr>
            <w:proofErr w:type="spellStart"/>
            <w:r>
              <w:rPr>
                <w:lang w:val="en-US"/>
              </w:rPr>
              <w:t>maHS</w:t>
            </w:r>
            <w:proofErr w:type="spellEnd"/>
          </w:p>
        </w:tc>
        <w:tc>
          <w:tcPr>
            <w:tcW w:w="1168" w:type="dxa"/>
          </w:tcPr>
          <w:p w14:paraId="73ABADD6" w14:textId="04BBC536" w:rsidR="008648D6" w:rsidRDefault="008648D6" w:rsidP="009A5307">
            <w:pPr>
              <w:rPr>
                <w:lang w:val="en-US"/>
              </w:rPr>
            </w:pPr>
            <w:r>
              <w:rPr>
                <w:lang w:val="en-US"/>
              </w:rPr>
              <w:t>Private</w:t>
            </w:r>
          </w:p>
        </w:tc>
        <w:tc>
          <w:tcPr>
            <w:tcW w:w="1145" w:type="dxa"/>
          </w:tcPr>
          <w:p w14:paraId="1C38E494" w14:textId="34AD5FAD" w:rsidR="008648D6" w:rsidRDefault="008648D6" w:rsidP="009A5307">
            <w:pPr>
              <w:rPr>
                <w:lang w:val="en-US"/>
              </w:rPr>
            </w:pPr>
            <w:r>
              <w:rPr>
                <w:lang w:val="en-US"/>
              </w:rPr>
              <w:t>String</w:t>
            </w:r>
          </w:p>
        </w:tc>
        <w:tc>
          <w:tcPr>
            <w:tcW w:w="1132" w:type="dxa"/>
          </w:tcPr>
          <w:p w14:paraId="4DA5C2BA" w14:textId="4F454F82" w:rsidR="008648D6" w:rsidRDefault="008648D6" w:rsidP="009A5307">
            <w:pPr>
              <w:rPr>
                <w:lang w:val="en-US"/>
              </w:rPr>
            </w:pPr>
            <w:r>
              <w:rPr>
                <w:lang w:val="en-US"/>
              </w:rPr>
              <w:t>Null</w:t>
            </w:r>
          </w:p>
        </w:tc>
        <w:tc>
          <w:tcPr>
            <w:tcW w:w="1135" w:type="dxa"/>
          </w:tcPr>
          <w:p w14:paraId="6B2C45EA" w14:textId="6BC409F0" w:rsidR="008648D6" w:rsidRDefault="008648D6" w:rsidP="009A5307">
            <w:pPr>
              <w:rPr>
                <w:lang w:val="en-US"/>
              </w:rPr>
            </w:pPr>
            <w:r>
              <w:rPr>
                <w:lang w:val="en-US"/>
              </w:rPr>
              <w:t>10</w:t>
            </w:r>
          </w:p>
        </w:tc>
        <w:tc>
          <w:tcPr>
            <w:tcW w:w="683" w:type="dxa"/>
          </w:tcPr>
          <w:p w14:paraId="1C8314E0" w14:textId="77777777" w:rsidR="008648D6" w:rsidRDefault="008648D6" w:rsidP="009A5307">
            <w:pPr>
              <w:rPr>
                <w:lang w:val="en-US"/>
              </w:rPr>
            </w:pPr>
          </w:p>
        </w:tc>
        <w:tc>
          <w:tcPr>
            <w:tcW w:w="834" w:type="dxa"/>
          </w:tcPr>
          <w:p w14:paraId="6BC49A62" w14:textId="77777777" w:rsidR="008648D6" w:rsidRDefault="008648D6" w:rsidP="009A5307">
            <w:pPr>
              <w:rPr>
                <w:lang w:val="en-US"/>
              </w:rPr>
            </w:pPr>
          </w:p>
        </w:tc>
        <w:tc>
          <w:tcPr>
            <w:tcW w:w="1823" w:type="dxa"/>
          </w:tcPr>
          <w:p w14:paraId="7063869A" w14:textId="578385D0" w:rsidR="008648D6" w:rsidRDefault="008648D6" w:rsidP="009A5307">
            <w:pPr>
              <w:rPr>
                <w:lang w:val="en-US"/>
              </w:rPr>
            </w:pPr>
            <w:proofErr w:type="spellStart"/>
            <w:r>
              <w:rPr>
                <w:lang w:val="en-US"/>
              </w:rPr>
              <w:t>Mã</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sinh</w:t>
            </w:r>
            <w:proofErr w:type="spellEnd"/>
          </w:p>
        </w:tc>
      </w:tr>
      <w:tr w:rsidR="008648D6" w:rsidRPr="00255288" w14:paraId="13824DBB" w14:textId="77777777" w:rsidTr="009A5307">
        <w:tc>
          <w:tcPr>
            <w:tcW w:w="1819" w:type="dxa"/>
          </w:tcPr>
          <w:p w14:paraId="2E62DE15" w14:textId="2D16227E" w:rsidR="008648D6" w:rsidRDefault="008648D6" w:rsidP="009A5307">
            <w:pPr>
              <w:rPr>
                <w:lang w:val="en-US"/>
              </w:rPr>
            </w:pPr>
            <w:proofErr w:type="spellStart"/>
            <w:r>
              <w:rPr>
                <w:lang w:val="en-US"/>
              </w:rPr>
              <w:t>tenHS</w:t>
            </w:r>
            <w:proofErr w:type="spellEnd"/>
          </w:p>
        </w:tc>
        <w:tc>
          <w:tcPr>
            <w:tcW w:w="1168" w:type="dxa"/>
          </w:tcPr>
          <w:p w14:paraId="21EE9B34" w14:textId="1A6F61C8" w:rsidR="008648D6" w:rsidRDefault="008648D6" w:rsidP="009A5307">
            <w:pPr>
              <w:rPr>
                <w:lang w:val="en-US"/>
              </w:rPr>
            </w:pPr>
            <w:r>
              <w:rPr>
                <w:lang w:val="en-US"/>
              </w:rPr>
              <w:t>Private</w:t>
            </w:r>
          </w:p>
        </w:tc>
        <w:tc>
          <w:tcPr>
            <w:tcW w:w="1145" w:type="dxa"/>
          </w:tcPr>
          <w:p w14:paraId="59C4EFFB" w14:textId="0D6CA084" w:rsidR="008648D6" w:rsidRDefault="008648D6" w:rsidP="009A5307">
            <w:pPr>
              <w:rPr>
                <w:lang w:val="en-US"/>
              </w:rPr>
            </w:pPr>
            <w:r>
              <w:rPr>
                <w:lang w:val="en-US"/>
              </w:rPr>
              <w:t>String</w:t>
            </w:r>
          </w:p>
        </w:tc>
        <w:tc>
          <w:tcPr>
            <w:tcW w:w="1132" w:type="dxa"/>
          </w:tcPr>
          <w:p w14:paraId="73376512" w14:textId="35799085" w:rsidR="008648D6" w:rsidRDefault="008648D6" w:rsidP="009A5307">
            <w:pPr>
              <w:rPr>
                <w:lang w:val="en-US"/>
              </w:rPr>
            </w:pPr>
            <w:r>
              <w:rPr>
                <w:lang w:val="en-US"/>
              </w:rPr>
              <w:t>Null</w:t>
            </w:r>
          </w:p>
        </w:tc>
        <w:tc>
          <w:tcPr>
            <w:tcW w:w="1135" w:type="dxa"/>
          </w:tcPr>
          <w:p w14:paraId="2F2D4B2B" w14:textId="7DF21945" w:rsidR="008648D6" w:rsidRDefault="008648D6" w:rsidP="009A5307">
            <w:pPr>
              <w:rPr>
                <w:lang w:val="en-US"/>
              </w:rPr>
            </w:pPr>
            <w:r>
              <w:rPr>
                <w:lang w:val="en-US"/>
              </w:rPr>
              <w:t>50</w:t>
            </w:r>
          </w:p>
        </w:tc>
        <w:tc>
          <w:tcPr>
            <w:tcW w:w="683" w:type="dxa"/>
          </w:tcPr>
          <w:p w14:paraId="77A96C30" w14:textId="77777777" w:rsidR="008648D6" w:rsidRDefault="008648D6" w:rsidP="009A5307">
            <w:pPr>
              <w:rPr>
                <w:lang w:val="en-US"/>
              </w:rPr>
            </w:pPr>
          </w:p>
        </w:tc>
        <w:tc>
          <w:tcPr>
            <w:tcW w:w="834" w:type="dxa"/>
          </w:tcPr>
          <w:p w14:paraId="39A856CA" w14:textId="77777777" w:rsidR="008648D6" w:rsidRDefault="008648D6" w:rsidP="009A5307">
            <w:pPr>
              <w:rPr>
                <w:lang w:val="en-US"/>
              </w:rPr>
            </w:pPr>
          </w:p>
        </w:tc>
        <w:tc>
          <w:tcPr>
            <w:tcW w:w="1823" w:type="dxa"/>
          </w:tcPr>
          <w:p w14:paraId="0A1645D9" w14:textId="7D1DDD97" w:rsidR="008648D6" w:rsidRDefault="008648D6" w:rsidP="009A5307">
            <w:pPr>
              <w:rPr>
                <w:lang w:val="en-US"/>
              </w:rPr>
            </w:pPr>
            <w:proofErr w:type="spellStart"/>
            <w:r>
              <w:rPr>
                <w:lang w:val="en-US"/>
              </w:rPr>
              <w:t>Tên</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sinh</w:t>
            </w:r>
            <w:proofErr w:type="spellEnd"/>
          </w:p>
        </w:tc>
      </w:tr>
      <w:tr w:rsidR="008648D6" w:rsidRPr="00255288" w14:paraId="383C25BE" w14:textId="77777777" w:rsidTr="009A5307">
        <w:tc>
          <w:tcPr>
            <w:tcW w:w="1819" w:type="dxa"/>
          </w:tcPr>
          <w:p w14:paraId="6C7B3139" w14:textId="3EA5645C" w:rsidR="008648D6" w:rsidRDefault="008648D6" w:rsidP="009A5307">
            <w:pPr>
              <w:rPr>
                <w:lang w:val="en-US"/>
              </w:rPr>
            </w:pPr>
            <w:proofErr w:type="spellStart"/>
            <w:r>
              <w:rPr>
                <w:lang w:val="en-US"/>
              </w:rPr>
              <w:t>thongTinHS</w:t>
            </w:r>
            <w:proofErr w:type="spellEnd"/>
          </w:p>
        </w:tc>
        <w:tc>
          <w:tcPr>
            <w:tcW w:w="1168" w:type="dxa"/>
          </w:tcPr>
          <w:p w14:paraId="4D1C39A3" w14:textId="0C302067" w:rsidR="008648D6" w:rsidRDefault="008648D6" w:rsidP="009A5307">
            <w:pPr>
              <w:rPr>
                <w:lang w:val="en-US"/>
              </w:rPr>
            </w:pPr>
            <w:r>
              <w:rPr>
                <w:lang w:val="en-US"/>
              </w:rPr>
              <w:t>Private</w:t>
            </w:r>
          </w:p>
        </w:tc>
        <w:tc>
          <w:tcPr>
            <w:tcW w:w="1145" w:type="dxa"/>
          </w:tcPr>
          <w:p w14:paraId="4EDC0BA3" w14:textId="23A71C6E" w:rsidR="008648D6" w:rsidRDefault="008648D6" w:rsidP="009A5307">
            <w:pPr>
              <w:rPr>
                <w:lang w:val="en-US"/>
              </w:rPr>
            </w:pPr>
            <w:r>
              <w:rPr>
                <w:lang w:val="en-US"/>
              </w:rPr>
              <w:t>String</w:t>
            </w:r>
          </w:p>
        </w:tc>
        <w:tc>
          <w:tcPr>
            <w:tcW w:w="1132" w:type="dxa"/>
          </w:tcPr>
          <w:p w14:paraId="6AB75BDB" w14:textId="6D8D1596" w:rsidR="008648D6" w:rsidRDefault="008648D6" w:rsidP="009A5307">
            <w:pPr>
              <w:rPr>
                <w:lang w:val="en-US"/>
              </w:rPr>
            </w:pPr>
            <w:r>
              <w:rPr>
                <w:lang w:val="en-US"/>
              </w:rPr>
              <w:t>Null</w:t>
            </w:r>
          </w:p>
        </w:tc>
        <w:tc>
          <w:tcPr>
            <w:tcW w:w="1135" w:type="dxa"/>
          </w:tcPr>
          <w:p w14:paraId="174BD320" w14:textId="45C897E6" w:rsidR="008648D6" w:rsidRDefault="008648D6" w:rsidP="009A5307">
            <w:pPr>
              <w:rPr>
                <w:lang w:val="en-US"/>
              </w:rPr>
            </w:pPr>
            <w:r>
              <w:rPr>
                <w:lang w:val="en-US"/>
              </w:rPr>
              <w:t>200</w:t>
            </w:r>
          </w:p>
        </w:tc>
        <w:tc>
          <w:tcPr>
            <w:tcW w:w="683" w:type="dxa"/>
          </w:tcPr>
          <w:p w14:paraId="52EF420C" w14:textId="77777777" w:rsidR="008648D6" w:rsidRDefault="008648D6" w:rsidP="009A5307">
            <w:pPr>
              <w:rPr>
                <w:lang w:val="en-US"/>
              </w:rPr>
            </w:pPr>
          </w:p>
        </w:tc>
        <w:tc>
          <w:tcPr>
            <w:tcW w:w="834" w:type="dxa"/>
          </w:tcPr>
          <w:p w14:paraId="3FC5B4E1" w14:textId="77777777" w:rsidR="008648D6" w:rsidRDefault="008648D6" w:rsidP="009A5307">
            <w:pPr>
              <w:rPr>
                <w:lang w:val="en-US"/>
              </w:rPr>
            </w:pPr>
          </w:p>
        </w:tc>
        <w:tc>
          <w:tcPr>
            <w:tcW w:w="1823" w:type="dxa"/>
          </w:tcPr>
          <w:p w14:paraId="1EB8F282" w14:textId="3CF4389F" w:rsidR="008648D6" w:rsidRDefault="008648D6" w:rsidP="009A5307">
            <w:pPr>
              <w:rPr>
                <w:lang w:val="en-US"/>
              </w:rPr>
            </w:pPr>
            <w:proofErr w:type="spellStart"/>
            <w:r>
              <w:rPr>
                <w:lang w:val="en-US"/>
              </w:rPr>
              <w:t>Thông</w:t>
            </w:r>
            <w:proofErr w:type="spellEnd"/>
            <w:r>
              <w:rPr>
                <w:lang w:val="en-US"/>
              </w:rPr>
              <w:t xml:space="preserve"> tin </w:t>
            </w:r>
            <w:proofErr w:type="spellStart"/>
            <w:r>
              <w:rPr>
                <w:lang w:val="en-US"/>
              </w:rPr>
              <w:t>học</w:t>
            </w:r>
            <w:proofErr w:type="spellEnd"/>
            <w:r>
              <w:rPr>
                <w:lang w:val="en-US"/>
              </w:rPr>
              <w:t xml:space="preserve"> </w:t>
            </w:r>
            <w:proofErr w:type="spellStart"/>
            <w:r>
              <w:rPr>
                <w:lang w:val="en-US"/>
              </w:rPr>
              <w:t>sinh</w:t>
            </w:r>
            <w:proofErr w:type="spellEnd"/>
          </w:p>
        </w:tc>
      </w:tr>
    </w:tbl>
    <w:p w14:paraId="31DE7724" w14:textId="01377F24" w:rsidR="00013F0D" w:rsidRDefault="00013F0D" w:rsidP="008648D6"/>
    <w:p w14:paraId="14DD1F20" w14:textId="4A817124" w:rsidR="008648D6" w:rsidRDefault="008648D6" w:rsidP="008648D6"/>
    <w:p w14:paraId="62DE54FB" w14:textId="066F1866" w:rsidR="00F91D6D" w:rsidRDefault="00F91D6D" w:rsidP="008648D6"/>
    <w:p w14:paraId="6F07B427" w14:textId="159737BA" w:rsidR="00F91D6D" w:rsidRDefault="00F91D6D" w:rsidP="008648D6"/>
    <w:p w14:paraId="6541A246" w14:textId="21FB511E" w:rsidR="00F91D6D" w:rsidRDefault="00F91D6D" w:rsidP="008648D6"/>
    <w:p w14:paraId="41639EC6" w14:textId="77777777" w:rsidR="00F91D6D" w:rsidRPr="008648D6" w:rsidRDefault="00F91D6D" w:rsidP="008648D6"/>
    <w:p w14:paraId="3E8D75DF" w14:textId="6312FB02" w:rsidR="00013F0D" w:rsidRPr="001E57AD" w:rsidRDefault="008648D6">
      <w:pPr>
        <w:pStyle w:val="Heading4"/>
      </w:pPr>
      <w:bookmarkStart w:id="392" w:name="_ahxpch86irlx" w:colFirst="0" w:colLast="0"/>
      <w:bookmarkEnd w:id="392"/>
      <w:r>
        <w:rPr>
          <w:lang w:val="en-US"/>
        </w:rPr>
        <w:lastRenderedPageBreak/>
        <w:t>M</w:t>
      </w:r>
      <w:r w:rsidR="00E952C3" w:rsidRPr="001E57AD">
        <w:t>ô tả phương thức lớp HocSinh</w:t>
      </w:r>
    </w:p>
    <w:p w14:paraId="1ACE09EC" w14:textId="7D65C712" w:rsidR="00255D1C" w:rsidRDefault="00255D1C" w:rsidP="00BE4F8B">
      <w:pPr>
        <w:pStyle w:val="Caption"/>
      </w:pPr>
      <w:bookmarkStart w:id="393" w:name="_Toc119445079"/>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3</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22</w:t>
      </w:r>
      <w:r w:rsidR="005018C1">
        <w:rPr>
          <w:noProof/>
        </w:rPr>
        <w:fldChar w:fldCharType="end"/>
      </w:r>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HocSinh</w:t>
      </w:r>
      <w:bookmarkEnd w:id="393"/>
      <w:proofErr w:type="spellEnd"/>
    </w:p>
    <w:tbl>
      <w:tblPr>
        <w:tblStyle w:val="TableGrid"/>
        <w:tblW w:w="10206" w:type="dxa"/>
        <w:tblInd w:w="-5" w:type="dxa"/>
        <w:tblLayout w:type="fixed"/>
        <w:tblLook w:val="04A0" w:firstRow="1" w:lastRow="0" w:firstColumn="1" w:lastColumn="0" w:noHBand="0" w:noVBand="1"/>
      </w:tblPr>
      <w:tblGrid>
        <w:gridCol w:w="1276"/>
        <w:gridCol w:w="992"/>
        <w:gridCol w:w="1985"/>
        <w:gridCol w:w="992"/>
        <w:gridCol w:w="992"/>
        <w:gridCol w:w="993"/>
        <w:gridCol w:w="1275"/>
        <w:gridCol w:w="1701"/>
      </w:tblGrid>
      <w:tr w:rsidR="008648D6" w:rsidRPr="00121F91" w14:paraId="73FBEA33" w14:textId="77777777" w:rsidTr="00936B59">
        <w:trPr>
          <w:tblHeader/>
        </w:trPr>
        <w:tc>
          <w:tcPr>
            <w:tcW w:w="1276" w:type="dxa"/>
          </w:tcPr>
          <w:p w14:paraId="69280011" w14:textId="77777777" w:rsidR="008648D6" w:rsidRPr="00121F91" w:rsidRDefault="008648D6" w:rsidP="009A5307">
            <w:pPr>
              <w:rPr>
                <w:szCs w:val="28"/>
                <w:lang w:val="en-US"/>
              </w:rPr>
            </w:pPr>
            <w:proofErr w:type="spellStart"/>
            <w:r w:rsidRPr="00121F91">
              <w:rPr>
                <w:szCs w:val="28"/>
                <w:lang w:val="en-US"/>
              </w:rPr>
              <w:t>Tên</w:t>
            </w:r>
            <w:proofErr w:type="spellEnd"/>
            <w:r w:rsidRPr="00121F91">
              <w:rPr>
                <w:szCs w:val="28"/>
                <w:lang w:val="en-US"/>
              </w:rPr>
              <w:t xml:space="preserve"> </w:t>
            </w:r>
            <w:proofErr w:type="spellStart"/>
            <w:r w:rsidRPr="00121F91">
              <w:rPr>
                <w:szCs w:val="28"/>
                <w:lang w:val="en-US"/>
              </w:rPr>
              <w:t>phương</w:t>
            </w:r>
            <w:proofErr w:type="spellEnd"/>
            <w:r w:rsidRPr="00121F91">
              <w:rPr>
                <w:szCs w:val="28"/>
                <w:lang w:val="en-US"/>
              </w:rPr>
              <w:t xml:space="preserve"> </w:t>
            </w:r>
            <w:proofErr w:type="spellStart"/>
            <w:r w:rsidRPr="00121F91">
              <w:rPr>
                <w:szCs w:val="28"/>
                <w:lang w:val="en-US"/>
              </w:rPr>
              <w:t>thức</w:t>
            </w:r>
            <w:proofErr w:type="spellEnd"/>
          </w:p>
        </w:tc>
        <w:tc>
          <w:tcPr>
            <w:tcW w:w="992" w:type="dxa"/>
          </w:tcPr>
          <w:p w14:paraId="3E977AFF" w14:textId="77777777" w:rsidR="008648D6" w:rsidRPr="00121F91" w:rsidRDefault="008648D6" w:rsidP="009A5307">
            <w:pPr>
              <w:rPr>
                <w:szCs w:val="28"/>
                <w:lang w:val="en-US"/>
              </w:rPr>
            </w:pPr>
            <w:proofErr w:type="spellStart"/>
            <w:r w:rsidRPr="00121F91">
              <w:rPr>
                <w:szCs w:val="28"/>
                <w:lang w:val="en-US"/>
              </w:rPr>
              <w:t>Kiểu</w:t>
            </w:r>
            <w:proofErr w:type="spellEnd"/>
            <w:r w:rsidRPr="00121F91">
              <w:rPr>
                <w:szCs w:val="28"/>
                <w:lang w:val="en-US"/>
              </w:rPr>
              <w:t xml:space="preserve"> </w:t>
            </w:r>
            <w:proofErr w:type="spellStart"/>
            <w:r w:rsidRPr="00121F91">
              <w:rPr>
                <w:szCs w:val="28"/>
                <w:lang w:val="en-US"/>
              </w:rPr>
              <w:t>truy</w:t>
            </w:r>
            <w:proofErr w:type="spellEnd"/>
            <w:r w:rsidRPr="00121F91">
              <w:rPr>
                <w:szCs w:val="28"/>
                <w:lang w:val="en-US"/>
              </w:rPr>
              <w:t xml:space="preserve"> </w:t>
            </w:r>
            <w:proofErr w:type="spellStart"/>
            <w:r w:rsidRPr="00121F91">
              <w:rPr>
                <w:szCs w:val="28"/>
                <w:lang w:val="en-US"/>
              </w:rPr>
              <w:t>cập</w:t>
            </w:r>
            <w:proofErr w:type="spellEnd"/>
          </w:p>
        </w:tc>
        <w:tc>
          <w:tcPr>
            <w:tcW w:w="1985" w:type="dxa"/>
          </w:tcPr>
          <w:p w14:paraId="545654EA" w14:textId="77777777" w:rsidR="008648D6" w:rsidRPr="00121F91" w:rsidRDefault="008648D6" w:rsidP="009A5307">
            <w:pPr>
              <w:rPr>
                <w:szCs w:val="28"/>
                <w:lang w:val="en-US"/>
              </w:rPr>
            </w:pPr>
            <w:proofErr w:type="spellStart"/>
            <w:r w:rsidRPr="00121F91">
              <w:rPr>
                <w:szCs w:val="28"/>
                <w:lang w:val="en-US"/>
              </w:rPr>
              <w:t>Danh</w:t>
            </w:r>
            <w:proofErr w:type="spellEnd"/>
            <w:r w:rsidRPr="00121F91">
              <w:rPr>
                <w:szCs w:val="28"/>
                <w:lang w:val="en-US"/>
              </w:rPr>
              <w:t xml:space="preserve"> </w:t>
            </w:r>
            <w:proofErr w:type="spellStart"/>
            <w:r w:rsidRPr="00121F91">
              <w:rPr>
                <w:szCs w:val="28"/>
                <w:lang w:val="en-US"/>
              </w:rPr>
              <w:t>sách</w:t>
            </w:r>
            <w:proofErr w:type="spellEnd"/>
            <w:r w:rsidRPr="00121F91">
              <w:rPr>
                <w:szCs w:val="28"/>
                <w:lang w:val="en-US"/>
              </w:rPr>
              <w:t xml:space="preserve"> </w:t>
            </w:r>
            <w:proofErr w:type="spellStart"/>
            <w:r w:rsidRPr="00121F91">
              <w:rPr>
                <w:szCs w:val="28"/>
                <w:lang w:val="en-US"/>
              </w:rPr>
              <w:t>tên</w:t>
            </w:r>
            <w:proofErr w:type="spellEnd"/>
            <w:r w:rsidRPr="00121F91">
              <w:rPr>
                <w:szCs w:val="28"/>
                <w:lang w:val="en-US"/>
              </w:rPr>
              <w:t xml:space="preserve"> </w:t>
            </w:r>
            <w:proofErr w:type="spellStart"/>
            <w:r w:rsidRPr="00121F91">
              <w:rPr>
                <w:szCs w:val="28"/>
                <w:lang w:val="en-US"/>
              </w:rPr>
              <w:t>tham</w:t>
            </w:r>
            <w:proofErr w:type="spellEnd"/>
            <w:r w:rsidRPr="00121F91">
              <w:rPr>
                <w:szCs w:val="28"/>
                <w:lang w:val="en-US"/>
              </w:rPr>
              <w:t xml:space="preserve"> </w:t>
            </w:r>
            <w:proofErr w:type="spellStart"/>
            <w:r w:rsidRPr="00121F91">
              <w:rPr>
                <w:szCs w:val="28"/>
                <w:lang w:val="en-US"/>
              </w:rPr>
              <w:t>số</w:t>
            </w:r>
            <w:proofErr w:type="spellEnd"/>
          </w:p>
        </w:tc>
        <w:tc>
          <w:tcPr>
            <w:tcW w:w="992" w:type="dxa"/>
          </w:tcPr>
          <w:p w14:paraId="0F046B67" w14:textId="77777777" w:rsidR="008648D6" w:rsidRPr="00121F91" w:rsidRDefault="008648D6" w:rsidP="009A5307">
            <w:pPr>
              <w:rPr>
                <w:szCs w:val="28"/>
                <w:lang w:val="en-US"/>
              </w:rPr>
            </w:pPr>
            <w:proofErr w:type="spellStart"/>
            <w:r w:rsidRPr="00121F91">
              <w:rPr>
                <w:szCs w:val="28"/>
                <w:lang w:val="en-US"/>
              </w:rPr>
              <w:t>Kiểu</w:t>
            </w:r>
            <w:proofErr w:type="spellEnd"/>
            <w:r w:rsidRPr="00121F91">
              <w:rPr>
                <w:szCs w:val="28"/>
                <w:lang w:val="en-US"/>
              </w:rPr>
              <w:t xml:space="preserve"> </w:t>
            </w:r>
            <w:proofErr w:type="spellStart"/>
            <w:r w:rsidRPr="00121F91">
              <w:rPr>
                <w:szCs w:val="28"/>
                <w:lang w:val="en-US"/>
              </w:rPr>
              <w:t>dữ</w:t>
            </w:r>
            <w:proofErr w:type="spellEnd"/>
            <w:r w:rsidRPr="00121F91">
              <w:rPr>
                <w:szCs w:val="28"/>
                <w:lang w:val="en-US"/>
              </w:rPr>
              <w:t xml:space="preserve"> </w:t>
            </w:r>
            <w:proofErr w:type="spellStart"/>
            <w:r w:rsidRPr="00121F91">
              <w:rPr>
                <w:szCs w:val="28"/>
                <w:lang w:val="en-US"/>
              </w:rPr>
              <w:t>liệu</w:t>
            </w:r>
            <w:proofErr w:type="spellEnd"/>
          </w:p>
        </w:tc>
        <w:tc>
          <w:tcPr>
            <w:tcW w:w="992" w:type="dxa"/>
          </w:tcPr>
          <w:p w14:paraId="37991274" w14:textId="77777777" w:rsidR="008648D6" w:rsidRPr="00121F91" w:rsidRDefault="008648D6" w:rsidP="009A5307">
            <w:pPr>
              <w:rPr>
                <w:szCs w:val="28"/>
                <w:lang w:val="en-US"/>
              </w:rPr>
            </w:pPr>
            <w:proofErr w:type="spellStart"/>
            <w:r w:rsidRPr="00121F91">
              <w:rPr>
                <w:szCs w:val="28"/>
                <w:lang w:val="en-US"/>
              </w:rPr>
              <w:t>Giá</w:t>
            </w:r>
            <w:proofErr w:type="spellEnd"/>
            <w:r w:rsidRPr="00121F91">
              <w:rPr>
                <w:szCs w:val="28"/>
                <w:lang w:val="en-US"/>
              </w:rPr>
              <w:t xml:space="preserve"> </w:t>
            </w:r>
            <w:proofErr w:type="spellStart"/>
            <w:r w:rsidRPr="00121F91">
              <w:rPr>
                <w:szCs w:val="28"/>
                <w:lang w:val="en-US"/>
              </w:rPr>
              <w:t>trị</w:t>
            </w:r>
            <w:proofErr w:type="spellEnd"/>
            <w:r w:rsidRPr="00121F91">
              <w:rPr>
                <w:szCs w:val="28"/>
                <w:lang w:val="en-US"/>
              </w:rPr>
              <w:t xml:space="preserve"> </w:t>
            </w:r>
            <w:proofErr w:type="spellStart"/>
            <w:r w:rsidRPr="00121F91">
              <w:rPr>
                <w:szCs w:val="28"/>
                <w:lang w:val="en-US"/>
              </w:rPr>
              <w:t>mặc</w:t>
            </w:r>
            <w:proofErr w:type="spellEnd"/>
            <w:r w:rsidRPr="00121F91">
              <w:rPr>
                <w:szCs w:val="28"/>
                <w:lang w:val="en-US"/>
              </w:rPr>
              <w:t xml:space="preserve"> </w:t>
            </w:r>
            <w:proofErr w:type="spellStart"/>
            <w:r w:rsidRPr="00121F91">
              <w:rPr>
                <w:szCs w:val="28"/>
                <w:lang w:val="en-US"/>
              </w:rPr>
              <w:t>nhiên</w:t>
            </w:r>
            <w:proofErr w:type="spellEnd"/>
          </w:p>
        </w:tc>
        <w:tc>
          <w:tcPr>
            <w:tcW w:w="993" w:type="dxa"/>
          </w:tcPr>
          <w:p w14:paraId="0665C349" w14:textId="77777777" w:rsidR="008648D6" w:rsidRPr="00121F91" w:rsidRDefault="008648D6" w:rsidP="009A5307">
            <w:pPr>
              <w:rPr>
                <w:szCs w:val="28"/>
                <w:lang w:val="en-US"/>
              </w:rPr>
            </w:pPr>
            <w:proofErr w:type="spellStart"/>
            <w:r w:rsidRPr="00121F91">
              <w:rPr>
                <w:szCs w:val="28"/>
                <w:lang w:val="en-US"/>
              </w:rPr>
              <w:t>Kích</w:t>
            </w:r>
            <w:proofErr w:type="spellEnd"/>
            <w:r w:rsidRPr="00121F91">
              <w:rPr>
                <w:szCs w:val="28"/>
                <w:lang w:val="en-US"/>
              </w:rPr>
              <w:t xml:space="preserve"> </w:t>
            </w:r>
            <w:proofErr w:type="spellStart"/>
            <w:r w:rsidRPr="00121F91">
              <w:rPr>
                <w:szCs w:val="28"/>
                <w:lang w:val="en-US"/>
              </w:rPr>
              <w:t>thước</w:t>
            </w:r>
            <w:proofErr w:type="spellEnd"/>
          </w:p>
        </w:tc>
        <w:tc>
          <w:tcPr>
            <w:tcW w:w="1275" w:type="dxa"/>
          </w:tcPr>
          <w:p w14:paraId="09018484" w14:textId="77777777" w:rsidR="008648D6" w:rsidRPr="00121F91" w:rsidRDefault="008648D6" w:rsidP="009A5307">
            <w:pPr>
              <w:rPr>
                <w:szCs w:val="28"/>
                <w:lang w:val="en-US"/>
              </w:rPr>
            </w:pPr>
            <w:proofErr w:type="spellStart"/>
            <w:r w:rsidRPr="00121F91">
              <w:rPr>
                <w:szCs w:val="28"/>
                <w:lang w:val="en-US"/>
              </w:rPr>
              <w:t>Kiểu</w:t>
            </w:r>
            <w:proofErr w:type="spellEnd"/>
            <w:r w:rsidRPr="00121F91">
              <w:rPr>
                <w:szCs w:val="28"/>
                <w:lang w:val="en-US"/>
              </w:rPr>
              <w:t xml:space="preserve"> </w:t>
            </w:r>
            <w:proofErr w:type="spellStart"/>
            <w:r w:rsidRPr="00121F91">
              <w:rPr>
                <w:szCs w:val="28"/>
                <w:lang w:val="en-US"/>
              </w:rPr>
              <w:t>trả</w:t>
            </w:r>
            <w:proofErr w:type="spellEnd"/>
            <w:r w:rsidRPr="00121F91">
              <w:rPr>
                <w:szCs w:val="28"/>
                <w:lang w:val="en-US"/>
              </w:rPr>
              <w:t xml:space="preserve"> </w:t>
            </w:r>
            <w:proofErr w:type="spellStart"/>
            <w:r w:rsidRPr="00121F91">
              <w:rPr>
                <w:szCs w:val="28"/>
                <w:lang w:val="en-US"/>
              </w:rPr>
              <w:t>về</w:t>
            </w:r>
            <w:proofErr w:type="spellEnd"/>
            <w:r w:rsidRPr="00121F91">
              <w:rPr>
                <w:szCs w:val="28"/>
                <w:lang w:val="en-US"/>
              </w:rPr>
              <w:t xml:space="preserve"> </w:t>
            </w:r>
            <w:proofErr w:type="spellStart"/>
            <w:r w:rsidRPr="00121F91">
              <w:rPr>
                <w:szCs w:val="28"/>
                <w:lang w:val="en-US"/>
              </w:rPr>
              <w:t>của</w:t>
            </w:r>
            <w:proofErr w:type="spellEnd"/>
            <w:r w:rsidRPr="00121F91">
              <w:rPr>
                <w:szCs w:val="28"/>
                <w:lang w:val="en-US"/>
              </w:rPr>
              <w:t xml:space="preserve"> </w:t>
            </w:r>
            <w:proofErr w:type="spellStart"/>
            <w:r w:rsidRPr="00121F91">
              <w:rPr>
                <w:szCs w:val="28"/>
                <w:lang w:val="en-US"/>
              </w:rPr>
              <w:t>phương</w:t>
            </w:r>
            <w:proofErr w:type="spellEnd"/>
            <w:r w:rsidRPr="00121F91">
              <w:rPr>
                <w:szCs w:val="28"/>
                <w:lang w:val="en-US"/>
              </w:rPr>
              <w:t xml:space="preserve"> </w:t>
            </w:r>
            <w:proofErr w:type="spellStart"/>
            <w:r w:rsidRPr="00121F91">
              <w:rPr>
                <w:szCs w:val="28"/>
                <w:lang w:val="en-US"/>
              </w:rPr>
              <w:t>thức</w:t>
            </w:r>
            <w:proofErr w:type="spellEnd"/>
          </w:p>
        </w:tc>
        <w:tc>
          <w:tcPr>
            <w:tcW w:w="1701" w:type="dxa"/>
          </w:tcPr>
          <w:p w14:paraId="1A4569E3" w14:textId="77777777" w:rsidR="008648D6" w:rsidRPr="00121F91" w:rsidRDefault="008648D6" w:rsidP="009A5307">
            <w:pPr>
              <w:rPr>
                <w:szCs w:val="28"/>
                <w:lang w:val="en-US"/>
              </w:rPr>
            </w:pPr>
            <w:proofErr w:type="spellStart"/>
            <w:r w:rsidRPr="00121F91">
              <w:rPr>
                <w:szCs w:val="28"/>
                <w:lang w:val="en-US"/>
              </w:rPr>
              <w:t>Diễn</w:t>
            </w:r>
            <w:proofErr w:type="spellEnd"/>
            <w:r w:rsidRPr="00121F91">
              <w:rPr>
                <w:szCs w:val="28"/>
                <w:lang w:val="en-US"/>
              </w:rPr>
              <w:t xml:space="preserve"> </w:t>
            </w:r>
            <w:proofErr w:type="spellStart"/>
            <w:r w:rsidRPr="00121F91">
              <w:rPr>
                <w:szCs w:val="28"/>
                <w:lang w:val="en-US"/>
              </w:rPr>
              <w:t>giải</w:t>
            </w:r>
            <w:proofErr w:type="spellEnd"/>
          </w:p>
        </w:tc>
      </w:tr>
      <w:tr w:rsidR="001E58F3" w:rsidRPr="00121F91" w14:paraId="13FA564A" w14:textId="77777777" w:rsidTr="00936B59">
        <w:trPr>
          <w:tblHeader/>
        </w:trPr>
        <w:tc>
          <w:tcPr>
            <w:tcW w:w="1276" w:type="dxa"/>
            <w:vMerge w:val="restart"/>
          </w:tcPr>
          <w:p w14:paraId="6413ECBF" w14:textId="0371C4E5" w:rsidR="00936B59" w:rsidRDefault="00936B59" w:rsidP="009A5307">
            <w:pPr>
              <w:rPr>
                <w:szCs w:val="28"/>
                <w:lang w:val="en-US"/>
              </w:rPr>
            </w:pPr>
            <w:proofErr w:type="spellStart"/>
            <w:r>
              <w:rPr>
                <w:szCs w:val="28"/>
                <w:lang w:val="en-US"/>
              </w:rPr>
              <w:t>X</w:t>
            </w:r>
            <w:r w:rsidR="001E58F3">
              <w:rPr>
                <w:szCs w:val="28"/>
                <w:lang w:val="en-US"/>
              </w:rPr>
              <w:t>em</w:t>
            </w:r>
            <w:proofErr w:type="spellEnd"/>
          </w:p>
          <w:p w14:paraId="77A35822" w14:textId="0F7A5B79" w:rsidR="001E58F3" w:rsidRPr="00121F91" w:rsidRDefault="001E58F3" w:rsidP="009A5307">
            <w:pPr>
              <w:rPr>
                <w:szCs w:val="28"/>
                <w:lang w:val="en-US"/>
              </w:rPr>
            </w:pPr>
            <w:r>
              <w:rPr>
                <w:szCs w:val="28"/>
                <w:lang w:val="en-US"/>
              </w:rPr>
              <w:t>TTHS</w:t>
            </w:r>
          </w:p>
        </w:tc>
        <w:tc>
          <w:tcPr>
            <w:tcW w:w="992" w:type="dxa"/>
            <w:vMerge w:val="restart"/>
          </w:tcPr>
          <w:p w14:paraId="50791559" w14:textId="25336B55" w:rsidR="001E58F3" w:rsidRPr="00121F91" w:rsidRDefault="001E58F3" w:rsidP="009A5307">
            <w:pPr>
              <w:rPr>
                <w:szCs w:val="28"/>
                <w:lang w:val="en-US"/>
              </w:rPr>
            </w:pPr>
            <w:r>
              <w:rPr>
                <w:szCs w:val="28"/>
                <w:lang w:val="en-US"/>
              </w:rPr>
              <w:t>Public</w:t>
            </w:r>
          </w:p>
        </w:tc>
        <w:tc>
          <w:tcPr>
            <w:tcW w:w="4962" w:type="dxa"/>
            <w:gridSpan w:val="4"/>
          </w:tcPr>
          <w:p w14:paraId="5D161C72" w14:textId="3A07DD57" w:rsidR="001E58F3" w:rsidRPr="00121F91" w:rsidRDefault="001E58F3" w:rsidP="009A5307">
            <w:pPr>
              <w:rPr>
                <w:szCs w:val="28"/>
                <w:lang w:val="en-US"/>
              </w:rPr>
            </w:pPr>
            <w:proofErr w:type="spellStart"/>
            <w:r>
              <w:rPr>
                <w:szCs w:val="28"/>
                <w:lang w:val="en-US"/>
              </w:rPr>
              <w:t>Có</w:t>
            </w:r>
            <w:proofErr w:type="spellEnd"/>
            <w:r>
              <w:rPr>
                <w:szCs w:val="28"/>
                <w:lang w:val="en-US"/>
              </w:rPr>
              <w:t xml:space="preserve"> 3 </w:t>
            </w:r>
            <w:proofErr w:type="spellStart"/>
            <w:r>
              <w:rPr>
                <w:szCs w:val="28"/>
                <w:lang w:val="en-US"/>
              </w:rPr>
              <w:t>tham</w:t>
            </w:r>
            <w:proofErr w:type="spellEnd"/>
            <w:r>
              <w:rPr>
                <w:szCs w:val="28"/>
                <w:lang w:val="en-US"/>
              </w:rPr>
              <w:t xml:space="preserve"> </w:t>
            </w:r>
            <w:proofErr w:type="spellStart"/>
            <w:r>
              <w:rPr>
                <w:szCs w:val="28"/>
                <w:lang w:val="en-US"/>
              </w:rPr>
              <w:t>số</w:t>
            </w:r>
            <w:proofErr w:type="spellEnd"/>
          </w:p>
        </w:tc>
        <w:tc>
          <w:tcPr>
            <w:tcW w:w="1275" w:type="dxa"/>
            <w:vMerge w:val="restart"/>
          </w:tcPr>
          <w:p w14:paraId="344E21D9" w14:textId="4FF3D605" w:rsidR="001E58F3" w:rsidRPr="00121F91" w:rsidRDefault="001E58F3" w:rsidP="009A5307">
            <w:pPr>
              <w:rPr>
                <w:szCs w:val="28"/>
                <w:lang w:val="en-US"/>
              </w:rPr>
            </w:pPr>
            <w:r>
              <w:rPr>
                <w:szCs w:val="28"/>
                <w:lang w:val="en-US"/>
              </w:rPr>
              <w:t>void</w:t>
            </w:r>
          </w:p>
        </w:tc>
        <w:tc>
          <w:tcPr>
            <w:tcW w:w="1701" w:type="dxa"/>
            <w:vMerge w:val="restart"/>
          </w:tcPr>
          <w:p w14:paraId="347552E8" w14:textId="683CFCFA" w:rsidR="001E58F3" w:rsidRPr="00121F91" w:rsidRDefault="001E58F3" w:rsidP="009A5307">
            <w:pPr>
              <w:rPr>
                <w:szCs w:val="28"/>
                <w:lang w:val="en-US"/>
              </w:rPr>
            </w:pPr>
            <w:proofErr w:type="spellStart"/>
            <w:r>
              <w:rPr>
                <w:szCs w:val="28"/>
                <w:lang w:val="en-US"/>
              </w:rPr>
              <w:t>Xem</w:t>
            </w:r>
            <w:proofErr w:type="spellEnd"/>
            <w:r>
              <w:rPr>
                <w:szCs w:val="28"/>
                <w:lang w:val="en-US"/>
              </w:rPr>
              <w:t xml:space="preserve"> </w:t>
            </w:r>
            <w:proofErr w:type="spellStart"/>
            <w:r>
              <w:rPr>
                <w:szCs w:val="28"/>
                <w:lang w:val="en-US"/>
              </w:rPr>
              <w:t>thông</w:t>
            </w:r>
            <w:proofErr w:type="spellEnd"/>
            <w:r>
              <w:rPr>
                <w:szCs w:val="28"/>
                <w:lang w:val="en-US"/>
              </w:rPr>
              <w:t xml:space="preserve"> tin </w:t>
            </w:r>
            <w:proofErr w:type="spellStart"/>
            <w:r>
              <w:rPr>
                <w:szCs w:val="28"/>
                <w:lang w:val="en-US"/>
              </w:rPr>
              <w:t>học</w:t>
            </w:r>
            <w:proofErr w:type="spellEnd"/>
            <w:r>
              <w:rPr>
                <w:szCs w:val="28"/>
                <w:lang w:val="en-US"/>
              </w:rPr>
              <w:t xml:space="preserve"> </w:t>
            </w:r>
            <w:proofErr w:type="spellStart"/>
            <w:r>
              <w:rPr>
                <w:szCs w:val="28"/>
                <w:lang w:val="en-US"/>
              </w:rPr>
              <w:t>sinh</w:t>
            </w:r>
            <w:proofErr w:type="spellEnd"/>
          </w:p>
        </w:tc>
      </w:tr>
      <w:tr w:rsidR="001E58F3" w:rsidRPr="00121F91" w14:paraId="4D2F0879" w14:textId="77777777" w:rsidTr="00936B59">
        <w:trPr>
          <w:tblHeader/>
        </w:trPr>
        <w:tc>
          <w:tcPr>
            <w:tcW w:w="1276" w:type="dxa"/>
            <w:vMerge/>
          </w:tcPr>
          <w:p w14:paraId="1909CAF3" w14:textId="77777777" w:rsidR="001E58F3" w:rsidRDefault="001E58F3" w:rsidP="009A5307">
            <w:pPr>
              <w:rPr>
                <w:szCs w:val="28"/>
                <w:lang w:val="en-US"/>
              </w:rPr>
            </w:pPr>
          </w:p>
        </w:tc>
        <w:tc>
          <w:tcPr>
            <w:tcW w:w="992" w:type="dxa"/>
            <w:vMerge/>
          </w:tcPr>
          <w:p w14:paraId="27BB920A" w14:textId="77777777" w:rsidR="001E58F3" w:rsidRPr="00121F91" w:rsidRDefault="001E58F3" w:rsidP="009A5307">
            <w:pPr>
              <w:rPr>
                <w:szCs w:val="28"/>
                <w:lang w:val="en-US"/>
              </w:rPr>
            </w:pPr>
          </w:p>
        </w:tc>
        <w:tc>
          <w:tcPr>
            <w:tcW w:w="1985" w:type="dxa"/>
          </w:tcPr>
          <w:p w14:paraId="61DE413A" w14:textId="460DB88A" w:rsidR="001E58F3" w:rsidRPr="00121F91" w:rsidRDefault="001E58F3" w:rsidP="009A5307">
            <w:pPr>
              <w:rPr>
                <w:szCs w:val="28"/>
                <w:lang w:val="en-US"/>
              </w:rPr>
            </w:pPr>
            <w:proofErr w:type="spellStart"/>
            <w:r>
              <w:rPr>
                <w:szCs w:val="28"/>
                <w:lang w:val="en-US"/>
              </w:rPr>
              <w:t>maHS</w:t>
            </w:r>
            <w:proofErr w:type="spellEnd"/>
          </w:p>
        </w:tc>
        <w:tc>
          <w:tcPr>
            <w:tcW w:w="992" w:type="dxa"/>
          </w:tcPr>
          <w:p w14:paraId="267945BC" w14:textId="478E4D85" w:rsidR="001E58F3" w:rsidRPr="00121F91" w:rsidRDefault="001E58F3" w:rsidP="009A5307">
            <w:pPr>
              <w:rPr>
                <w:szCs w:val="28"/>
                <w:lang w:val="en-US"/>
              </w:rPr>
            </w:pPr>
            <w:r>
              <w:rPr>
                <w:szCs w:val="28"/>
                <w:lang w:val="en-US"/>
              </w:rPr>
              <w:t>String</w:t>
            </w:r>
          </w:p>
        </w:tc>
        <w:tc>
          <w:tcPr>
            <w:tcW w:w="992" w:type="dxa"/>
          </w:tcPr>
          <w:p w14:paraId="1574F3D9" w14:textId="1F7B7A0D" w:rsidR="001E58F3" w:rsidRPr="00121F91" w:rsidRDefault="001E58F3" w:rsidP="009A5307">
            <w:pPr>
              <w:rPr>
                <w:szCs w:val="28"/>
                <w:lang w:val="en-US"/>
              </w:rPr>
            </w:pPr>
            <w:r>
              <w:rPr>
                <w:szCs w:val="28"/>
                <w:lang w:val="en-US"/>
              </w:rPr>
              <w:t>Null</w:t>
            </w:r>
          </w:p>
        </w:tc>
        <w:tc>
          <w:tcPr>
            <w:tcW w:w="993" w:type="dxa"/>
          </w:tcPr>
          <w:p w14:paraId="42BB884D" w14:textId="58DD009D" w:rsidR="001E58F3" w:rsidRPr="00121F91" w:rsidRDefault="001E58F3" w:rsidP="009A5307">
            <w:pPr>
              <w:rPr>
                <w:szCs w:val="28"/>
                <w:lang w:val="en-US"/>
              </w:rPr>
            </w:pPr>
            <w:r>
              <w:rPr>
                <w:szCs w:val="28"/>
                <w:lang w:val="en-US"/>
              </w:rPr>
              <w:t>10</w:t>
            </w:r>
          </w:p>
        </w:tc>
        <w:tc>
          <w:tcPr>
            <w:tcW w:w="1275" w:type="dxa"/>
            <w:vMerge/>
          </w:tcPr>
          <w:p w14:paraId="2F68BBDA" w14:textId="77777777" w:rsidR="001E58F3" w:rsidRPr="00121F91" w:rsidRDefault="001E58F3" w:rsidP="009A5307">
            <w:pPr>
              <w:rPr>
                <w:szCs w:val="28"/>
                <w:lang w:val="en-US"/>
              </w:rPr>
            </w:pPr>
          </w:p>
        </w:tc>
        <w:tc>
          <w:tcPr>
            <w:tcW w:w="1701" w:type="dxa"/>
            <w:vMerge/>
          </w:tcPr>
          <w:p w14:paraId="5FFB77C7" w14:textId="77777777" w:rsidR="001E58F3" w:rsidRPr="00121F91" w:rsidRDefault="001E58F3" w:rsidP="009A5307">
            <w:pPr>
              <w:rPr>
                <w:szCs w:val="28"/>
                <w:lang w:val="en-US"/>
              </w:rPr>
            </w:pPr>
          </w:p>
        </w:tc>
      </w:tr>
      <w:tr w:rsidR="001E58F3" w:rsidRPr="00121F91" w14:paraId="429F254D" w14:textId="77777777" w:rsidTr="00936B59">
        <w:trPr>
          <w:tblHeader/>
        </w:trPr>
        <w:tc>
          <w:tcPr>
            <w:tcW w:w="1276" w:type="dxa"/>
            <w:vMerge/>
          </w:tcPr>
          <w:p w14:paraId="664CAFB4" w14:textId="77777777" w:rsidR="001E58F3" w:rsidRDefault="001E58F3" w:rsidP="009A5307">
            <w:pPr>
              <w:rPr>
                <w:szCs w:val="28"/>
                <w:lang w:val="en-US"/>
              </w:rPr>
            </w:pPr>
          </w:p>
        </w:tc>
        <w:tc>
          <w:tcPr>
            <w:tcW w:w="992" w:type="dxa"/>
            <w:vMerge/>
          </w:tcPr>
          <w:p w14:paraId="26FD7F68" w14:textId="77777777" w:rsidR="001E58F3" w:rsidRPr="00121F91" w:rsidRDefault="001E58F3" w:rsidP="009A5307">
            <w:pPr>
              <w:rPr>
                <w:szCs w:val="28"/>
                <w:lang w:val="en-US"/>
              </w:rPr>
            </w:pPr>
          </w:p>
        </w:tc>
        <w:tc>
          <w:tcPr>
            <w:tcW w:w="1985" w:type="dxa"/>
          </w:tcPr>
          <w:p w14:paraId="660D8BA6" w14:textId="14C30E74" w:rsidR="001E58F3" w:rsidRPr="00121F91" w:rsidRDefault="001E58F3" w:rsidP="009A5307">
            <w:pPr>
              <w:rPr>
                <w:szCs w:val="28"/>
                <w:lang w:val="en-US"/>
              </w:rPr>
            </w:pPr>
            <w:proofErr w:type="spellStart"/>
            <w:r>
              <w:rPr>
                <w:szCs w:val="28"/>
                <w:lang w:val="en-US"/>
              </w:rPr>
              <w:t>tenHS</w:t>
            </w:r>
            <w:proofErr w:type="spellEnd"/>
          </w:p>
        </w:tc>
        <w:tc>
          <w:tcPr>
            <w:tcW w:w="992" w:type="dxa"/>
          </w:tcPr>
          <w:p w14:paraId="30B35B76" w14:textId="2B582AD1" w:rsidR="001E58F3" w:rsidRPr="00121F91" w:rsidRDefault="001E58F3" w:rsidP="009A5307">
            <w:pPr>
              <w:rPr>
                <w:szCs w:val="28"/>
                <w:lang w:val="en-US"/>
              </w:rPr>
            </w:pPr>
            <w:r>
              <w:rPr>
                <w:szCs w:val="28"/>
                <w:lang w:val="en-US"/>
              </w:rPr>
              <w:t>String</w:t>
            </w:r>
          </w:p>
        </w:tc>
        <w:tc>
          <w:tcPr>
            <w:tcW w:w="992" w:type="dxa"/>
          </w:tcPr>
          <w:p w14:paraId="6BC896E1" w14:textId="05FEC57A" w:rsidR="001E58F3" w:rsidRPr="00121F91" w:rsidRDefault="001E58F3" w:rsidP="009A5307">
            <w:pPr>
              <w:rPr>
                <w:szCs w:val="28"/>
                <w:lang w:val="en-US"/>
              </w:rPr>
            </w:pPr>
            <w:r>
              <w:rPr>
                <w:szCs w:val="28"/>
                <w:lang w:val="en-US"/>
              </w:rPr>
              <w:t>Null</w:t>
            </w:r>
          </w:p>
        </w:tc>
        <w:tc>
          <w:tcPr>
            <w:tcW w:w="993" w:type="dxa"/>
          </w:tcPr>
          <w:p w14:paraId="09512DDA" w14:textId="4CBCDC73" w:rsidR="001E58F3" w:rsidRPr="00121F91" w:rsidRDefault="001E58F3" w:rsidP="009A5307">
            <w:pPr>
              <w:rPr>
                <w:szCs w:val="28"/>
                <w:lang w:val="en-US"/>
              </w:rPr>
            </w:pPr>
            <w:r>
              <w:rPr>
                <w:szCs w:val="28"/>
                <w:lang w:val="en-US"/>
              </w:rPr>
              <w:t>50</w:t>
            </w:r>
          </w:p>
        </w:tc>
        <w:tc>
          <w:tcPr>
            <w:tcW w:w="1275" w:type="dxa"/>
            <w:vMerge/>
          </w:tcPr>
          <w:p w14:paraId="0A58BE45" w14:textId="77777777" w:rsidR="001E58F3" w:rsidRPr="00121F91" w:rsidRDefault="001E58F3" w:rsidP="009A5307">
            <w:pPr>
              <w:rPr>
                <w:szCs w:val="28"/>
                <w:lang w:val="en-US"/>
              </w:rPr>
            </w:pPr>
          </w:p>
        </w:tc>
        <w:tc>
          <w:tcPr>
            <w:tcW w:w="1701" w:type="dxa"/>
            <w:vMerge/>
          </w:tcPr>
          <w:p w14:paraId="098807C7" w14:textId="77777777" w:rsidR="001E58F3" w:rsidRPr="00121F91" w:rsidRDefault="001E58F3" w:rsidP="009A5307">
            <w:pPr>
              <w:rPr>
                <w:szCs w:val="28"/>
                <w:lang w:val="en-US"/>
              </w:rPr>
            </w:pPr>
          </w:p>
        </w:tc>
      </w:tr>
      <w:tr w:rsidR="001E58F3" w:rsidRPr="00121F91" w14:paraId="628D2E51" w14:textId="77777777" w:rsidTr="00936B59">
        <w:trPr>
          <w:tblHeader/>
        </w:trPr>
        <w:tc>
          <w:tcPr>
            <w:tcW w:w="1276" w:type="dxa"/>
            <w:vMerge/>
          </w:tcPr>
          <w:p w14:paraId="7C52318E" w14:textId="77777777" w:rsidR="001E58F3" w:rsidRDefault="001E58F3" w:rsidP="009A5307">
            <w:pPr>
              <w:rPr>
                <w:szCs w:val="28"/>
                <w:lang w:val="en-US"/>
              </w:rPr>
            </w:pPr>
          </w:p>
        </w:tc>
        <w:tc>
          <w:tcPr>
            <w:tcW w:w="992" w:type="dxa"/>
            <w:vMerge/>
          </w:tcPr>
          <w:p w14:paraId="78441E4D" w14:textId="77777777" w:rsidR="001E58F3" w:rsidRPr="00121F91" w:rsidRDefault="001E58F3" w:rsidP="009A5307">
            <w:pPr>
              <w:rPr>
                <w:szCs w:val="28"/>
                <w:lang w:val="en-US"/>
              </w:rPr>
            </w:pPr>
          </w:p>
        </w:tc>
        <w:tc>
          <w:tcPr>
            <w:tcW w:w="1985" w:type="dxa"/>
          </w:tcPr>
          <w:p w14:paraId="684B6AC7" w14:textId="64E01A8E" w:rsidR="001E58F3" w:rsidRPr="00121F91" w:rsidRDefault="001E58F3" w:rsidP="009A5307">
            <w:pPr>
              <w:rPr>
                <w:szCs w:val="28"/>
                <w:lang w:val="en-US"/>
              </w:rPr>
            </w:pPr>
            <w:proofErr w:type="spellStart"/>
            <w:r>
              <w:rPr>
                <w:szCs w:val="28"/>
                <w:lang w:val="en-US"/>
              </w:rPr>
              <w:t>thongTinHS</w:t>
            </w:r>
            <w:proofErr w:type="spellEnd"/>
          </w:p>
        </w:tc>
        <w:tc>
          <w:tcPr>
            <w:tcW w:w="992" w:type="dxa"/>
          </w:tcPr>
          <w:p w14:paraId="304C4968" w14:textId="33238CD3" w:rsidR="001E58F3" w:rsidRPr="00121F91" w:rsidRDefault="001E58F3" w:rsidP="009A5307">
            <w:pPr>
              <w:rPr>
                <w:szCs w:val="28"/>
                <w:lang w:val="en-US"/>
              </w:rPr>
            </w:pPr>
            <w:r>
              <w:rPr>
                <w:szCs w:val="28"/>
                <w:lang w:val="en-US"/>
              </w:rPr>
              <w:t>String</w:t>
            </w:r>
          </w:p>
        </w:tc>
        <w:tc>
          <w:tcPr>
            <w:tcW w:w="992" w:type="dxa"/>
          </w:tcPr>
          <w:p w14:paraId="79A8F0F2" w14:textId="11B589CA" w:rsidR="001E58F3" w:rsidRPr="00121F91" w:rsidRDefault="001E58F3" w:rsidP="009A5307">
            <w:pPr>
              <w:rPr>
                <w:szCs w:val="28"/>
                <w:lang w:val="en-US"/>
              </w:rPr>
            </w:pPr>
            <w:r>
              <w:rPr>
                <w:szCs w:val="28"/>
                <w:lang w:val="en-US"/>
              </w:rPr>
              <w:t>Null</w:t>
            </w:r>
          </w:p>
        </w:tc>
        <w:tc>
          <w:tcPr>
            <w:tcW w:w="993" w:type="dxa"/>
          </w:tcPr>
          <w:p w14:paraId="61306FC5" w14:textId="4F1469F6" w:rsidR="001E58F3" w:rsidRPr="00121F91" w:rsidRDefault="001E58F3" w:rsidP="009A5307">
            <w:pPr>
              <w:rPr>
                <w:szCs w:val="28"/>
                <w:lang w:val="en-US"/>
              </w:rPr>
            </w:pPr>
            <w:r>
              <w:rPr>
                <w:szCs w:val="28"/>
                <w:lang w:val="en-US"/>
              </w:rPr>
              <w:t>200</w:t>
            </w:r>
          </w:p>
        </w:tc>
        <w:tc>
          <w:tcPr>
            <w:tcW w:w="1275" w:type="dxa"/>
            <w:vMerge/>
          </w:tcPr>
          <w:p w14:paraId="1A3CBC26" w14:textId="77777777" w:rsidR="001E58F3" w:rsidRPr="00121F91" w:rsidRDefault="001E58F3" w:rsidP="009A5307">
            <w:pPr>
              <w:rPr>
                <w:szCs w:val="28"/>
                <w:lang w:val="en-US"/>
              </w:rPr>
            </w:pPr>
          </w:p>
        </w:tc>
        <w:tc>
          <w:tcPr>
            <w:tcW w:w="1701" w:type="dxa"/>
            <w:vMerge/>
          </w:tcPr>
          <w:p w14:paraId="270AC0A4" w14:textId="77777777" w:rsidR="001E58F3" w:rsidRPr="00121F91" w:rsidRDefault="001E58F3" w:rsidP="009A5307">
            <w:pPr>
              <w:rPr>
                <w:szCs w:val="28"/>
                <w:lang w:val="en-US"/>
              </w:rPr>
            </w:pPr>
          </w:p>
        </w:tc>
      </w:tr>
      <w:tr w:rsidR="004649DD" w:rsidRPr="00121F91" w14:paraId="270E4725" w14:textId="77777777" w:rsidTr="00936B59">
        <w:trPr>
          <w:tblHeader/>
        </w:trPr>
        <w:tc>
          <w:tcPr>
            <w:tcW w:w="1276" w:type="dxa"/>
            <w:vMerge w:val="restart"/>
          </w:tcPr>
          <w:p w14:paraId="44FD9230" w14:textId="1B74B04B" w:rsidR="004649DD" w:rsidRDefault="004649DD" w:rsidP="009A5307">
            <w:pPr>
              <w:rPr>
                <w:szCs w:val="28"/>
                <w:lang w:val="en-US"/>
              </w:rPr>
            </w:pPr>
            <w:proofErr w:type="spellStart"/>
            <w:r>
              <w:rPr>
                <w:szCs w:val="28"/>
                <w:lang w:val="en-US"/>
              </w:rPr>
              <w:t>capNhatTTHS</w:t>
            </w:r>
            <w:proofErr w:type="spellEnd"/>
          </w:p>
        </w:tc>
        <w:tc>
          <w:tcPr>
            <w:tcW w:w="992" w:type="dxa"/>
            <w:vMerge w:val="restart"/>
          </w:tcPr>
          <w:p w14:paraId="4EDE1D5E" w14:textId="4615B8FC" w:rsidR="004649DD" w:rsidRPr="00121F91" w:rsidRDefault="004649DD" w:rsidP="009A5307">
            <w:pPr>
              <w:rPr>
                <w:szCs w:val="28"/>
                <w:lang w:val="en-US"/>
              </w:rPr>
            </w:pPr>
            <w:r>
              <w:rPr>
                <w:szCs w:val="28"/>
                <w:lang w:val="en-US"/>
              </w:rPr>
              <w:t>Public</w:t>
            </w:r>
          </w:p>
        </w:tc>
        <w:tc>
          <w:tcPr>
            <w:tcW w:w="4962" w:type="dxa"/>
            <w:gridSpan w:val="4"/>
          </w:tcPr>
          <w:p w14:paraId="1E6E1A85" w14:textId="186ED2A3" w:rsidR="004649DD" w:rsidRDefault="004649DD" w:rsidP="009A5307">
            <w:pPr>
              <w:rPr>
                <w:szCs w:val="28"/>
                <w:lang w:val="en-US"/>
              </w:rPr>
            </w:pPr>
            <w:proofErr w:type="spellStart"/>
            <w:r>
              <w:rPr>
                <w:szCs w:val="28"/>
                <w:lang w:val="en-US"/>
              </w:rPr>
              <w:t>Có</w:t>
            </w:r>
            <w:proofErr w:type="spellEnd"/>
            <w:r>
              <w:rPr>
                <w:szCs w:val="28"/>
                <w:lang w:val="en-US"/>
              </w:rPr>
              <w:t xml:space="preserve"> 3 </w:t>
            </w:r>
            <w:proofErr w:type="spellStart"/>
            <w:r>
              <w:rPr>
                <w:szCs w:val="28"/>
                <w:lang w:val="en-US"/>
              </w:rPr>
              <w:t>tham</w:t>
            </w:r>
            <w:proofErr w:type="spellEnd"/>
            <w:r>
              <w:rPr>
                <w:szCs w:val="28"/>
                <w:lang w:val="en-US"/>
              </w:rPr>
              <w:t xml:space="preserve"> </w:t>
            </w:r>
            <w:proofErr w:type="spellStart"/>
            <w:r>
              <w:rPr>
                <w:szCs w:val="28"/>
                <w:lang w:val="en-US"/>
              </w:rPr>
              <w:t>số</w:t>
            </w:r>
            <w:proofErr w:type="spellEnd"/>
          </w:p>
        </w:tc>
        <w:tc>
          <w:tcPr>
            <w:tcW w:w="1275" w:type="dxa"/>
            <w:vMerge w:val="restart"/>
          </w:tcPr>
          <w:p w14:paraId="00FC1123" w14:textId="3EBA8BB2" w:rsidR="004649DD" w:rsidRPr="00121F91" w:rsidRDefault="004649DD" w:rsidP="009A5307">
            <w:pPr>
              <w:rPr>
                <w:szCs w:val="28"/>
                <w:lang w:val="en-US"/>
              </w:rPr>
            </w:pPr>
            <w:r>
              <w:rPr>
                <w:szCs w:val="28"/>
                <w:lang w:val="en-US"/>
              </w:rPr>
              <w:t>void</w:t>
            </w:r>
          </w:p>
        </w:tc>
        <w:tc>
          <w:tcPr>
            <w:tcW w:w="1701" w:type="dxa"/>
            <w:vMerge w:val="restart"/>
          </w:tcPr>
          <w:p w14:paraId="612A1902" w14:textId="2E4CC337" w:rsidR="004649DD" w:rsidRPr="00121F91" w:rsidRDefault="004649DD" w:rsidP="009A5307">
            <w:pPr>
              <w:rPr>
                <w:szCs w:val="28"/>
                <w:lang w:val="en-US"/>
              </w:rPr>
            </w:pPr>
            <w:proofErr w:type="spellStart"/>
            <w:r>
              <w:rPr>
                <w:szCs w:val="28"/>
                <w:lang w:val="en-US"/>
              </w:rPr>
              <w:t>Cập</w:t>
            </w:r>
            <w:proofErr w:type="spellEnd"/>
            <w:r>
              <w:rPr>
                <w:szCs w:val="28"/>
                <w:lang w:val="en-US"/>
              </w:rPr>
              <w:t xml:space="preserve"> </w:t>
            </w:r>
            <w:proofErr w:type="spellStart"/>
            <w:r>
              <w:rPr>
                <w:szCs w:val="28"/>
                <w:lang w:val="en-US"/>
              </w:rPr>
              <w:t>nhật</w:t>
            </w:r>
            <w:proofErr w:type="spellEnd"/>
            <w:r>
              <w:rPr>
                <w:szCs w:val="28"/>
                <w:lang w:val="en-US"/>
              </w:rPr>
              <w:t xml:space="preserve"> </w:t>
            </w:r>
            <w:proofErr w:type="spellStart"/>
            <w:r>
              <w:rPr>
                <w:szCs w:val="28"/>
                <w:lang w:val="en-US"/>
              </w:rPr>
              <w:t>thông</w:t>
            </w:r>
            <w:proofErr w:type="spellEnd"/>
            <w:r>
              <w:rPr>
                <w:szCs w:val="28"/>
                <w:lang w:val="en-US"/>
              </w:rPr>
              <w:t xml:space="preserve"> tin </w:t>
            </w:r>
            <w:proofErr w:type="spellStart"/>
            <w:r>
              <w:rPr>
                <w:szCs w:val="28"/>
                <w:lang w:val="en-US"/>
              </w:rPr>
              <w:t>học</w:t>
            </w:r>
            <w:proofErr w:type="spellEnd"/>
            <w:r>
              <w:rPr>
                <w:szCs w:val="28"/>
                <w:lang w:val="en-US"/>
              </w:rPr>
              <w:t xml:space="preserve"> </w:t>
            </w:r>
            <w:proofErr w:type="spellStart"/>
            <w:r>
              <w:rPr>
                <w:szCs w:val="28"/>
                <w:lang w:val="en-US"/>
              </w:rPr>
              <w:t>sinh</w:t>
            </w:r>
            <w:proofErr w:type="spellEnd"/>
          </w:p>
        </w:tc>
      </w:tr>
      <w:tr w:rsidR="004649DD" w:rsidRPr="00121F91" w14:paraId="2A2CD620" w14:textId="77777777" w:rsidTr="00936B59">
        <w:trPr>
          <w:tblHeader/>
        </w:trPr>
        <w:tc>
          <w:tcPr>
            <w:tcW w:w="1276" w:type="dxa"/>
            <w:vMerge/>
          </w:tcPr>
          <w:p w14:paraId="22B2F5FB" w14:textId="77777777" w:rsidR="004649DD" w:rsidRDefault="004649DD" w:rsidP="009A5307">
            <w:pPr>
              <w:rPr>
                <w:szCs w:val="28"/>
                <w:lang w:val="en-US"/>
              </w:rPr>
            </w:pPr>
          </w:p>
        </w:tc>
        <w:tc>
          <w:tcPr>
            <w:tcW w:w="992" w:type="dxa"/>
            <w:vMerge/>
          </w:tcPr>
          <w:p w14:paraId="46937207" w14:textId="77777777" w:rsidR="004649DD" w:rsidRPr="00121F91" w:rsidRDefault="004649DD" w:rsidP="009A5307">
            <w:pPr>
              <w:rPr>
                <w:szCs w:val="28"/>
                <w:lang w:val="en-US"/>
              </w:rPr>
            </w:pPr>
          </w:p>
        </w:tc>
        <w:tc>
          <w:tcPr>
            <w:tcW w:w="1985" w:type="dxa"/>
          </w:tcPr>
          <w:p w14:paraId="218A5A33" w14:textId="20E0AC02" w:rsidR="004649DD" w:rsidRDefault="004649DD" w:rsidP="009A5307">
            <w:pPr>
              <w:rPr>
                <w:szCs w:val="28"/>
                <w:lang w:val="en-US"/>
              </w:rPr>
            </w:pPr>
            <w:proofErr w:type="spellStart"/>
            <w:r>
              <w:rPr>
                <w:szCs w:val="28"/>
                <w:lang w:val="en-US"/>
              </w:rPr>
              <w:t>maHS</w:t>
            </w:r>
            <w:proofErr w:type="spellEnd"/>
          </w:p>
        </w:tc>
        <w:tc>
          <w:tcPr>
            <w:tcW w:w="992" w:type="dxa"/>
          </w:tcPr>
          <w:p w14:paraId="53B32055" w14:textId="4ED9DBC1" w:rsidR="004649DD" w:rsidRDefault="004649DD" w:rsidP="009A5307">
            <w:pPr>
              <w:rPr>
                <w:szCs w:val="28"/>
                <w:lang w:val="en-US"/>
              </w:rPr>
            </w:pPr>
            <w:r>
              <w:rPr>
                <w:szCs w:val="28"/>
                <w:lang w:val="en-US"/>
              </w:rPr>
              <w:t>String</w:t>
            </w:r>
          </w:p>
        </w:tc>
        <w:tc>
          <w:tcPr>
            <w:tcW w:w="992" w:type="dxa"/>
          </w:tcPr>
          <w:p w14:paraId="19EC3380" w14:textId="1D9641C0" w:rsidR="004649DD" w:rsidRDefault="004649DD" w:rsidP="009A5307">
            <w:pPr>
              <w:rPr>
                <w:szCs w:val="28"/>
                <w:lang w:val="en-US"/>
              </w:rPr>
            </w:pPr>
            <w:r>
              <w:rPr>
                <w:szCs w:val="28"/>
                <w:lang w:val="en-US"/>
              </w:rPr>
              <w:t>Null</w:t>
            </w:r>
          </w:p>
        </w:tc>
        <w:tc>
          <w:tcPr>
            <w:tcW w:w="993" w:type="dxa"/>
          </w:tcPr>
          <w:p w14:paraId="15806814" w14:textId="297EA57D" w:rsidR="004649DD" w:rsidRDefault="004649DD" w:rsidP="009A5307">
            <w:pPr>
              <w:rPr>
                <w:szCs w:val="28"/>
                <w:lang w:val="en-US"/>
              </w:rPr>
            </w:pPr>
            <w:r>
              <w:rPr>
                <w:szCs w:val="28"/>
                <w:lang w:val="en-US"/>
              </w:rPr>
              <w:t>10</w:t>
            </w:r>
          </w:p>
        </w:tc>
        <w:tc>
          <w:tcPr>
            <w:tcW w:w="1275" w:type="dxa"/>
            <w:vMerge/>
          </w:tcPr>
          <w:p w14:paraId="7A25920A" w14:textId="77777777" w:rsidR="004649DD" w:rsidRPr="00121F91" w:rsidRDefault="004649DD" w:rsidP="009A5307">
            <w:pPr>
              <w:rPr>
                <w:szCs w:val="28"/>
                <w:lang w:val="en-US"/>
              </w:rPr>
            </w:pPr>
          </w:p>
        </w:tc>
        <w:tc>
          <w:tcPr>
            <w:tcW w:w="1701" w:type="dxa"/>
            <w:vMerge/>
          </w:tcPr>
          <w:p w14:paraId="0E60947A" w14:textId="77777777" w:rsidR="004649DD" w:rsidRPr="00121F91" w:rsidRDefault="004649DD" w:rsidP="009A5307">
            <w:pPr>
              <w:rPr>
                <w:szCs w:val="28"/>
                <w:lang w:val="en-US"/>
              </w:rPr>
            </w:pPr>
          </w:p>
        </w:tc>
      </w:tr>
      <w:tr w:rsidR="004649DD" w:rsidRPr="00121F91" w14:paraId="07C6D0CB" w14:textId="77777777" w:rsidTr="00936B59">
        <w:trPr>
          <w:tblHeader/>
        </w:trPr>
        <w:tc>
          <w:tcPr>
            <w:tcW w:w="1276" w:type="dxa"/>
            <w:vMerge/>
          </w:tcPr>
          <w:p w14:paraId="2945A6C6" w14:textId="77777777" w:rsidR="004649DD" w:rsidRDefault="004649DD" w:rsidP="009A5307">
            <w:pPr>
              <w:rPr>
                <w:szCs w:val="28"/>
                <w:lang w:val="en-US"/>
              </w:rPr>
            </w:pPr>
          </w:p>
        </w:tc>
        <w:tc>
          <w:tcPr>
            <w:tcW w:w="992" w:type="dxa"/>
            <w:vMerge/>
          </w:tcPr>
          <w:p w14:paraId="701BB5A5" w14:textId="77777777" w:rsidR="004649DD" w:rsidRPr="00121F91" w:rsidRDefault="004649DD" w:rsidP="009A5307">
            <w:pPr>
              <w:rPr>
                <w:szCs w:val="28"/>
                <w:lang w:val="en-US"/>
              </w:rPr>
            </w:pPr>
          </w:p>
        </w:tc>
        <w:tc>
          <w:tcPr>
            <w:tcW w:w="1985" w:type="dxa"/>
          </w:tcPr>
          <w:p w14:paraId="72147DBA" w14:textId="12E18319" w:rsidR="004649DD" w:rsidRDefault="004649DD" w:rsidP="009A5307">
            <w:pPr>
              <w:rPr>
                <w:szCs w:val="28"/>
                <w:lang w:val="en-US"/>
              </w:rPr>
            </w:pPr>
            <w:proofErr w:type="spellStart"/>
            <w:r>
              <w:rPr>
                <w:szCs w:val="28"/>
                <w:lang w:val="en-US"/>
              </w:rPr>
              <w:t>tenHS</w:t>
            </w:r>
            <w:proofErr w:type="spellEnd"/>
          </w:p>
        </w:tc>
        <w:tc>
          <w:tcPr>
            <w:tcW w:w="992" w:type="dxa"/>
          </w:tcPr>
          <w:p w14:paraId="172837B1" w14:textId="0534735B" w:rsidR="004649DD" w:rsidRDefault="004649DD" w:rsidP="009A5307">
            <w:pPr>
              <w:rPr>
                <w:szCs w:val="28"/>
                <w:lang w:val="en-US"/>
              </w:rPr>
            </w:pPr>
            <w:r>
              <w:rPr>
                <w:szCs w:val="28"/>
                <w:lang w:val="en-US"/>
              </w:rPr>
              <w:t>String</w:t>
            </w:r>
          </w:p>
        </w:tc>
        <w:tc>
          <w:tcPr>
            <w:tcW w:w="992" w:type="dxa"/>
          </w:tcPr>
          <w:p w14:paraId="7CED4329" w14:textId="615BB6AD" w:rsidR="004649DD" w:rsidRDefault="004649DD" w:rsidP="009A5307">
            <w:pPr>
              <w:rPr>
                <w:szCs w:val="28"/>
                <w:lang w:val="en-US"/>
              </w:rPr>
            </w:pPr>
            <w:r>
              <w:rPr>
                <w:szCs w:val="28"/>
                <w:lang w:val="en-US"/>
              </w:rPr>
              <w:t>Null</w:t>
            </w:r>
          </w:p>
        </w:tc>
        <w:tc>
          <w:tcPr>
            <w:tcW w:w="993" w:type="dxa"/>
          </w:tcPr>
          <w:p w14:paraId="35366F23" w14:textId="54641D21" w:rsidR="004649DD" w:rsidRDefault="004649DD" w:rsidP="009A5307">
            <w:pPr>
              <w:rPr>
                <w:szCs w:val="28"/>
                <w:lang w:val="en-US"/>
              </w:rPr>
            </w:pPr>
            <w:r>
              <w:rPr>
                <w:szCs w:val="28"/>
                <w:lang w:val="en-US"/>
              </w:rPr>
              <w:t>50</w:t>
            </w:r>
          </w:p>
        </w:tc>
        <w:tc>
          <w:tcPr>
            <w:tcW w:w="1275" w:type="dxa"/>
            <w:vMerge/>
          </w:tcPr>
          <w:p w14:paraId="04525348" w14:textId="77777777" w:rsidR="004649DD" w:rsidRPr="00121F91" w:rsidRDefault="004649DD" w:rsidP="009A5307">
            <w:pPr>
              <w:rPr>
                <w:szCs w:val="28"/>
                <w:lang w:val="en-US"/>
              </w:rPr>
            </w:pPr>
          </w:p>
        </w:tc>
        <w:tc>
          <w:tcPr>
            <w:tcW w:w="1701" w:type="dxa"/>
            <w:vMerge/>
          </w:tcPr>
          <w:p w14:paraId="6551A228" w14:textId="77777777" w:rsidR="004649DD" w:rsidRPr="00121F91" w:rsidRDefault="004649DD" w:rsidP="009A5307">
            <w:pPr>
              <w:rPr>
                <w:szCs w:val="28"/>
                <w:lang w:val="en-US"/>
              </w:rPr>
            </w:pPr>
          </w:p>
        </w:tc>
      </w:tr>
      <w:tr w:rsidR="004649DD" w:rsidRPr="00121F91" w14:paraId="79FDC13B" w14:textId="77777777" w:rsidTr="00936B59">
        <w:trPr>
          <w:tblHeader/>
        </w:trPr>
        <w:tc>
          <w:tcPr>
            <w:tcW w:w="1276" w:type="dxa"/>
            <w:vMerge/>
          </w:tcPr>
          <w:p w14:paraId="3E9212A2" w14:textId="77777777" w:rsidR="004649DD" w:rsidRDefault="004649DD" w:rsidP="009A5307">
            <w:pPr>
              <w:rPr>
                <w:szCs w:val="28"/>
                <w:lang w:val="en-US"/>
              </w:rPr>
            </w:pPr>
          </w:p>
        </w:tc>
        <w:tc>
          <w:tcPr>
            <w:tcW w:w="992" w:type="dxa"/>
            <w:vMerge/>
          </w:tcPr>
          <w:p w14:paraId="04E1A779" w14:textId="77777777" w:rsidR="004649DD" w:rsidRPr="00121F91" w:rsidRDefault="004649DD" w:rsidP="009A5307">
            <w:pPr>
              <w:rPr>
                <w:szCs w:val="28"/>
                <w:lang w:val="en-US"/>
              </w:rPr>
            </w:pPr>
          </w:p>
        </w:tc>
        <w:tc>
          <w:tcPr>
            <w:tcW w:w="1985" w:type="dxa"/>
          </w:tcPr>
          <w:p w14:paraId="5FE27F88" w14:textId="24F529A2" w:rsidR="004649DD" w:rsidRDefault="004649DD" w:rsidP="009A5307">
            <w:pPr>
              <w:rPr>
                <w:szCs w:val="28"/>
                <w:lang w:val="en-US"/>
              </w:rPr>
            </w:pPr>
            <w:proofErr w:type="spellStart"/>
            <w:r>
              <w:rPr>
                <w:szCs w:val="28"/>
                <w:lang w:val="en-US"/>
              </w:rPr>
              <w:t>thongTinHS</w:t>
            </w:r>
            <w:proofErr w:type="spellEnd"/>
          </w:p>
        </w:tc>
        <w:tc>
          <w:tcPr>
            <w:tcW w:w="992" w:type="dxa"/>
          </w:tcPr>
          <w:p w14:paraId="0F43758D" w14:textId="74CC46DE" w:rsidR="004649DD" w:rsidRDefault="004649DD" w:rsidP="009A5307">
            <w:pPr>
              <w:rPr>
                <w:szCs w:val="28"/>
                <w:lang w:val="en-US"/>
              </w:rPr>
            </w:pPr>
            <w:r>
              <w:rPr>
                <w:szCs w:val="28"/>
                <w:lang w:val="en-US"/>
              </w:rPr>
              <w:t>String</w:t>
            </w:r>
          </w:p>
        </w:tc>
        <w:tc>
          <w:tcPr>
            <w:tcW w:w="992" w:type="dxa"/>
          </w:tcPr>
          <w:p w14:paraId="2A016057" w14:textId="65DD63B3" w:rsidR="004649DD" w:rsidRDefault="004649DD" w:rsidP="009A5307">
            <w:pPr>
              <w:rPr>
                <w:szCs w:val="28"/>
                <w:lang w:val="en-US"/>
              </w:rPr>
            </w:pPr>
            <w:r>
              <w:rPr>
                <w:szCs w:val="28"/>
                <w:lang w:val="en-US"/>
              </w:rPr>
              <w:t>Null</w:t>
            </w:r>
          </w:p>
        </w:tc>
        <w:tc>
          <w:tcPr>
            <w:tcW w:w="993" w:type="dxa"/>
          </w:tcPr>
          <w:p w14:paraId="11D9B357" w14:textId="71F91B04" w:rsidR="004649DD" w:rsidRDefault="004649DD" w:rsidP="009A5307">
            <w:pPr>
              <w:rPr>
                <w:szCs w:val="28"/>
                <w:lang w:val="en-US"/>
              </w:rPr>
            </w:pPr>
            <w:r>
              <w:rPr>
                <w:szCs w:val="28"/>
                <w:lang w:val="en-US"/>
              </w:rPr>
              <w:t>200</w:t>
            </w:r>
          </w:p>
        </w:tc>
        <w:tc>
          <w:tcPr>
            <w:tcW w:w="1275" w:type="dxa"/>
            <w:vMerge/>
          </w:tcPr>
          <w:p w14:paraId="67C1B9E4" w14:textId="77777777" w:rsidR="004649DD" w:rsidRPr="00121F91" w:rsidRDefault="004649DD" w:rsidP="009A5307">
            <w:pPr>
              <w:rPr>
                <w:szCs w:val="28"/>
                <w:lang w:val="en-US"/>
              </w:rPr>
            </w:pPr>
          </w:p>
        </w:tc>
        <w:tc>
          <w:tcPr>
            <w:tcW w:w="1701" w:type="dxa"/>
            <w:vMerge/>
          </w:tcPr>
          <w:p w14:paraId="0E053CE4" w14:textId="77777777" w:rsidR="004649DD" w:rsidRPr="00121F91" w:rsidRDefault="004649DD" w:rsidP="009A5307">
            <w:pPr>
              <w:rPr>
                <w:szCs w:val="28"/>
                <w:lang w:val="en-US"/>
              </w:rPr>
            </w:pPr>
          </w:p>
        </w:tc>
      </w:tr>
      <w:tr w:rsidR="004649DD" w:rsidRPr="00121F91" w14:paraId="52CA061E" w14:textId="77777777" w:rsidTr="00936B59">
        <w:trPr>
          <w:tblHeader/>
        </w:trPr>
        <w:tc>
          <w:tcPr>
            <w:tcW w:w="1276" w:type="dxa"/>
          </w:tcPr>
          <w:p w14:paraId="6297D847" w14:textId="77777777" w:rsidR="00936B59" w:rsidRDefault="004649DD" w:rsidP="009A5307">
            <w:pPr>
              <w:rPr>
                <w:szCs w:val="28"/>
                <w:lang w:val="en-US"/>
              </w:rPr>
            </w:pPr>
            <w:proofErr w:type="spellStart"/>
            <w:r>
              <w:rPr>
                <w:szCs w:val="28"/>
                <w:lang w:val="en-US"/>
              </w:rPr>
              <w:t>capNhatThanh</w:t>
            </w:r>
            <w:proofErr w:type="spellEnd"/>
          </w:p>
          <w:p w14:paraId="17BB9F62" w14:textId="3E9B3047" w:rsidR="004649DD" w:rsidRDefault="004649DD" w:rsidP="009A5307">
            <w:pPr>
              <w:rPr>
                <w:szCs w:val="28"/>
                <w:lang w:val="en-US"/>
              </w:rPr>
            </w:pPr>
            <w:proofErr w:type="spellStart"/>
            <w:r>
              <w:rPr>
                <w:szCs w:val="28"/>
                <w:lang w:val="en-US"/>
              </w:rPr>
              <w:t>Tich</w:t>
            </w:r>
            <w:proofErr w:type="spellEnd"/>
          </w:p>
        </w:tc>
        <w:tc>
          <w:tcPr>
            <w:tcW w:w="992" w:type="dxa"/>
          </w:tcPr>
          <w:p w14:paraId="13DE2242" w14:textId="39B37423" w:rsidR="004649DD" w:rsidRPr="00121F91" w:rsidRDefault="004649DD" w:rsidP="009A5307">
            <w:pPr>
              <w:rPr>
                <w:szCs w:val="28"/>
                <w:lang w:val="en-US"/>
              </w:rPr>
            </w:pPr>
            <w:r>
              <w:rPr>
                <w:szCs w:val="28"/>
                <w:lang w:val="en-US"/>
              </w:rPr>
              <w:t>Public</w:t>
            </w:r>
          </w:p>
        </w:tc>
        <w:tc>
          <w:tcPr>
            <w:tcW w:w="1985" w:type="dxa"/>
          </w:tcPr>
          <w:p w14:paraId="4BD50588" w14:textId="05B4F4F5" w:rsidR="004649DD" w:rsidRDefault="004649DD" w:rsidP="009A5307">
            <w:pPr>
              <w:rPr>
                <w:szCs w:val="28"/>
                <w:lang w:val="en-US"/>
              </w:rPr>
            </w:pPr>
            <w:proofErr w:type="spellStart"/>
            <w:r>
              <w:rPr>
                <w:szCs w:val="28"/>
                <w:lang w:val="en-US"/>
              </w:rPr>
              <w:t>thongTinHS</w:t>
            </w:r>
            <w:proofErr w:type="spellEnd"/>
          </w:p>
        </w:tc>
        <w:tc>
          <w:tcPr>
            <w:tcW w:w="992" w:type="dxa"/>
          </w:tcPr>
          <w:p w14:paraId="46421E27" w14:textId="44CC6D4E" w:rsidR="004649DD" w:rsidRDefault="004649DD" w:rsidP="009A5307">
            <w:pPr>
              <w:rPr>
                <w:szCs w:val="28"/>
                <w:lang w:val="en-US"/>
              </w:rPr>
            </w:pPr>
            <w:r>
              <w:rPr>
                <w:szCs w:val="28"/>
                <w:lang w:val="en-US"/>
              </w:rPr>
              <w:t>String</w:t>
            </w:r>
          </w:p>
        </w:tc>
        <w:tc>
          <w:tcPr>
            <w:tcW w:w="992" w:type="dxa"/>
          </w:tcPr>
          <w:p w14:paraId="718B9FA6" w14:textId="2F1504EB" w:rsidR="004649DD" w:rsidRDefault="004649DD" w:rsidP="009A5307">
            <w:pPr>
              <w:rPr>
                <w:szCs w:val="28"/>
                <w:lang w:val="en-US"/>
              </w:rPr>
            </w:pPr>
            <w:r>
              <w:rPr>
                <w:szCs w:val="28"/>
                <w:lang w:val="en-US"/>
              </w:rPr>
              <w:t>Null</w:t>
            </w:r>
          </w:p>
        </w:tc>
        <w:tc>
          <w:tcPr>
            <w:tcW w:w="993" w:type="dxa"/>
          </w:tcPr>
          <w:p w14:paraId="14788936" w14:textId="7A3E94EC" w:rsidR="004649DD" w:rsidRDefault="004649DD" w:rsidP="009A5307">
            <w:pPr>
              <w:rPr>
                <w:szCs w:val="28"/>
                <w:lang w:val="en-US"/>
              </w:rPr>
            </w:pPr>
            <w:r>
              <w:rPr>
                <w:szCs w:val="28"/>
                <w:lang w:val="en-US"/>
              </w:rPr>
              <w:t>200</w:t>
            </w:r>
          </w:p>
        </w:tc>
        <w:tc>
          <w:tcPr>
            <w:tcW w:w="1275" w:type="dxa"/>
          </w:tcPr>
          <w:p w14:paraId="6F34914A" w14:textId="2334299B" w:rsidR="004649DD" w:rsidRPr="00121F91" w:rsidRDefault="004649DD" w:rsidP="009A5307">
            <w:pPr>
              <w:rPr>
                <w:szCs w:val="28"/>
                <w:lang w:val="en-US"/>
              </w:rPr>
            </w:pPr>
            <w:r>
              <w:rPr>
                <w:szCs w:val="28"/>
                <w:lang w:val="en-US"/>
              </w:rPr>
              <w:t>void</w:t>
            </w:r>
          </w:p>
        </w:tc>
        <w:tc>
          <w:tcPr>
            <w:tcW w:w="1701" w:type="dxa"/>
          </w:tcPr>
          <w:p w14:paraId="4EB6B852" w14:textId="6A4E846B" w:rsidR="004649DD" w:rsidRPr="00121F91" w:rsidRDefault="004649DD" w:rsidP="009A5307">
            <w:pPr>
              <w:rPr>
                <w:szCs w:val="28"/>
                <w:lang w:val="en-US"/>
              </w:rPr>
            </w:pPr>
            <w:proofErr w:type="spellStart"/>
            <w:r>
              <w:rPr>
                <w:szCs w:val="28"/>
                <w:lang w:val="en-US"/>
              </w:rPr>
              <w:t>Cập</w:t>
            </w:r>
            <w:proofErr w:type="spellEnd"/>
            <w:r>
              <w:rPr>
                <w:szCs w:val="28"/>
                <w:lang w:val="en-US"/>
              </w:rPr>
              <w:t xml:space="preserve"> </w:t>
            </w:r>
            <w:proofErr w:type="spellStart"/>
            <w:r>
              <w:rPr>
                <w:szCs w:val="28"/>
                <w:lang w:val="en-US"/>
              </w:rPr>
              <w:t>nhật</w:t>
            </w:r>
            <w:proofErr w:type="spellEnd"/>
            <w:r>
              <w:rPr>
                <w:szCs w:val="28"/>
                <w:lang w:val="en-US"/>
              </w:rPr>
              <w:t xml:space="preserve"> </w:t>
            </w:r>
            <w:proofErr w:type="spellStart"/>
            <w:r>
              <w:rPr>
                <w:szCs w:val="28"/>
                <w:lang w:val="en-US"/>
              </w:rPr>
              <w:t>thành</w:t>
            </w:r>
            <w:proofErr w:type="spellEnd"/>
            <w:r>
              <w:rPr>
                <w:szCs w:val="28"/>
                <w:lang w:val="en-US"/>
              </w:rPr>
              <w:t xml:space="preserve"> </w:t>
            </w:r>
            <w:proofErr w:type="spellStart"/>
            <w:r>
              <w:rPr>
                <w:szCs w:val="28"/>
                <w:lang w:val="en-US"/>
              </w:rPr>
              <w:t>tích</w:t>
            </w:r>
            <w:proofErr w:type="spellEnd"/>
            <w:r>
              <w:rPr>
                <w:szCs w:val="28"/>
                <w:lang w:val="en-US"/>
              </w:rPr>
              <w:t xml:space="preserve"> </w:t>
            </w:r>
            <w:proofErr w:type="spellStart"/>
            <w:r>
              <w:rPr>
                <w:szCs w:val="28"/>
                <w:lang w:val="en-US"/>
              </w:rPr>
              <w:t>học</w:t>
            </w:r>
            <w:proofErr w:type="spellEnd"/>
            <w:r>
              <w:rPr>
                <w:szCs w:val="28"/>
                <w:lang w:val="en-US"/>
              </w:rPr>
              <w:t xml:space="preserve"> </w:t>
            </w:r>
            <w:proofErr w:type="spellStart"/>
            <w:r>
              <w:rPr>
                <w:szCs w:val="28"/>
                <w:lang w:val="en-US"/>
              </w:rPr>
              <w:t>sinh</w:t>
            </w:r>
            <w:proofErr w:type="spellEnd"/>
          </w:p>
        </w:tc>
      </w:tr>
      <w:tr w:rsidR="004649DD" w:rsidRPr="00121F91" w14:paraId="72E1170D" w14:textId="77777777" w:rsidTr="00936B59">
        <w:trPr>
          <w:tblHeader/>
        </w:trPr>
        <w:tc>
          <w:tcPr>
            <w:tcW w:w="1276" w:type="dxa"/>
          </w:tcPr>
          <w:p w14:paraId="2E88DC51" w14:textId="0CC0FA62" w:rsidR="004649DD" w:rsidRDefault="004649DD" w:rsidP="009A5307">
            <w:pPr>
              <w:rPr>
                <w:szCs w:val="28"/>
                <w:lang w:val="en-US"/>
              </w:rPr>
            </w:pPr>
            <w:proofErr w:type="spellStart"/>
            <w:r>
              <w:rPr>
                <w:szCs w:val="28"/>
                <w:lang w:val="en-US"/>
              </w:rPr>
              <w:t>capNhatDiem</w:t>
            </w:r>
            <w:proofErr w:type="spellEnd"/>
          </w:p>
        </w:tc>
        <w:tc>
          <w:tcPr>
            <w:tcW w:w="992" w:type="dxa"/>
          </w:tcPr>
          <w:p w14:paraId="5378D0D6" w14:textId="74721FE7" w:rsidR="004649DD" w:rsidRDefault="004649DD" w:rsidP="009A5307">
            <w:pPr>
              <w:rPr>
                <w:szCs w:val="28"/>
                <w:lang w:val="en-US"/>
              </w:rPr>
            </w:pPr>
            <w:r>
              <w:rPr>
                <w:szCs w:val="28"/>
                <w:lang w:val="en-US"/>
              </w:rPr>
              <w:t>public</w:t>
            </w:r>
          </w:p>
        </w:tc>
        <w:tc>
          <w:tcPr>
            <w:tcW w:w="1985" w:type="dxa"/>
          </w:tcPr>
          <w:p w14:paraId="5CF09189" w14:textId="59BD951C" w:rsidR="004649DD" w:rsidRDefault="004649DD" w:rsidP="009A5307">
            <w:pPr>
              <w:rPr>
                <w:szCs w:val="28"/>
                <w:lang w:val="en-US"/>
              </w:rPr>
            </w:pPr>
            <w:proofErr w:type="spellStart"/>
            <w:r>
              <w:rPr>
                <w:szCs w:val="28"/>
                <w:lang w:val="en-US"/>
              </w:rPr>
              <w:t>thongTinHS</w:t>
            </w:r>
            <w:proofErr w:type="spellEnd"/>
          </w:p>
        </w:tc>
        <w:tc>
          <w:tcPr>
            <w:tcW w:w="992" w:type="dxa"/>
          </w:tcPr>
          <w:p w14:paraId="140C0EE9" w14:textId="317079ED" w:rsidR="004649DD" w:rsidRDefault="004649DD" w:rsidP="009A5307">
            <w:pPr>
              <w:rPr>
                <w:szCs w:val="28"/>
                <w:lang w:val="en-US"/>
              </w:rPr>
            </w:pPr>
            <w:r>
              <w:rPr>
                <w:szCs w:val="28"/>
                <w:lang w:val="en-US"/>
              </w:rPr>
              <w:t>String</w:t>
            </w:r>
          </w:p>
        </w:tc>
        <w:tc>
          <w:tcPr>
            <w:tcW w:w="992" w:type="dxa"/>
          </w:tcPr>
          <w:p w14:paraId="2DA4C7D4" w14:textId="2915C45F" w:rsidR="004649DD" w:rsidRDefault="004649DD" w:rsidP="009A5307">
            <w:pPr>
              <w:rPr>
                <w:szCs w:val="28"/>
                <w:lang w:val="en-US"/>
              </w:rPr>
            </w:pPr>
            <w:r>
              <w:rPr>
                <w:szCs w:val="28"/>
                <w:lang w:val="en-US"/>
              </w:rPr>
              <w:t>Null</w:t>
            </w:r>
          </w:p>
        </w:tc>
        <w:tc>
          <w:tcPr>
            <w:tcW w:w="993" w:type="dxa"/>
          </w:tcPr>
          <w:p w14:paraId="2592D8EC" w14:textId="08F7C4CE" w:rsidR="004649DD" w:rsidRDefault="004649DD" w:rsidP="009A5307">
            <w:pPr>
              <w:rPr>
                <w:szCs w:val="28"/>
                <w:lang w:val="en-US"/>
              </w:rPr>
            </w:pPr>
            <w:r>
              <w:rPr>
                <w:szCs w:val="28"/>
                <w:lang w:val="en-US"/>
              </w:rPr>
              <w:t>200</w:t>
            </w:r>
          </w:p>
        </w:tc>
        <w:tc>
          <w:tcPr>
            <w:tcW w:w="1275" w:type="dxa"/>
          </w:tcPr>
          <w:p w14:paraId="0D98A576" w14:textId="394F1B20" w:rsidR="004649DD" w:rsidRDefault="004649DD" w:rsidP="009A5307">
            <w:pPr>
              <w:rPr>
                <w:szCs w:val="28"/>
                <w:lang w:val="en-US"/>
              </w:rPr>
            </w:pPr>
            <w:r>
              <w:rPr>
                <w:szCs w:val="28"/>
                <w:lang w:val="en-US"/>
              </w:rPr>
              <w:t>void</w:t>
            </w:r>
          </w:p>
        </w:tc>
        <w:tc>
          <w:tcPr>
            <w:tcW w:w="1701" w:type="dxa"/>
          </w:tcPr>
          <w:p w14:paraId="34105D89" w14:textId="36F866F2" w:rsidR="004649DD" w:rsidRDefault="004649DD" w:rsidP="009A5307">
            <w:pPr>
              <w:rPr>
                <w:szCs w:val="28"/>
                <w:lang w:val="en-US"/>
              </w:rPr>
            </w:pPr>
            <w:proofErr w:type="spellStart"/>
            <w:r>
              <w:rPr>
                <w:szCs w:val="28"/>
                <w:lang w:val="en-US"/>
              </w:rPr>
              <w:t>Cập</w:t>
            </w:r>
            <w:proofErr w:type="spellEnd"/>
            <w:r>
              <w:rPr>
                <w:szCs w:val="28"/>
                <w:lang w:val="en-US"/>
              </w:rPr>
              <w:t xml:space="preserve"> </w:t>
            </w:r>
            <w:proofErr w:type="spellStart"/>
            <w:r>
              <w:rPr>
                <w:szCs w:val="28"/>
                <w:lang w:val="en-US"/>
              </w:rPr>
              <w:t>nhật</w:t>
            </w:r>
            <w:proofErr w:type="spellEnd"/>
            <w:r>
              <w:rPr>
                <w:szCs w:val="28"/>
                <w:lang w:val="en-US"/>
              </w:rPr>
              <w:t xml:space="preserve"> </w:t>
            </w:r>
            <w:proofErr w:type="spellStart"/>
            <w:r>
              <w:rPr>
                <w:szCs w:val="28"/>
                <w:lang w:val="en-US"/>
              </w:rPr>
              <w:t>điểm</w:t>
            </w:r>
            <w:proofErr w:type="spellEnd"/>
            <w:r>
              <w:rPr>
                <w:szCs w:val="28"/>
                <w:lang w:val="en-US"/>
              </w:rPr>
              <w:t xml:space="preserve"> </w:t>
            </w:r>
            <w:proofErr w:type="spellStart"/>
            <w:r>
              <w:rPr>
                <w:szCs w:val="28"/>
                <w:lang w:val="en-US"/>
              </w:rPr>
              <w:t>số</w:t>
            </w:r>
            <w:proofErr w:type="spellEnd"/>
          </w:p>
        </w:tc>
      </w:tr>
    </w:tbl>
    <w:p w14:paraId="0C55A578" w14:textId="77777777" w:rsidR="00013F0D" w:rsidRPr="001E57AD" w:rsidRDefault="00013F0D">
      <w:pPr>
        <w:jc w:val="both"/>
        <w:rPr>
          <w:rFonts w:cs="Times New Roman"/>
        </w:rPr>
      </w:pPr>
    </w:p>
    <w:p w14:paraId="4CB99115" w14:textId="2F71E0FF" w:rsidR="00013F0D" w:rsidRDefault="004649DD">
      <w:pPr>
        <w:pStyle w:val="Heading3"/>
      </w:pPr>
      <w:bookmarkStart w:id="394" w:name="_uqgwwbrxwia3" w:colFirst="0" w:colLast="0"/>
      <w:bookmarkEnd w:id="394"/>
      <w:r>
        <w:rPr>
          <w:lang w:val="en-US"/>
        </w:rPr>
        <w:t xml:space="preserve"> </w:t>
      </w:r>
      <w:bookmarkStart w:id="395" w:name="_Toc119444991"/>
      <w:r w:rsidR="00E952C3" w:rsidRPr="001E57AD">
        <w:t>Lớp TinTuc</w:t>
      </w:r>
      <w:bookmarkEnd w:id="395"/>
    </w:p>
    <w:p w14:paraId="3ED16E61" w14:textId="6FC3A52F" w:rsidR="004649DD" w:rsidRDefault="004649DD">
      <w:pPr>
        <w:pStyle w:val="Heading4"/>
        <w:rPr>
          <w:lang w:val="en-US"/>
        </w:rPr>
      </w:pP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TinTuc</w:t>
      </w:r>
      <w:proofErr w:type="spellEnd"/>
    </w:p>
    <w:p w14:paraId="36229998" w14:textId="2DD6205F" w:rsidR="00ED0569" w:rsidRPr="004649DD" w:rsidRDefault="00F91D6D" w:rsidP="00FC02C8">
      <w:pPr>
        <w:ind w:firstLine="720"/>
        <w:jc w:val="both"/>
        <w:rPr>
          <w:lang w:val="en-US"/>
        </w:rPr>
      </w:pPr>
      <w:proofErr w:type="spellStart"/>
      <w:r>
        <w:rPr>
          <w:lang w:val="en-US"/>
        </w:rPr>
        <w:t>Lớp</w:t>
      </w:r>
      <w:proofErr w:type="spellEnd"/>
      <w:r>
        <w:rPr>
          <w:lang w:val="en-US"/>
        </w:rPr>
        <w:t xml:space="preserve"> </w:t>
      </w:r>
      <w:proofErr w:type="spellStart"/>
      <w:r>
        <w:rPr>
          <w:lang w:val="en-US"/>
        </w:rPr>
        <w:t>TinTuc</w:t>
      </w:r>
      <w:proofErr w:type="spellEnd"/>
      <w:r>
        <w:rPr>
          <w:lang w:val="en-US"/>
        </w:rPr>
        <w:t xml:space="preserve"> </w:t>
      </w:r>
      <w:proofErr w:type="spellStart"/>
      <w:r>
        <w:rPr>
          <w:lang w:val="en-US"/>
        </w:rPr>
        <w:t>thừa</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ThongBao</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ở </w:t>
      </w:r>
      <w:r>
        <w:rPr>
          <w:lang w:val="en-US"/>
        </w:rPr>
        <w:fldChar w:fldCharType="begin"/>
      </w:r>
      <w:r>
        <w:rPr>
          <w:lang w:val="en-US"/>
        </w:rPr>
        <w:instrText xml:space="preserve"> REF _Ref118857076 \h </w:instrText>
      </w:r>
      <w:r w:rsidR="00FC02C8">
        <w:rPr>
          <w:lang w:val="en-US"/>
        </w:rPr>
        <w:instrText xml:space="preserve"> \* MERGEFORMAT </w:instrText>
      </w:r>
      <w:r>
        <w:rPr>
          <w:lang w:val="en-US"/>
        </w:rPr>
      </w:r>
      <w:r>
        <w:rPr>
          <w:lang w:val="en-US"/>
        </w:rPr>
        <w:fldChar w:fldCharType="separate"/>
      </w:r>
      <w:r w:rsidR="00A97CFA">
        <w:t xml:space="preserve">Bảng </w:t>
      </w:r>
      <w:r w:rsidR="00A97CFA">
        <w:rPr>
          <w:noProof/>
        </w:rPr>
        <w:t>3.19</w:t>
      </w:r>
      <w:r>
        <w:rPr>
          <w:lang w:val="en-US"/>
        </w:rPr>
        <w:fldChar w:fldCharType="end"/>
      </w:r>
    </w:p>
    <w:p w14:paraId="56306538" w14:textId="77777777" w:rsidR="004649DD" w:rsidRDefault="004649DD">
      <w:pPr>
        <w:pStyle w:val="Heading4"/>
        <w:rPr>
          <w:lang w:val="en-US"/>
        </w:rPr>
      </w:pP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TinTuc</w:t>
      </w:r>
      <w:proofErr w:type="spellEnd"/>
    </w:p>
    <w:p w14:paraId="0F475BB2" w14:textId="104BF095" w:rsidR="00255D1C" w:rsidRDefault="00255D1C" w:rsidP="00BE4F8B">
      <w:pPr>
        <w:pStyle w:val="Caption"/>
      </w:pPr>
      <w:bookmarkStart w:id="396" w:name="_Toc119445080"/>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3</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23</w:t>
      </w:r>
      <w:r w:rsidR="005018C1">
        <w:rPr>
          <w:noProof/>
        </w:rPr>
        <w:fldChar w:fldCharType="end"/>
      </w:r>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TinTuc</w:t>
      </w:r>
      <w:bookmarkEnd w:id="396"/>
      <w:proofErr w:type="spellEnd"/>
    </w:p>
    <w:tbl>
      <w:tblPr>
        <w:tblStyle w:val="TableGrid"/>
        <w:tblW w:w="10915" w:type="dxa"/>
        <w:tblInd w:w="-714" w:type="dxa"/>
        <w:tblLayout w:type="fixed"/>
        <w:tblLook w:val="04A0" w:firstRow="1" w:lastRow="0" w:firstColumn="1" w:lastColumn="0" w:noHBand="0" w:noVBand="1"/>
      </w:tblPr>
      <w:tblGrid>
        <w:gridCol w:w="1985"/>
        <w:gridCol w:w="992"/>
        <w:gridCol w:w="1985"/>
        <w:gridCol w:w="992"/>
        <w:gridCol w:w="992"/>
        <w:gridCol w:w="993"/>
        <w:gridCol w:w="1275"/>
        <w:gridCol w:w="1701"/>
      </w:tblGrid>
      <w:tr w:rsidR="004649DD" w:rsidRPr="00121F91" w14:paraId="329F2F3D" w14:textId="77777777" w:rsidTr="009A5307">
        <w:trPr>
          <w:tblHeader/>
        </w:trPr>
        <w:tc>
          <w:tcPr>
            <w:tcW w:w="1985" w:type="dxa"/>
          </w:tcPr>
          <w:p w14:paraId="19A80165" w14:textId="77777777" w:rsidR="004649DD" w:rsidRPr="00121F91" w:rsidRDefault="004649DD" w:rsidP="009A5307">
            <w:pPr>
              <w:rPr>
                <w:szCs w:val="28"/>
                <w:lang w:val="en-US"/>
              </w:rPr>
            </w:pPr>
            <w:proofErr w:type="spellStart"/>
            <w:r w:rsidRPr="00121F91">
              <w:rPr>
                <w:szCs w:val="28"/>
                <w:lang w:val="en-US"/>
              </w:rPr>
              <w:t>Tên</w:t>
            </w:r>
            <w:proofErr w:type="spellEnd"/>
            <w:r w:rsidRPr="00121F91">
              <w:rPr>
                <w:szCs w:val="28"/>
                <w:lang w:val="en-US"/>
              </w:rPr>
              <w:t xml:space="preserve"> </w:t>
            </w:r>
            <w:proofErr w:type="spellStart"/>
            <w:r w:rsidRPr="00121F91">
              <w:rPr>
                <w:szCs w:val="28"/>
                <w:lang w:val="en-US"/>
              </w:rPr>
              <w:t>phương</w:t>
            </w:r>
            <w:proofErr w:type="spellEnd"/>
            <w:r w:rsidRPr="00121F91">
              <w:rPr>
                <w:szCs w:val="28"/>
                <w:lang w:val="en-US"/>
              </w:rPr>
              <w:t xml:space="preserve"> </w:t>
            </w:r>
            <w:proofErr w:type="spellStart"/>
            <w:r w:rsidRPr="00121F91">
              <w:rPr>
                <w:szCs w:val="28"/>
                <w:lang w:val="en-US"/>
              </w:rPr>
              <w:t>thức</w:t>
            </w:r>
            <w:proofErr w:type="spellEnd"/>
          </w:p>
        </w:tc>
        <w:tc>
          <w:tcPr>
            <w:tcW w:w="992" w:type="dxa"/>
          </w:tcPr>
          <w:p w14:paraId="5D4A3052" w14:textId="77777777" w:rsidR="004649DD" w:rsidRPr="00121F91" w:rsidRDefault="004649DD" w:rsidP="009A5307">
            <w:pPr>
              <w:rPr>
                <w:szCs w:val="28"/>
                <w:lang w:val="en-US"/>
              </w:rPr>
            </w:pPr>
            <w:proofErr w:type="spellStart"/>
            <w:r w:rsidRPr="00121F91">
              <w:rPr>
                <w:szCs w:val="28"/>
                <w:lang w:val="en-US"/>
              </w:rPr>
              <w:t>Kiểu</w:t>
            </w:r>
            <w:proofErr w:type="spellEnd"/>
            <w:r w:rsidRPr="00121F91">
              <w:rPr>
                <w:szCs w:val="28"/>
                <w:lang w:val="en-US"/>
              </w:rPr>
              <w:t xml:space="preserve"> </w:t>
            </w:r>
            <w:proofErr w:type="spellStart"/>
            <w:r w:rsidRPr="00121F91">
              <w:rPr>
                <w:szCs w:val="28"/>
                <w:lang w:val="en-US"/>
              </w:rPr>
              <w:t>truy</w:t>
            </w:r>
            <w:proofErr w:type="spellEnd"/>
            <w:r w:rsidRPr="00121F91">
              <w:rPr>
                <w:szCs w:val="28"/>
                <w:lang w:val="en-US"/>
              </w:rPr>
              <w:t xml:space="preserve"> </w:t>
            </w:r>
            <w:proofErr w:type="spellStart"/>
            <w:r w:rsidRPr="00121F91">
              <w:rPr>
                <w:szCs w:val="28"/>
                <w:lang w:val="en-US"/>
              </w:rPr>
              <w:t>cập</w:t>
            </w:r>
            <w:proofErr w:type="spellEnd"/>
          </w:p>
        </w:tc>
        <w:tc>
          <w:tcPr>
            <w:tcW w:w="1985" w:type="dxa"/>
          </w:tcPr>
          <w:p w14:paraId="022C8F36" w14:textId="77777777" w:rsidR="004649DD" w:rsidRPr="00121F91" w:rsidRDefault="004649DD" w:rsidP="009A5307">
            <w:pPr>
              <w:rPr>
                <w:szCs w:val="28"/>
                <w:lang w:val="en-US"/>
              </w:rPr>
            </w:pPr>
            <w:proofErr w:type="spellStart"/>
            <w:r w:rsidRPr="00121F91">
              <w:rPr>
                <w:szCs w:val="28"/>
                <w:lang w:val="en-US"/>
              </w:rPr>
              <w:t>Danh</w:t>
            </w:r>
            <w:proofErr w:type="spellEnd"/>
            <w:r w:rsidRPr="00121F91">
              <w:rPr>
                <w:szCs w:val="28"/>
                <w:lang w:val="en-US"/>
              </w:rPr>
              <w:t xml:space="preserve"> </w:t>
            </w:r>
            <w:proofErr w:type="spellStart"/>
            <w:r w:rsidRPr="00121F91">
              <w:rPr>
                <w:szCs w:val="28"/>
                <w:lang w:val="en-US"/>
              </w:rPr>
              <w:t>sách</w:t>
            </w:r>
            <w:proofErr w:type="spellEnd"/>
            <w:r w:rsidRPr="00121F91">
              <w:rPr>
                <w:szCs w:val="28"/>
                <w:lang w:val="en-US"/>
              </w:rPr>
              <w:t xml:space="preserve"> </w:t>
            </w:r>
            <w:proofErr w:type="spellStart"/>
            <w:r w:rsidRPr="00121F91">
              <w:rPr>
                <w:szCs w:val="28"/>
                <w:lang w:val="en-US"/>
              </w:rPr>
              <w:t>tên</w:t>
            </w:r>
            <w:proofErr w:type="spellEnd"/>
            <w:r w:rsidRPr="00121F91">
              <w:rPr>
                <w:szCs w:val="28"/>
                <w:lang w:val="en-US"/>
              </w:rPr>
              <w:t xml:space="preserve"> </w:t>
            </w:r>
            <w:proofErr w:type="spellStart"/>
            <w:r w:rsidRPr="00121F91">
              <w:rPr>
                <w:szCs w:val="28"/>
                <w:lang w:val="en-US"/>
              </w:rPr>
              <w:t>tham</w:t>
            </w:r>
            <w:proofErr w:type="spellEnd"/>
            <w:r w:rsidRPr="00121F91">
              <w:rPr>
                <w:szCs w:val="28"/>
                <w:lang w:val="en-US"/>
              </w:rPr>
              <w:t xml:space="preserve"> </w:t>
            </w:r>
            <w:proofErr w:type="spellStart"/>
            <w:r w:rsidRPr="00121F91">
              <w:rPr>
                <w:szCs w:val="28"/>
                <w:lang w:val="en-US"/>
              </w:rPr>
              <w:t>số</w:t>
            </w:r>
            <w:proofErr w:type="spellEnd"/>
          </w:p>
        </w:tc>
        <w:tc>
          <w:tcPr>
            <w:tcW w:w="992" w:type="dxa"/>
          </w:tcPr>
          <w:p w14:paraId="027EC0CB" w14:textId="77777777" w:rsidR="004649DD" w:rsidRPr="00121F91" w:rsidRDefault="004649DD" w:rsidP="009A5307">
            <w:pPr>
              <w:rPr>
                <w:szCs w:val="28"/>
                <w:lang w:val="en-US"/>
              </w:rPr>
            </w:pPr>
            <w:proofErr w:type="spellStart"/>
            <w:r w:rsidRPr="00121F91">
              <w:rPr>
                <w:szCs w:val="28"/>
                <w:lang w:val="en-US"/>
              </w:rPr>
              <w:t>Kiểu</w:t>
            </w:r>
            <w:proofErr w:type="spellEnd"/>
            <w:r w:rsidRPr="00121F91">
              <w:rPr>
                <w:szCs w:val="28"/>
                <w:lang w:val="en-US"/>
              </w:rPr>
              <w:t xml:space="preserve"> </w:t>
            </w:r>
            <w:proofErr w:type="spellStart"/>
            <w:r w:rsidRPr="00121F91">
              <w:rPr>
                <w:szCs w:val="28"/>
                <w:lang w:val="en-US"/>
              </w:rPr>
              <w:t>dữ</w:t>
            </w:r>
            <w:proofErr w:type="spellEnd"/>
            <w:r w:rsidRPr="00121F91">
              <w:rPr>
                <w:szCs w:val="28"/>
                <w:lang w:val="en-US"/>
              </w:rPr>
              <w:t xml:space="preserve"> </w:t>
            </w:r>
            <w:proofErr w:type="spellStart"/>
            <w:r w:rsidRPr="00121F91">
              <w:rPr>
                <w:szCs w:val="28"/>
                <w:lang w:val="en-US"/>
              </w:rPr>
              <w:t>liệu</w:t>
            </w:r>
            <w:proofErr w:type="spellEnd"/>
          </w:p>
        </w:tc>
        <w:tc>
          <w:tcPr>
            <w:tcW w:w="992" w:type="dxa"/>
          </w:tcPr>
          <w:p w14:paraId="53B6EBBC" w14:textId="77777777" w:rsidR="004649DD" w:rsidRPr="00121F91" w:rsidRDefault="004649DD" w:rsidP="009A5307">
            <w:pPr>
              <w:rPr>
                <w:szCs w:val="28"/>
                <w:lang w:val="en-US"/>
              </w:rPr>
            </w:pPr>
            <w:proofErr w:type="spellStart"/>
            <w:r w:rsidRPr="00121F91">
              <w:rPr>
                <w:szCs w:val="28"/>
                <w:lang w:val="en-US"/>
              </w:rPr>
              <w:t>Giá</w:t>
            </w:r>
            <w:proofErr w:type="spellEnd"/>
            <w:r w:rsidRPr="00121F91">
              <w:rPr>
                <w:szCs w:val="28"/>
                <w:lang w:val="en-US"/>
              </w:rPr>
              <w:t xml:space="preserve"> </w:t>
            </w:r>
            <w:proofErr w:type="spellStart"/>
            <w:r w:rsidRPr="00121F91">
              <w:rPr>
                <w:szCs w:val="28"/>
                <w:lang w:val="en-US"/>
              </w:rPr>
              <w:t>trị</w:t>
            </w:r>
            <w:proofErr w:type="spellEnd"/>
            <w:r w:rsidRPr="00121F91">
              <w:rPr>
                <w:szCs w:val="28"/>
                <w:lang w:val="en-US"/>
              </w:rPr>
              <w:t xml:space="preserve"> </w:t>
            </w:r>
            <w:proofErr w:type="spellStart"/>
            <w:r w:rsidRPr="00121F91">
              <w:rPr>
                <w:szCs w:val="28"/>
                <w:lang w:val="en-US"/>
              </w:rPr>
              <w:t>mặc</w:t>
            </w:r>
            <w:proofErr w:type="spellEnd"/>
            <w:r w:rsidRPr="00121F91">
              <w:rPr>
                <w:szCs w:val="28"/>
                <w:lang w:val="en-US"/>
              </w:rPr>
              <w:t xml:space="preserve"> </w:t>
            </w:r>
            <w:proofErr w:type="spellStart"/>
            <w:r w:rsidRPr="00121F91">
              <w:rPr>
                <w:szCs w:val="28"/>
                <w:lang w:val="en-US"/>
              </w:rPr>
              <w:t>nhiên</w:t>
            </w:r>
            <w:proofErr w:type="spellEnd"/>
          </w:p>
        </w:tc>
        <w:tc>
          <w:tcPr>
            <w:tcW w:w="993" w:type="dxa"/>
          </w:tcPr>
          <w:p w14:paraId="2B7E80C8" w14:textId="77777777" w:rsidR="004649DD" w:rsidRPr="00121F91" w:rsidRDefault="004649DD" w:rsidP="009A5307">
            <w:pPr>
              <w:rPr>
                <w:szCs w:val="28"/>
                <w:lang w:val="en-US"/>
              </w:rPr>
            </w:pPr>
            <w:proofErr w:type="spellStart"/>
            <w:r w:rsidRPr="00121F91">
              <w:rPr>
                <w:szCs w:val="28"/>
                <w:lang w:val="en-US"/>
              </w:rPr>
              <w:t>Kích</w:t>
            </w:r>
            <w:proofErr w:type="spellEnd"/>
            <w:r w:rsidRPr="00121F91">
              <w:rPr>
                <w:szCs w:val="28"/>
                <w:lang w:val="en-US"/>
              </w:rPr>
              <w:t xml:space="preserve"> </w:t>
            </w:r>
            <w:proofErr w:type="spellStart"/>
            <w:r w:rsidRPr="00121F91">
              <w:rPr>
                <w:szCs w:val="28"/>
                <w:lang w:val="en-US"/>
              </w:rPr>
              <w:t>thước</w:t>
            </w:r>
            <w:proofErr w:type="spellEnd"/>
          </w:p>
        </w:tc>
        <w:tc>
          <w:tcPr>
            <w:tcW w:w="1275" w:type="dxa"/>
          </w:tcPr>
          <w:p w14:paraId="2F1F43A9" w14:textId="77777777" w:rsidR="004649DD" w:rsidRPr="00121F91" w:rsidRDefault="004649DD" w:rsidP="009A5307">
            <w:pPr>
              <w:rPr>
                <w:szCs w:val="28"/>
                <w:lang w:val="en-US"/>
              </w:rPr>
            </w:pPr>
            <w:proofErr w:type="spellStart"/>
            <w:r w:rsidRPr="00121F91">
              <w:rPr>
                <w:szCs w:val="28"/>
                <w:lang w:val="en-US"/>
              </w:rPr>
              <w:t>Kiểu</w:t>
            </w:r>
            <w:proofErr w:type="spellEnd"/>
            <w:r w:rsidRPr="00121F91">
              <w:rPr>
                <w:szCs w:val="28"/>
                <w:lang w:val="en-US"/>
              </w:rPr>
              <w:t xml:space="preserve"> </w:t>
            </w:r>
            <w:proofErr w:type="spellStart"/>
            <w:r w:rsidRPr="00121F91">
              <w:rPr>
                <w:szCs w:val="28"/>
                <w:lang w:val="en-US"/>
              </w:rPr>
              <w:t>trả</w:t>
            </w:r>
            <w:proofErr w:type="spellEnd"/>
            <w:r w:rsidRPr="00121F91">
              <w:rPr>
                <w:szCs w:val="28"/>
                <w:lang w:val="en-US"/>
              </w:rPr>
              <w:t xml:space="preserve"> </w:t>
            </w:r>
            <w:proofErr w:type="spellStart"/>
            <w:r w:rsidRPr="00121F91">
              <w:rPr>
                <w:szCs w:val="28"/>
                <w:lang w:val="en-US"/>
              </w:rPr>
              <w:t>về</w:t>
            </w:r>
            <w:proofErr w:type="spellEnd"/>
            <w:r w:rsidRPr="00121F91">
              <w:rPr>
                <w:szCs w:val="28"/>
                <w:lang w:val="en-US"/>
              </w:rPr>
              <w:t xml:space="preserve"> </w:t>
            </w:r>
            <w:proofErr w:type="spellStart"/>
            <w:r w:rsidRPr="00121F91">
              <w:rPr>
                <w:szCs w:val="28"/>
                <w:lang w:val="en-US"/>
              </w:rPr>
              <w:t>của</w:t>
            </w:r>
            <w:proofErr w:type="spellEnd"/>
            <w:r w:rsidRPr="00121F91">
              <w:rPr>
                <w:szCs w:val="28"/>
                <w:lang w:val="en-US"/>
              </w:rPr>
              <w:t xml:space="preserve"> </w:t>
            </w:r>
            <w:proofErr w:type="spellStart"/>
            <w:r w:rsidRPr="00121F91">
              <w:rPr>
                <w:szCs w:val="28"/>
                <w:lang w:val="en-US"/>
              </w:rPr>
              <w:t>phương</w:t>
            </w:r>
            <w:proofErr w:type="spellEnd"/>
            <w:r w:rsidRPr="00121F91">
              <w:rPr>
                <w:szCs w:val="28"/>
                <w:lang w:val="en-US"/>
              </w:rPr>
              <w:t xml:space="preserve"> </w:t>
            </w:r>
            <w:proofErr w:type="spellStart"/>
            <w:r w:rsidRPr="00121F91">
              <w:rPr>
                <w:szCs w:val="28"/>
                <w:lang w:val="en-US"/>
              </w:rPr>
              <w:t>thức</w:t>
            </w:r>
            <w:proofErr w:type="spellEnd"/>
          </w:p>
        </w:tc>
        <w:tc>
          <w:tcPr>
            <w:tcW w:w="1701" w:type="dxa"/>
          </w:tcPr>
          <w:p w14:paraId="5D737D6A" w14:textId="77777777" w:rsidR="004649DD" w:rsidRPr="00121F91" w:rsidRDefault="004649DD" w:rsidP="009A5307">
            <w:pPr>
              <w:rPr>
                <w:szCs w:val="28"/>
                <w:lang w:val="en-US"/>
              </w:rPr>
            </w:pPr>
            <w:proofErr w:type="spellStart"/>
            <w:r w:rsidRPr="00121F91">
              <w:rPr>
                <w:szCs w:val="28"/>
                <w:lang w:val="en-US"/>
              </w:rPr>
              <w:t>Diễn</w:t>
            </w:r>
            <w:proofErr w:type="spellEnd"/>
            <w:r w:rsidRPr="00121F91">
              <w:rPr>
                <w:szCs w:val="28"/>
                <w:lang w:val="en-US"/>
              </w:rPr>
              <w:t xml:space="preserve"> </w:t>
            </w:r>
            <w:proofErr w:type="spellStart"/>
            <w:r w:rsidRPr="00121F91">
              <w:rPr>
                <w:szCs w:val="28"/>
                <w:lang w:val="en-US"/>
              </w:rPr>
              <w:t>giải</w:t>
            </w:r>
            <w:proofErr w:type="spellEnd"/>
          </w:p>
        </w:tc>
      </w:tr>
      <w:tr w:rsidR="004649DD" w:rsidRPr="00121F91" w14:paraId="512E3540" w14:textId="77777777" w:rsidTr="009A5307">
        <w:trPr>
          <w:tblHeader/>
        </w:trPr>
        <w:tc>
          <w:tcPr>
            <w:tcW w:w="1985" w:type="dxa"/>
          </w:tcPr>
          <w:p w14:paraId="4FE8D7E3" w14:textId="29E2C490" w:rsidR="004649DD" w:rsidRPr="00121F91" w:rsidRDefault="004649DD" w:rsidP="009A5307">
            <w:pPr>
              <w:rPr>
                <w:szCs w:val="28"/>
                <w:lang w:val="en-US"/>
              </w:rPr>
            </w:pPr>
            <w:proofErr w:type="spellStart"/>
            <w:r>
              <w:rPr>
                <w:szCs w:val="28"/>
                <w:lang w:val="en-US"/>
              </w:rPr>
              <w:t>xemTT</w:t>
            </w:r>
            <w:proofErr w:type="spellEnd"/>
          </w:p>
        </w:tc>
        <w:tc>
          <w:tcPr>
            <w:tcW w:w="992" w:type="dxa"/>
          </w:tcPr>
          <w:p w14:paraId="32AEFC27" w14:textId="05B90D47" w:rsidR="004649DD" w:rsidRPr="00121F91" w:rsidRDefault="004649DD" w:rsidP="009A5307">
            <w:pPr>
              <w:rPr>
                <w:szCs w:val="28"/>
                <w:lang w:val="en-US"/>
              </w:rPr>
            </w:pPr>
            <w:r>
              <w:rPr>
                <w:szCs w:val="28"/>
                <w:lang w:val="en-US"/>
              </w:rPr>
              <w:t>Public</w:t>
            </w:r>
          </w:p>
        </w:tc>
        <w:tc>
          <w:tcPr>
            <w:tcW w:w="1985" w:type="dxa"/>
          </w:tcPr>
          <w:p w14:paraId="7E0C3217" w14:textId="4DB09738" w:rsidR="004649DD" w:rsidRPr="00121F91" w:rsidRDefault="00ED0569" w:rsidP="009A5307">
            <w:pPr>
              <w:rPr>
                <w:szCs w:val="28"/>
                <w:lang w:val="en-US"/>
              </w:rPr>
            </w:pPr>
            <w:proofErr w:type="spellStart"/>
            <w:r>
              <w:rPr>
                <w:szCs w:val="28"/>
                <w:lang w:val="en-US"/>
              </w:rPr>
              <w:t>maTBao</w:t>
            </w:r>
            <w:proofErr w:type="spellEnd"/>
          </w:p>
        </w:tc>
        <w:tc>
          <w:tcPr>
            <w:tcW w:w="992" w:type="dxa"/>
          </w:tcPr>
          <w:p w14:paraId="34EA98F6" w14:textId="5C828939" w:rsidR="004649DD" w:rsidRPr="00121F91" w:rsidRDefault="00ED0569" w:rsidP="009A5307">
            <w:pPr>
              <w:rPr>
                <w:szCs w:val="28"/>
                <w:lang w:val="en-US"/>
              </w:rPr>
            </w:pPr>
            <w:r>
              <w:rPr>
                <w:szCs w:val="28"/>
                <w:lang w:val="en-US"/>
              </w:rPr>
              <w:t>String</w:t>
            </w:r>
          </w:p>
        </w:tc>
        <w:tc>
          <w:tcPr>
            <w:tcW w:w="992" w:type="dxa"/>
          </w:tcPr>
          <w:p w14:paraId="26FAF1E8" w14:textId="1FAA750C" w:rsidR="004649DD" w:rsidRPr="00121F91" w:rsidRDefault="00ED0569" w:rsidP="009A5307">
            <w:pPr>
              <w:rPr>
                <w:szCs w:val="28"/>
                <w:lang w:val="en-US"/>
              </w:rPr>
            </w:pPr>
            <w:r>
              <w:rPr>
                <w:szCs w:val="28"/>
                <w:lang w:val="en-US"/>
              </w:rPr>
              <w:t>Null</w:t>
            </w:r>
          </w:p>
        </w:tc>
        <w:tc>
          <w:tcPr>
            <w:tcW w:w="993" w:type="dxa"/>
          </w:tcPr>
          <w:p w14:paraId="041F1146" w14:textId="16CCA00E" w:rsidR="004649DD" w:rsidRPr="00121F91" w:rsidRDefault="00ED0569" w:rsidP="009A5307">
            <w:pPr>
              <w:rPr>
                <w:szCs w:val="28"/>
                <w:lang w:val="en-US"/>
              </w:rPr>
            </w:pPr>
            <w:r>
              <w:rPr>
                <w:szCs w:val="28"/>
                <w:lang w:val="en-US"/>
              </w:rPr>
              <w:t>10</w:t>
            </w:r>
          </w:p>
        </w:tc>
        <w:tc>
          <w:tcPr>
            <w:tcW w:w="1275" w:type="dxa"/>
          </w:tcPr>
          <w:p w14:paraId="36E6628D" w14:textId="02CB188A" w:rsidR="004649DD" w:rsidRPr="00121F91" w:rsidRDefault="00ED0569" w:rsidP="009A5307">
            <w:pPr>
              <w:rPr>
                <w:szCs w:val="28"/>
                <w:lang w:val="en-US"/>
              </w:rPr>
            </w:pPr>
            <w:r>
              <w:rPr>
                <w:szCs w:val="28"/>
                <w:lang w:val="en-US"/>
              </w:rPr>
              <w:t>Object</w:t>
            </w:r>
          </w:p>
        </w:tc>
        <w:tc>
          <w:tcPr>
            <w:tcW w:w="1701" w:type="dxa"/>
          </w:tcPr>
          <w:p w14:paraId="3F5F96EF" w14:textId="1F84A6ED" w:rsidR="004649DD" w:rsidRPr="00121F91" w:rsidRDefault="00ED0569" w:rsidP="009A5307">
            <w:pPr>
              <w:rPr>
                <w:szCs w:val="28"/>
                <w:lang w:val="en-US"/>
              </w:rPr>
            </w:pPr>
            <w:proofErr w:type="spellStart"/>
            <w:r>
              <w:rPr>
                <w:szCs w:val="28"/>
                <w:lang w:val="en-US"/>
              </w:rPr>
              <w:t>Xem</w:t>
            </w:r>
            <w:proofErr w:type="spellEnd"/>
            <w:r>
              <w:rPr>
                <w:szCs w:val="28"/>
                <w:lang w:val="en-US"/>
              </w:rPr>
              <w:t xml:space="preserve"> tin </w:t>
            </w:r>
            <w:proofErr w:type="spellStart"/>
            <w:r>
              <w:rPr>
                <w:szCs w:val="28"/>
                <w:lang w:val="en-US"/>
              </w:rPr>
              <w:t>tức</w:t>
            </w:r>
            <w:proofErr w:type="spellEnd"/>
          </w:p>
        </w:tc>
      </w:tr>
    </w:tbl>
    <w:p w14:paraId="6E5431AC" w14:textId="25A3DA70" w:rsidR="00013F0D" w:rsidRDefault="00013F0D" w:rsidP="0078531B">
      <w:bookmarkStart w:id="397" w:name="_pu47m7kv0uw1" w:colFirst="0" w:colLast="0"/>
      <w:bookmarkEnd w:id="397"/>
    </w:p>
    <w:p w14:paraId="19FFCFF5" w14:textId="05D9B89C" w:rsidR="00F91D6D" w:rsidRDefault="00F91D6D" w:rsidP="0078531B"/>
    <w:p w14:paraId="0C8BDA8B" w14:textId="77777777" w:rsidR="00F91D6D" w:rsidRPr="001E57AD" w:rsidRDefault="00F91D6D" w:rsidP="0078531B"/>
    <w:p w14:paraId="2F02915E" w14:textId="375DD43C" w:rsidR="00013F0D" w:rsidRPr="001E57AD" w:rsidRDefault="00F91D6D">
      <w:pPr>
        <w:pStyle w:val="Heading3"/>
      </w:pPr>
      <w:r>
        <w:rPr>
          <w:lang w:val="en-US"/>
        </w:rPr>
        <w:lastRenderedPageBreak/>
        <w:t xml:space="preserve"> </w:t>
      </w:r>
      <w:bookmarkStart w:id="398" w:name="_Toc119444992"/>
      <w:r w:rsidR="00E952C3" w:rsidRPr="001E57AD">
        <w:t>Lớp ThongTinTuyenSinh</w:t>
      </w:r>
      <w:bookmarkEnd w:id="398"/>
    </w:p>
    <w:p w14:paraId="108F7C9F" w14:textId="49AAE8D8" w:rsidR="00013F0D" w:rsidRDefault="00ED0569">
      <w:pPr>
        <w:pStyle w:val="Heading4"/>
        <w:rPr>
          <w:lang w:val="en-US"/>
        </w:rPr>
      </w:pPr>
      <w:bookmarkStart w:id="399" w:name="_1uxyjrp8r5ow" w:colFirst="0" w:colLast="0"/>
      <w:bookmarkEnd w:id="399"/>
      <w:r>
        <w:rPr>
          <w:lang w:val="en-US"/>
        </w:rPr>
        <w:t>M</w:t>
      </w:r>
      <w:r w:rsidR="00E952C3" w:rsidRPr="001E57AD">
        <w:t>ô tả thuộc tính</w:t>
      </w:r>
      <w:r>
        <w:rPr>
          <w:lang w:val="en-US"/>
        </w:rPr>
        <w:t xml:space="preserve"> </w:t>
      </w:r>
      <w:proofErr w:type="spellStart"/>
      <w:r>
        <w:rPr>
          <w:lang w:val="en-US"/>
        </w:rPr>
        <w:t>lớp</w:t>
      </w:r>
      <w:proofErr w:type="spellEnd"/>
      <w:r>
        <w:rPr>
          <w:lang w:val="en-US"/>
        </w:rPr>
        <w:t xml:space="preserve"> </w:t>
      </w:r>
      <w:proofErr w:type="spellStart"/>
      <w:r>
        <w:rPr>
          <w:lang w:val="en-US"/>
        </w:rPr>
        <w:t>ThongTinTuyenSinh</w:t>
      </w:r>
      <w:proofErr w:type="spellEnd"/>
    </w:p>
    <w:p w14:paraId="3CB36FC0" w14:textId="1053DE13" w:rsidR="00F91D6D" w:rsidRPr="00F91D6D" w:rsidRDefault="00F91D6D" w:rsidP="00FC02C8">
      <w:pPr>
        <w:ind w:firstLine="720"/>
        <w:jc w:val="both"/>
        <w:rPr>
          <w:lang w:val="en-US"/>
        </w:rPr>
      </w:pPr>
      <w:proofErr w:type="spellStart"/>
      <w:r>
        <w:rPr>
          <w:lang w:val="en-US"/>
        </w:rPr>
        <w:t>Lớp</w:t>
      </w:r>
      <w:proofErr w:type="spellEnd"/>
      <w:r>
        <w:rPr>
          <w:lang w:val="en-US"/>
        </w:rPr>
        <w:t xml:space="preserve"> </w:t>
      </w:r>
      <w:proofErr w:type="spellStart"/>
      <w:r>
        <w:rPr>
          <w:lang w:val="en-US"/>
        </w:rPr>
        <w:t>ThongBaoTuyenSinh</w:t>
      </w:r>
      <w:proofErr w:type="spellEnd"/>
      <w:r>
        <w:rPr>
          <w:lang w:val="en-US"/>
        </w:rPr>
        <w:t xml:space="preserve"> </w:t>
      </w:r>
      <w:proofErr w:type="spellStart"/>
      <w:r>
        <w:rPr>
          <w:lang w:val="en-US"/>
        </w:rPr>
        <w:t>thừa</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ThongBao</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thiện</w:t>
      </w:r>
      <w:proofErr w:type="spellEnd"/>
      <w:r>
        <w:rPr>
          <w:lang w:val="en-US"/>
        </w:rPr>
        <w:t xml:space="preserve"> ở </w:t>
      </w:r>
      <w:r>
        <w:rPr>
          <w:lang w:val="en-US"/>
        </w:rPr>
        <w:fldChar w:fldCharType="begin"/>
      </w:r>
      <w:r>
        <w:rPr>
          <w:lang w:val="en-US"/>
        </w:rPr>
        <w:instrText xml:space="preserve"> REF _Ref118857076 \h </w:instrText>
      </w:r>
      <w:r w:rsidR="00FC02C8">
        <w:rPr>
          <w:lang w:val="en-US"/>
        </w:rPr>
        <w:instrText xml:space="preserve"> \* MERGEFORMAT </w:instrText>
      </w:r>
      <w:r>
        <w:rPr>
          <w:lang w:val="en-US"/>
        </w:rPr>
      </w:r>
      <w:r>
        <w:rPr>
          <w:lang w:val="en-US"/>
        </w:rPr>
        <w:fldChar w:fldCharType="separate"/>
      </w:r>
      <w:r w:rsidR="00A97CFA">
        <w:t xml:space="preserve">Bảng </w:t>
      </w:r>
      <w:r w:rsidR="00A97CFA">
        <w:rPr>
          <w:noProof/>
        </w:rPr>
        <w:t>3.19</w:t>
      </w:r>
      <w:r>
        <w:rPr>
          <w:lang w:val="en-US"/>
        </w:rPr>
        <w:fldChar w:fldCharType="end"/>
      </w:r>
      <w:r>
        <w:rPr>
          <w:lang w:val="en-US"/>
        </w:rPr>
        <w:t>.</w:t>
      </w:r>
    </w:p>
    <w:p w14:paraId="31CFF76C" w14:textId="77777777" w:rsidR="00ED0569" w:rsidRPr="00ED0569" w:rsidRDefault="00ED0569">
      <w:pPr>
        <w:pStyle w:val="Heading4"/>
      </w:pPr>
      <w:bookmarkStart w:id="400" w:name="_i0gm4zgf8g1" w:colFirst="0" w:colLast="0"/>
      <w:bookmarkEnd w:id="400"/>
      <w:r>
        <w:rPr>
          <w:lang w:val="en-US"/>
        </w:rPr>
        <w:t>M</w:t>
      </w:r>
      <w:r w:rsidR="00E952C3" w:rsidRPr="001E57AD">
        <w:t>ô tả phương thức</w:t>
      </w:r>
      <w:r>
        <w:rPr>
          <w:lang w:val="en-US"/>
        </w:rPr>
        <w:t xml:space="preserve"> </w:t>
      </w:r>
      <w:proofErr w:type="spellStart"/>
      <w:r>
        <w:rPr>
          <w:lang w:val="en-US"/>
        </w:rPr>
        <w:t>lớp</w:t>
      </w:r>
      <w:proofErr w:type="spellEnd"/>
      <w:r>
        <w:rPr>
          <w:lang w:val="en-US"/>
        </w:rPr>
        <w:t xml:space="preserve"> </w:t>
      </w:r>
      <w:proofErr w:type="spellStart"/>
      <w:r>
        <w:rPr>
          <w:lang w:val="en-US"/>
        </w:rPr>
        <w:t>ThongTinTuyenSinh</w:t>
      </w:r>
      <w:proofErr w:type="spellEnd"/>
    </w:p>
    <w:p w14:paraId="45241B90" w14:textId="77777777" w:rsidR="00ED0569" w:rsidRPr="00ED0569" w:rsidRDefault="00E952C3" w:rsidP="00ED0569">
      <w:pPr>
        <w:rPr>
          <w:rFonts w:eastAsia="Times New Roman" w:cs="Times New Roman"/>
          <w:b/>
        </w:rPr>
      </w:pPr>
      <w:r w:rsidRPr="00ED0569">
        <w:rPr>
          <w:rFonts w:eastAsia="Times New Roman" w:cs="Times New Roman"/>
          <w:b/>
          <w:sz w:val="24"/>
          <w:szCs w:val="24"/>
        </w:rPr>
        <w:t xml:space="preserve"> </w:t>
      </w:r>
    </w:p>
    <w:p w14:paraId="4B4CC6F7" w14:textId="589A38EE" w:rsidR="00255D1C" w:rsidRDefault="00255D1C" w:rsidP="00BE4F8B">
      <w:pPr>
        <w:pStyle w:val="Caption"/>
      </w:pPr>
      <w:bookmarkStart w:id="401" w:name="_Toc119445081"/>
      <w:proofErr w:type="spellStart"/>
      <w:r>
        <w:t>Bảng</w:t>
      </w:r>
      <w:proofErr w:type="spellEnd"/>
      <w:r>
        <w:t xml:space="preserve"> </w:t>
      </w:r>
      <w:r w:rsidR="005018C1">
        <w:fldChar w:fldCharType="begin"/>
      </w:r>
      <w:r w:rsidR="005018C1">
        <w:instrText xml:space="preserve"> STYLEREF</w:instrText>
      </w:r>
      <w:r w:rsidR="005018C1">
        <w:instrText xml:space="preserve"> 1 \s </w:instrText>
      </w:r>
      <w:r w:rsidR="005018C1">
        <w:fldChar w:fldCharType="separate"/>
      </w:r>
      <w:r w:rsidR="00A97CFA">
        <w:rPr>
          <w:noProof/>
        </w:rPr>
        <w:t>3</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24</w:t>
      </w:r>
      <w:r w:rsidR="005018C1">
        <w:rPr>
          <w:noProof/>
        </w:rPr>
        <w:fldChar w:fldCharType="end"/>
      </w:r>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ThongTinTuyenSinh</w:t>
      </w:r>
      <w:bookmarkEnd w:id="401"/>
      <w:proofErr w:type="spellEnd"/>
    </w:p>
    <w:tbl>
      <w:tblPr>
        <w:tblStyle w:val="TableGrid"/>
        <w:tblW w:w="9639" w:type="dxa"/>
        <w:tblInd w:w="-5" w:type="dxa"/>
        <w:tblLayout w:type="fixed"/>
        <w:tblLook w:val="04A0" w:firstRow="1" w:lastRow="0" w:firstColumn="1" w:lastColumn="0" w:noHBand="0" w:noVBand="1"/>
      </w:tblPr>
      <w:tblGrid>
        <w:gridCol w:w="1560"/>
        <w:gridCol w:w="1134"/>
        <w:gridCol w:w="1559"/>
        <w:gridCol w:w="992"/>
        <w:gridCol w:w="992"/>
        <w:gridCol w:w="993"/>
        <w:gridCol w:w="1275"/>
        <w:gridCol w:w="1134"/>
      </w:tblGrid>
      <w:tr w:rsidR="00ED0569" w:rsidRPr="00121F91" w14:paraId="2D57393B" w14:textId="77777777" w:rsidTr="00211D25">
        <w:trPr>
          <w:tblHeader/>
        </w:trPr>
        <w:tc>
          <w:tcPr>
            <w:tcW w:w="1560" w:type="dxa"/>
          </w:tcPr>
          <w:p w14:paraId="1542470C" w14:textId="77777777" w:rsidR="00ED0569" w:rsidRPr="00121F91" w:rsidRDefault="00ED0569" w:rsidP="009A5307">
            <w:pPr>
              <w:rPr>
                <w:szCs w:val="28"/>
                <w:lang w:val="en-US"/>
              </w:rPr>
            </w:pPr>
            <w:proofErr w:type="spellStart"/>
            <w:r w:rsidRPr="00121F91">
              <w:rPr>
                <w:szCs w:val="28"/>
                <w:lang w:val="en-US"/>
              </w:rPr>
              <w:t>Tên</w:t>
            </w:r>
            <w:proofErr w:type="spellEnd"/>
            <w:r w:rsidRPr="00121F91">
              <w:rPr>
                <w:szCs w:val="28"/>
                <w:lang w:val="en-US"/>
              </w:rPr>
              <w:t xml:space="preserve"> </w:t>
            </w:r>
            <w:proofErr w:type="spellStart"/>
            <w:r w:rsidRPr="00121F91">
              <w:rPr>
                <w:szCs w:val="28"/>
                <w:lang w:val="en-US"/>
              </w:rPr>
              <w:t>phương</w:t>
            </w:r>
            <w:proofErr w:type="spellEnd"/>
            <w:r w:rsidRPr="00121F91">
              <w:rPr>
                <w:szCs w:val="28"/>
                <w:lang w:val="en-US"/>
              </w:rPr>
              <w:t xml:space="preserve"> </w:t>
            </w:r>
            <w:proofErr w:type="spellStart"/>
            <w:r w:rsidRPr="00121F91">
              <w:rPr>
                <w:szCs w:val="28"/>
                <w:lang w:val="en-US"/>
              </w:rPr>
              <w:t>thức</w:t>
            </w:r>
            <w:proofErr w:type="spellEnd"/>
          </w:p>
        </w:tc>
        <w:tc>
          <w:tcPr>
            <w:tcW w:w="1134" w:type="dxa"/>
          </w:tcPr>
          <w:p w14:paraId="2AAC41C5" w14:textId="77777777" w:rsidR="00ED0569" w:rsidRPr="00121F91" w:rsidRDefault="00ED0569" w:rsidP="009A5307">
            <w:pPr>
              <w:rPr>
                <w:szCs w:val="28"/>
                <w:lang w:val="en-US"/>
              </w:rPr>
            </w:pPr>
            <w:proofErr w:type="spellStart"/>
            <w:r w:rsidRPr="00121F91">
              <w:rPr>
                <w:szCs w:val="28"/>
                <w:lang w:val="en-US"/>
              </w:rPr>
              <w:t>Kiểu</w:t>
            </w:r>
            <w:proofErr w:type="spellEnd"/>
            <w:r w:rsidRPr="00121F91">
              <w:rPr>
                <w:szCs w:val="28"/>
                <w:lang w:val="en-US"/>
              </w:rPr>
              <w:t xml:space="preserve"> </w:t>
            </w:r>
            <w:proofErr w:type="spellStart"/>
            <w:r w:rsidRPr="00121F91">
              <w:rPr>
                <w:szCs w:val="28"/>
                <w:lang w:val="en-US"/>
              </w:rPr>
              <w:t>truy</w:t>
            </w:r>
            <w:proofErr w:type="spellEnd"/>
            <w:r w:rsidRPr="00121F91">
              <w:rPr>
                <w:szCs w:val="28"/>
                <w:lang w:val="en-US"/>
              </w:rPr>
              <w:t xml:space="preserve"> </w:t>
            </w:r>
            <w:proofErr w:type="spellStart"/>
            <w:r w:rsidRPr="00121F91">
              <w:rPr>
                <w:szCs w:val="28"/>
                <w:lang w:val="en-US"/>
              </w:rPr>
              <w:t>cập</w:t>
            </w:r>
            <w:proofErr w:type="spellEnd"/>
          </w:p>
        </w:tc>
        <w:tc>
          <w:tcPr>
            <w:tcW w:w="1559" w:type="dxa"/>
          </w:tcPr>
          <w:p w14:paraId="2D63F510" w14:textId="77777777" w:rsidR="00ED0569" w:rsidRPr="00121F91" w:rsidRDefault="00ED0569" w:rsidP="009A5307">
            <w:pPr>
              <w:rPr>
                <w:szCs w:val="28"/>
                <w:lang w:val="en-US"/>
              </w:rPr>
            </w:pPr>
            <w:proofErr w:type="spellStart"/>
            <w:r w:rsidRPr="00121F91">
              <w:rPr>
                <w:szCs w:val="28"/>
                <w:lang w:val="en-US"/>
              </w:rPr>
              <w:t>Danh</w:t>
            </w:r>
            <w:proofErr w:type="spellEnd"/>
            <w:r w:rsidRPr="00121F91">
              <w:rPr>
                <w:szCs w:val="28"/>
                <w:lang w:val="en-US"/>
              </w:rPr>
              <w:t xml:space="preserve"> </w:t>
            </w:r>
            <w:proofErr w:type="spellStart"/>
            <w:r w:rsidRPr="00121F91">
              <w:rPr>
                <w:szCs w:val="28"/>
                <w:lang w:val="en-US"/>
              </w:rPr>
              <w:t>sách</w:t>
            </w:r>
            <w:proofErr w:type="spellEnd"/>
            <w:r w:rsidRPr="00121F91">
              <w:rPr>
                <w:szCs w:val="28"/>
                <w:lang w:val="en-US"/>
              </w:rPr>
              <w:t xml:space="preserve"> </w:t>
            </w:r>
            <w:proofErr w:type="spellStart"/>
            <w:r w:rsidRPr="00121F91">
              <w:rPr>
                <w:szCs w:val="28"/>
                <w:lang w:val="en-US"/>
              </w:rPr>
              <w:t>tên</w:t>
            </w:r>
            <w:proofErr w:type="spellEnd"/>
            <w:r w:rsidRPr="00121F91">
              <w:rPr>
                <w:szCs w:val="28"/>
                <w:lang w:val="en-US"/>
              </w:rPr>
              <w:t xml:space="preserve"> </w:t>
            </w:r>
            <w:proofErr w:type="spellStart"/>
            <w:r w:rsidRPr="00121F91">
              <w:rPr>
                <w:szCs w:val="28"/>
                <w:lang w:val="en-US"/>
              </w:rPr>
              <w:t>tham</w:t>
            </w:r>
            <w:proofErr w:type="spellEnd"/>
            <w:r w:rsidRPr="00121F91">
              <w:rPr>
                <w:szCs w:val="28"/>
                <w:lang w:val="en-US"/>
              </w:rPr>
              <w:t xml:space="preserve"> </w:t>
            </w:r>
            <w:proofErr w:type="spellStart"/>
            <w:r w:rsidRPr="00121F91">
              <w:rPr>
                <w:szCs w:val="28"/>
                <w:lang w:val="en-US"/>
              </w:rPr>
              <w:t>số</w:t>
            </w:r>
            <w:proofErr w:type="spellEnd"/>
          </w:p>
        </w:tc>
        <w:tc>
          <w:tcPr>
            <w:tcW w:w="992" w:type="dxa"/>
          </w:tcPr>
          <w:p w14:paraId="6EBD4020" w14:textId="77777777" w:rsidR="00ED0569" w:rsidRPr="00121F91" w:rsidRDefault="00ED0569" w:rsidP="009A5307">
            <w:pPr>
              <w:rPr>
                <w:szCs w:val="28"/>
                <w:lang w:val="en-US"/>
              </w:rPr>
            </w:pPr>
            <w:proofErr w:type="spellStart"/>
            <w:r w:rsidRPr="00121F91">
              <w:rPr>
                <w:szCs w:val="28"/>
                <w:lang w:val="en-US"/>
              </w:rPr>
              <w:t>Kiểu</w:t>
            </w:r>
            <w:proofErr w:type="spellEnd"/>
            <w:r w:rsidRPr="00121F91">
              <w:rPr>
                <w:szCs w:val="28"/>
                <w:lang w:val="en-US"/>
              </w:rPr>
              <w:t xml:space="preserve"> </w:t>
            </w:r>
            <w:proofErr w:type="spellStart"/>
            <w:r w:rsidRPr="00121F91">
              <w:rPr>
                <w:szCs w:val="28"/>
                <w:lang w:val="en-US"/>
              </w:rPr>
              <w:t>dữ</w:t>
            </w:r>
            <w:proofErr w:type="spellEnd"/>
            <w:r w:rsidRPr="00121F91">
              <w:rPr>
                <w:szCs w:val="28"/>
                <w:lang w:val="en-US"/>
              </w:rPr>
              <w:t xml:space="preserve"> </w:t>
            </w:r>
            <w:proofErr w:type="spellStart"/>
            <w:r w:rsidRPr="00121F91">
              <w:rPr>
                <w:szCs w:val="28"/>
                <w:lang w:val="en-US"/>
              </w:rPr>
              <w:t>liệu</w:t>
            </w:r>
            <w:proofErr w:type="spellEnd"/>
          </w:p>
        </w:tc>
        <w:tc>
          <w:tcPr>
            <w:tcW w:w="992" w:type="dxa"/>
          </w:tcPr>
          <w:p w14:paraId="6D51F93E" w14:textId="77777777" w:rsidR="00ED0569" w:rsidRPr="00121F91" w:rsidRDefault="00ED0569" w:rsidP="009A5307">
            <w:pPr>
              <w:rPr>
                <w:szCs w:val="28"/>
                <w:lang w:val="en-US"/>
              </w:rPr>
            </w:pPr>
            <w:proofErr w:type="spellStart"/>
            <w:r w:rsidRPr="00121F91">
              <w:rPr>
                <w:szCs w:val="28"/>
                <w:lang w:val="en-US"/>
              </w:rPr>
              <w:t>Giá</w:t>
            </w:r>
            <w:proofErr w:type="spellEnd"/>
            <w:r w:rsidRPr="00121F91">
              <w:rPr>
                <w:szCs w:val="28"/>
                <w:lang w:val="en-US"/>
              </w:rPr>
              <w:t xml:space="preserve"> </w:t>
            </w:r>
            <w:proofErr w:type="spellStart"/>
            <w:r w:rsidRPr="00121F91">
              <w:rPr>
                <w:szCs w:val="28"/>
                <w:lang w:val="en-US"/>
              </w:rPr>
              <w:t>trị</w:t>
            </w:r>
            <w:proofErr w:type="spellEnd"/>
            <w:r w:rsidRPr="00121F91">
              <w:rPr>
                <w:szCs w:val="28"/>
                <w:lang w:val="en-US"/>
              </w:rPr>
              <w:t xml:space="preserve"> </w:t>
            </w:r>
            <w:proofErr w:type="spellStart"/>
            <w:r w:rsidRPr="00121F91">
              <w:rPr>
                <w:szCs w:val="28"/>
                <w:lang w:val="en-US"/>
              </w:rPr>
              <w:t>mặc</w:t>
            </w:r>
            <w:proofErr w:type="spellEnd"/>
            <w:r w:rsidRPr="00121F91">
              <w:rPr>
                <w:szCs w:val="28"/>
                <w:lang w:val="en-US"/>
              </w:rPr>
              <w:t xml:space="preserve"> </w:t>
            </w:r>
            <w:proofErr w:type="spellStart"/>
            <w:r w:rsidRPr="00121F91">
              <w:rPr>
                <w:szCs w:val="28"/>
                <w:lang w:val="en-US"/>
              </w:rPr>
              <w:t>nhiên</w:t>
            </w:r>
            <w:proofErr w:type="spellEnd"/>
          </w:p>
        </w:tc>
        <w:tc>
          <w:tcPr>
            <w:tcW w:w="993" w:type="dxa"/>
          </w:tcPr>
          <w:p w14:paraId="7CD3B5D5" w14:textId="77777777" w:rsidR="00ED0569" w:rsidRPr="00121F91" w:rsidRDefault="00ED0569" w:rsidP="009A5307">
            <w:pPr>
              <w:rPr>
                <w:szCs w:val="28"/>
                <w:lang w:val="en-US"/>
              </w:rPr>
            </w:pPr>
            <w:proofErr w:type="spellStart"/>
            <w:r w:rsidRPr="00121F91">
              <w:rPr>
                <w:szCs w:val="28"/>
                <w:lang w:val="en-US"/>
              </w:rPr>
              <w:t>Kích</w:t>
            </w:r>
            <w:proofErr w:type="spellEnd"/>
            <w:r w:rsidRPr="00121F91">
              <w:rPr>
                <w:szCs w:val="28"/>
                <w:lang w:val="en-US"/>
              </w:rPr>
              <w:t xml:space="preserve"> </w:t>
            </w:r>
            <w:proofErr w:type="spellStart"/>
            <w:r w:rsidRPr="00121F91">
              <w:rPr>
                <w:szCs w:val="28"/>
                <w:lang w:val="en-US"/>
              </w:rPr>
              <w:t>thước</w:t>
            </w:r>
            <w:proofErr w:type="spellEnd"/>
          </w:p>
        </w:tc>
        <w:tc>
          <w:tcPr>
            <w:tcW w:w="1275" w:type="dxa"/>
          </w:tcPr>
          <w:p w14:paraId="60F3A563" w14:textId="77777777" w:rsidR="00ED0569" w:rsidRPr="00121F91" w:rsidRDefault="00ED0569" w:rsidP="009A5307">
            <w:pPr>
              <w:rPr>
                <w:szCs w:val="28"/>
                <w:lang w:val="en-US"/>
              </w:rPr>
            </w:pPr>
            <w:proofErr w:type="spellStart"/>
            <w:r w:rsidRPr="00121F91">
              <w:rPr>
                <w:szCs w:val="28"/>
                <w:lang w:val="en-US"/>
              </w:rPr>
              <w:t>Kiểu</w:t>
            </w:r>
            <w:proofErr w:type="spellEnd"/>
            <w:r w:rsidRPr="00121F91">
              <w:rPr>
                <w:szCs w:val="28"/>
                <w:lang w:val="en-US"/>
              </w:rPr>
              <w:t xml:space="preserve"> </w:t>
            </w:r>
            <w:proofErr w:type="spellStart"/>
            <w:r w:rsidRPr="00121F91">
              <w:rPr>
                <w:szCs w:val="28"/>
                <w:lang w:val="en-US"/>
              </w:rPr>
              <w:t>trả</w:t>
            </w:r>
            <w:proofErr w:type="spellEnd"/>
            <w:r w:rsidRPr="00121F91">
              <w:rPr>
                <w:szCs w:val="28"/>
                <w:lang w:val="en-US"/>
              </w:rPr>
              <w:t xml:space="preserve"> </w:t>
            </w:r>
            <w:proofErr w:type="spellStart"/>
            <w:r w:rsidRPr="00121F91">
              <w:rPr>
                <w:szCs w:val="28"/>
                <w:lang w:val="en-US"/>
              </w:rPr>
              <w:t>về</w:t>
            </w:r>
            <w:proofErr w:type="spellEnd"/>
            <w:r w:rsidRPr="00121F91">
              <w:rPr>
                <w:szCs w:val="28"/>
                <w:lang w:val="en-US"/>
              </w:rPr>
              <w:t xml:space="preserve"> </w:t>
            </w:r>
            <w:proofErr w:type="spellStart"/>
            <w:r w:rsidRPr="00121F91">
              <w:rPr>
                <w:szCs w:val="28"/>
                <w:lang w:val="en-US"/>
              </w:rPr>
              <w:t>của</w:t>
            </w:r>
            <w:proofErr w:type="spellEnd"/>
            <w:r w:rsidRPr="00121F91">
              <w:rPr>
                <w:szCs w:val="28"/>
                <w:lang w:val="en-US"/>
              </w:rPr>
              <w:t xml:space="preserve"> </w:t>
            </w:r>
            <w:proofErr w:type="spellStart"/>
            <w:r w:rsidRPr="00121F91">
              <w:rPr>
                <w:szCs w:val="28"/>
                <w:lang w:val="en-US"/>
              </w:rPr>
              <w:t>phương</w:t>
            </w:r>
            <w:proofErr w:type="spellEnd"/>
            <w:r w:rsidRPr="00121F91">
              <w:rPr>
                <w:szCs w:val="28"/>
                <w:lang w:val="en-US"/>
              </w:rPr>
              <w:t xml:space="preserve"> </w:t>
            </w:r>
            <w:proofErr w:type="spellStart"/>
            <w:r w:rsidRPr="00121F91">
              <w:rPr>
                <w:szCs w:val="28"/>
                <w:lang w:val="en-US"/>
              </w:rPr>
              <w:t>thức</w:t>
            </w:r>
            <w:proofErr w:type="spellEnd"/>
          </w:p>
        </w:tc>
        <w:tc>
          <w:tcPr>
            <w:tcW w:w="1134" w:type="dxa"/>
          </w:tcPr>
          <w:p w14:paraId="7E1CAE4A" w14:textId="77777777" w:rsidR="00ED0569" w:rsidRPr="00121F91" w:rsidRDefault="00ED0569" w:rsidP="009A5307">
            <w:pPr>
              <w:rPr>
                <w:szCs w:val="28"/>
                <w:lang w:val="en-US"/>
              </w:rPr>
            </w:pPr>
            <w:proofErr w:type="spellStart"/>
            <w:r w:rsidRPr="00121F91">
              <w:rPr>
                <w:szCs w:val="28"/>
                <w:lang w:val="en-US"/>
              </w:rPr>
              <w:t>Diễn</w:t>
            </w:r>
            <w:proofErr w:type="spellEnd"/>
            <w:r w:rsidRPr="00121F91">
              <w:rPr>
                <w:szCs w:val="28"/>
                <w:lang w:val="en-US"/>
              </w:rPr>
              <w:t xml:space="preserve"> </w:t>
            </w:r>
            <w:proofErr w:type="spellStart"/>
            <w:r w:rsidRPr="00121F91">
              <w:rPr>
                <w:szCs w:val="28"/>
                <w:lang w:val="en-US"/>
              </w:rPr>
              <w:t>giải</w:t>
            </w:r>
            <w:proofErr w:type="spellEnd"/>
          </w:p>
        </w:tc>
      </w:tr>
      <w:tr w:rsidR="00ED0569" w:rsidRPr="00121F91" w14:paraId="40292A08" w14:textId="77777777" w:rsidTr="00211D25">
        <w:trPr>
          <w:tblHeader/>
        </w:trPr>
        <w:tc>
          <w:tcPr>
            <w:tcW w:w="1560" w:type="dxa"/>
          </w:tcPr>
          <w:p w14:paraId="063B5917" w14:textId="7B356A5C" w:rsidR="00ED0569" w:rsidRPr="00121F91" w:rsidRDefault="00ED0569" w:rsidP="009A5307">
            <w:pPr>
              <w:rPr>
                <w:szCs w:val="28"/>
                <w:lang w:val="en-US"/>
              </w:rPr>
            </w:pPr>
            <w:proofErr w:type="spellStart"/>
            <w:r>
              <w:rPr>
                <w:szCs w:val="28"/>
                <w:lang w:val="en-US"/>
              </w:rPr>
              <w:t>xemThongTinTS</w:t>
            </w:r>
            <w:proofErr w:type="spellEnd"/>
          </w:p>
        </w:tc>
        <w:tc>
          <w:tcPr>
            <w:tcW w:w="1134" w:type="dxa"/>
          </w:tcPr>
          <w:p w14:paraId="2DD573DD" w14:textId="77777777" w:rsidR="00ED0569" w:rsidRPr="00121F91" w:rsidRDefault="00ED0569" w:rsidP="009A5307">
            <w:pPr>
              <w:rPr>
                <w:szCs w:val="28"/>
                <w:lang w:val="en-US"/>
              </w:rPr>
            </w:pPr>
            <w:r>
              <w:rPr>
                <w:szCs w:val="28"/>
                <w:lang w:val="en-US"/>
              </w:rPr>
              <w:t>Public</w:t>
            </w:r>
          </w:p>
        </w:tc>
        <w:tc>
          <w:tcPr>
            <w:tcW w:w="1559" w:type="dxa"/>
          </w:tcPr>
          <w:p w14:paraId="70CABB13" w14:textId="77777777" w:rsidR="00ED0569" w:rsidRPr="00121F91" w:rsidRDefault="00ED0569" w:rsidP="009A5307">
            <w:pPr>
              <w:rPr>
                <w:szCs w:val="28"/>
                <w:lang w:val="en-US"/>
              </w:rPr>
            </w:pPr>
            <w:proofErr w:type="spellStart"/>
            <w:r>
              <w:rPr>
                <w:szCs w:val="28"/>
                <w:lang w:val="en-US"/>
              </w:rPr>
              <w:t>maTBao</w:t>
            </w:r>
            <w:proofErr w:type="spellEnd"/>
          </w:p>
        </w:tc>
        <w:tc>
          <w:tcPr>
            <w:tcW w:w="992" w:type="dxa"/>
          </w:tcPr>
          <w:p w14:paraId="2C77C748" w14:textId="77777777" w:rsidR="00ED0569" w:rsidRPr="00121F91" w:rsidRDefault="00ED0569" w:rsidP="009A5307">
            <w:pPr>
              <w:rPr>
                <w:szCs w:val="28"/>
                <w:lang w:val="en-US"/>
              </w:rPr>
            </w:pPr>
            <w:r>
              <w:rPr>
                <w:szCs w:val="28"/>
                <w:lang w:val="en-US"/>
              </w:rPr>
              <w:t>String</w:t>
            </w:r>
          </w:p>
        </w:tc>
        <w:tc>
          <w:tcPr>
            <w:tcW w:w="992" w:type="dxa"/>
          </w:tcPr>
          <w:p w14:paraId="0A24E6E8" w14:textId="77777777" w:rsidR="00ED0569" w:rsidRPr="00121F91" w:rsidRDefault="00ED0569" w:rsidP="009A5307">
            <w:pPr>
              <w:rPr>
                <w:szCs w:val="28"/>
                <w:lang w:val="en-US"/>
              </w:rPr>
            </w:pPr>
            <w:r>
              <w:rPr>
                <w:szCs w:val="28"/>
                <w:lang w:val="en-US"/>
              </w:rPr>
              <w:t>Null</w:t>
            </w:r>
          </w:p>
        </w:tc>
        <w:tc>
          <w:tcPr>
            <w:tcW w:w="993" w:type="dxa"/>
          </w:tcPr>
          <w:p w14:paraId="44BB0C47" w14:textId="77777777" w:rsidR="00ED0569" w:rsidRPr="00121F91" w:rsidRDefault="00ED0569" w:rsidP="009A5307">
            <w:pPr>
              <w:rPr>
                <w:szCs w:val="28"/>
                <w:lang w:val="en-US"/>
              </w:rPr>
            </w:pPr>
            <w:r>
              <w:rPr>
                <w:szCs w:val="28"/>
                <w:lang w:val="en-US"/>
              </w:rPr>
              <w:t>10</w:t>
            </w:r>
          </w:p>
        </w:tc>
        <w:tc>
          <w:tcPr>
            <w:tcW w:w="1275" w:type="dxa"/>
          </w:tcPr>
          <w:p w14:paraId="56D2C9E5" w14:textId="77777777" w:rsidR="00ED0569" w:rsidRPr="00121F91" w:rsidRDefault="00ED0569" w:rsidP="009A5307">
            <w:pPr>
              <w:rPr>
                <w:szCs w:val="28"/>
                <w:lang w:val="en-US"/>
              </w:rPr>
            </w:pPr>
            <w:r>
              <w:rPr>
                <w:szCs w:val="28"/>
                <w:lang w:val="en-US"/>
              </w:rPr>
              <w:t>Object</w:t>
            </w:r>
          </w:p>
        </w:tc>
        <w:tc>
          <w:tcPr>
            <w:tcW w:w="1134" w:type="dxa"/>
          </w:tcPr>
          <w:p w14:paraId="6F9848AE" w14:textId="77777777" w:rsidR="00ED0569" w:rsidRPr="00121F91" w:rsidRDefault="00ED0569" w:rsidP="009A5307">
            <w:pPr>
              <w:rPr>
                <w:szCs w:val="28"/>
                <w:lang w:val="en-US"/>
              </w:rPr>
            </w:pPr>
            <w:proofErr w:type="spellStart"/>
            <w:r>
              <w:rPr>
                <w:szCs w:val="28"/>
                <w:lang w:val="en-US"/>
              </w:rPr>
              <w:t>Xem</w:t>
            </w:r>
            <w:proofErr w:type="spellEnd"/>
            <w:r>
              <w:rPr>
                <w:szCs w:val="28"/>
                <w:lang w:val="en-US"/>
              </w:rPr>
              <w:t xml:space="preserve"> tin </w:t>
            </w:r>
            <w:proofErr w:type="spellStart"/>
            <w:r>
              <w:rPr>
                <w:szCs w:val="28"/>
                <w:lang w:val="en-US"/>
              </w:rPr>
              <w:t>tức</w:t>
            </w:r>
            <w:proofErr w:type="spellEnd"/>
          </w:p>
        </w:tc>
      </w:tr>
    </w:tbl>
    <w:p w14:paraId="4309A29A" w14:textId="6EBF8A28" w:rsidR="00013F0D" w:rsidRPr="00ED0569" w:rsidRDefault="00013F0D" w:rsidP="00ED0569">
      <w:pPr>
        <w:rPr>
          <w:rFonts w:eastAsia="Times New Roman" w:cs="Times New Roman"/>
          <w:b/>
        </w:rPr>
      </w:pPr>
    </w:p>
    <w:p w14:paraId="63AFBC2B" w14:textId="3C749869" w:rsidR="00013F0D" w:rsidRPr="001E57AD" w:rsidRDefault="00ED0569">
      <w:pPr>
        <w:pStyle w:val="Heading3"/>
      </w:pPr>
      <w:bookmarkStart w:id="402" w:name="_di5hmrlhu78j" w:colFirst="0" w:colLast="0"/>
      <w:bookmarkEnd w:id="402"/>
      <w:r>
        <w:rPr>
          <w:lang w:val="en-US"/>
        </w:rPr>
        <w:t xml:space="preserve"> </w:t>
      </w:r>
      <w:bookmarkStart w:id="403" w:name="_Toc119444993"/>
      <w:r w:rsidR="00E952C3" w:rsidRPr="001E57AD">
        <w:t>Lớp TaiKhoan</w:t>
      </w:r>
      <w:bookmarkEnd w:id="403"/>
    </w:p>
    <w:p w14:paraId="283A223F" w14:textId="3DE6EDCF" w:rsidR="00013F0D" w:rsidRDefault="00ED0569">
      <w:pPr>
        <w:pStyle w:val="Heading4"/>
      </w:pPr>
      <w:bookmarkStart w:id="404" w:name="_wkxg11rw120p" w:colFirst="0" w:colLast="0"/>
      <w:bookmarkEnd w:id="404"/>
      <w:r>
        <w:rPr>
          <w:lang w:val="en-US"/>
        </w:rPr>
        <w:t>M</w:t>
      </w:r>
      <w:r w:rsidR="00E952C3" w:rsidRPr="001E57AD">
        <w:t>ô tả thuộc tính lớp TaiKhoan</w:t>
      </w:r>
      <w:bookmarkStart w:id="405" w:name="_tukin9260ioy" w:colFirst="0" w:colLast="0"/>
      <w:bookmarkEnd w:id="405"/>
    </w:p>
    <w:p w14:paraId="0F9E0535" w14:textId="1B9E6F1C" w:rsidR="00255D1C" w:rsidRDefault="00255D1C" w:rsidP="00BE4F8B">
      <w:pPr>
        <w:pStyle w:val="Caption"/>
      </w:pPr>
      <w:bookmarkStart w:id="406" w:name="_Toc119445082"/>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3</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25</w:t>
      </w:r>
      <w:r w:rsidR="005018C1">
        <w:rPr>
          <w:noProof/>
        </w:rPr>
        <w:fldChar w:fldCharType="end"/>
      </w:r>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TaiKhoan</w:t>
      </w:r>
      <w:bookmarkEnd w:id="406"/>
      <w:proofErr w:type="spellEnd"/>
    </w:p>
    <w:tbl>
      <w:tblPr>
        <w:tblStyle w:val="TableGrid"/>
        <w:tblW w:w="0" w:type="auto"/>
        <w:tblLook w:val="04A0" w:firstRow="1" w:lastRow="0" w:firstColumn="1" w:lastColumn="0" w:noHBand="0" w:noVBand="1"/>
      </w:tblPr>
      <w:tblGrid>
        <w:gridCol w:w="1896"/>
        <w:gridCol w:w="1162"/>
        <w:gridCol w:w="1136"/>
        <w:gridCol w:w="1121"/>
        <w:gridCol w:w="1124"/>
        <w:gridCol w:w="683"/>
        <w:gridCol w:w="830"/>
        <w:gridCol w:w="1787"/>
      </w:tblGrid>
      <w:tr w:rsidR="00ED0569" w:rsidRPr="00255288" w14:paraId="0334FDEC" w14:textId="77777777" w:rsidTr="00255D1C">
        <w:trPr>
          <w:cantSplit/>
          <w:tblHeader/>
        </w:trPr>
        <w:tc>
          <w:tcPr>
            <w:tcW w:w="1896" w:type="dxa"/>
          </w:tcPr>
          <w:p w14:paraId="0310CF33" w14:textId="77777777" w:rsidR="00ED0569" w:rsidRPr="00255288" w:rsidRDefault="00ED0569" w:rsidP="009A5307">
            <w:pPr>
              <w:rPr>
                <w:lang w:val="en-US"/>
              </w:rPr>
            </w:pPr>
            <w:proofErr w:type="spellStart"/>
            <w:r>
              <w:rPr>
                <w:lang w:val="en-US"/>
              </w:rPr>
              <w:t>Tên</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p>
        </w:tc>
        <w:tc>
          <w:tcPr>
            <w:tcW w:w="1162" w:type="dxa"/>
          </w:tcPr>
          <w:p w14:paraId="36E989E1" w14:textId="77777777" w:rsidR="00ED0569" w:rsidRPr="00255288" w:rsidRDefault="00ED0569" w:rsidP="009A5307">
            <w:pPr>
              <w:rPr>
                <w:lang w:val="en-US"/>
              </w:rPr>
            </w:pPr>
            <w:proofErr w:type="spellStart"/>
            <w:r>
              <w:rPr>
                <w:lang w:val="en-US"/>
              </w:rPr>
              <w:t>Kiểu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p>
        </w:tc>
        <w:tc>
          <w:tcPr>
            <w:tcW w:w="1136" w:type="dxa"/>
          </w:tcPr>
          <w:p w14:paraId="385B58FA" w14:textId="77777777" w:rsidR="00ED0569" w:rsidRPr="00255288" w:rsidRDefault="00ED0569" w:rsidP="009A5307">
            <w:pPr>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1121" w:type="dxa"/>
          </w:tcPr>
          <w:p w14:paraId="2371504E" w14:textId="77777777" w:rsidR="00ED0569" w:rsidRPr="00255288" w:rsidRDefault="00ED0569" w:rsidP="009A5307">
            <w:pPr>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mặc</w:t>
            </w:r>
            <w:proofErr w:type="spellEnd"/>
            <w:r>
              <w:rPr>
                <w:lang w:val="en-US"/>
              </w:rPr>
              <w:t xml:space="preserve"> </w:t>
            </w:r>
            <w:proofErr w:type="spellStart"/>
            <w:r>
              <w:rPr>
                <w:lang w:val="en-US"/>
              </w:rPr>
              <w:t>nhiên</w:t>
            </w:r>
            <w:proofErr w:type="spellEnd"/>
          </w:p>
        </w:tc>
        <w:tc>
          <w:tcPr>
            <w:tcW w:w="1124" w:type="dxa"/>
          </w:tcPr>
          <w:p w14:paraId="4D227FE0" w14:textId="77777777" w:rsidR="00ED0569" w:rsidRPr="00255288" w:rsidRDefault="00ED0569" w:rsidP="009A5307">
            <w:pPr>
              <w:rPr>
                <w:lang w:val="en-US"/>
              </w:rPr>
            </w:pPr>
            <w:proofErr w:type="spellStart"/>
            <w:r>
              <w:rPr>
                <w:lang w:val="en-US"/>
              </w:rPr>
              <w:t>Kích</w:t>
            </w:r>
            <w:proofErr w:type="spellEnd"/>
            <w:r>
              <w:rPr>
                <w:lang w:val="en-US"/>
              </w:rPr>
              <w:t xml:space="preserve"> </w:t>
            </w:r>
            <w:proofErr w:type="spellStart"/>
            <w:r>
              <w:rPr>
                <w:lang w:val="en-US"/>
              </w:rPr>
              <w:t>thước</w:t>
            </w:r>
            <w:proofErr w:type="spellEnd"/>
          </w:p>
        </w:tc>
        <w:tc>
          <w:tcPr>
            <w:tcW w:w="683" w:type="dxa"/>
          </w:tcPr>
          <w:p w14:paraId="3F908F6A" w14:textId="77777777" w:rsidR="00ED0569" w:rsidRPr="00255288" w:rsidRDefault="00ED0569" w:rsidP="009A5307">
            <w:pPr>
              <w:rPr>
                <w:lang w:val="en-US"/>
              </w:rPr>
            </w:pPr>
            <w:r>
              <w:rPr>
                <w:lang w:val="en-US"/>
              </w:rPr>
              <w:t>Min</w:t>
            </w:r>
          </w:p>
        </w:tc>
        <w:tc>
          <w:tcPr>
            <w:tcW w:w="830" w:type="dxa"/>
          </w:tcPr>
          <w:p w14:paraId="27DAA396" w14:textId="77777777" w:rsidR="00ED0569" w:rsidRPr="00255288" w:rsidRDefault="00ED0569" w:rsidP="009A5307">
            <w:pPr>
              <w:rPr>
                <w:lang w:val="en-US"/>
              </w:rPr>
            </w:pPr>
            <w:r>
              <w:rPr>
                <w:lang w:val="en-US"/>
              </w:rPr>
              <w:t>Max</w:t>
            </w:r>
          </w:p>
        </w:tc>
        <w:tc>
          <w:tcPr>
            <w:tcW w:w="1787" w:type="dxa"/>
          </w:tcPr>
          <w:p w14:paraId="09C26F50" w14:textId="77777777" w:rsidR="00ED0569" w:rsidRPr="00255288" w:rsidRDefault="00ED0569" w:rsidP="009A5307">
            <w:pPr>
              <w:rPr>
                <w:lang w:val="en-US"/>
              </w:rPr>
            </w:pPr>
            <w:proofErr w:type="spellStart"/>
            <w:r>
              <w:rPr>
                <w:lang w:val="en-US"/>
              </w:rPr>
              <w:t>Diễn</w:t>
            </w:r>
            <w:proofErr w:type="spellEnd"/>
            <w:r>
              <w:rPr>
                <w:lang w:val="en-US"/>
              </w:rPr>
              <w:t xml:space="preserve"> </w:t>
            </w:r>
            <w:proofErr w:type="spellStart"/>
            <w:r>
              <w:rPr>
                <w:lang w:val="en-US"/>
              </w:rPr>
              <w:t>giải</w:t>
            </w:r>
            <w:proofErr w:type="spellEnd"/>
          </w:p>
        </w:tc>
      </w:tr>
      <w:tr w:rsidR="00ED0569" w:rsidRPr="00255288" w14:paraId="17EA4D10" w14:textId="77777777" w:rsidTr="00255D1C">
        <w:tc>
          <w:tcPr>
            <w:tcW w:w="1896" w:type="dxa"/>
          </w:tcPr>
          <w:p w14:paraId="5A0686D2" w14:textId="0309E334" w:rsidR="00ED0569" w:rsidRDefault="00ED0569" w:rsidP="009A5307">
            <w:pPr>
              <w:rPr>
                <w:lang w:val="en-US"/>
              </w:rPr>
            </w:pPr>
            <w:proofErr w:type="spellStart"/>
            <w:r>
              <w:rPr>
                <w:lang w:val="en-US"/>
              </w:rPr>
              <w:t>tenTK</w:t>
            </w:r>
            <w:proofErr w:type="spellEnd"/>
          </w:p>
        </w:tc>
        <w:tc>
          <w:tcPr>
            <w:tcW w:w="1162" w:type="dxa"/>
          </w:tcPr>
          <w:p w14:paraId="476F085F" w14:textId="6E5CEE29" w:rsidR="00ED0569" w:rsidRDefault="00ED0569" w:rsidP="009A5307">
            <w:pPr>
              <w:rPr>
                <w:lang w:val="en-US"/>
              </w:rPr>
            </w:pPr>
            <w:r>
              <w:rPr>
                <w:lang w:val="en-US"/>
              </w:rPr>
              <w:t>Private</w:t>
            </w:r>
          </w:p>
        </w:tc>
        <w:tc>
          <w:tcPr>
            <w:tcW w:w="1136" w:type="dxa"/>
          </w:tcPr>
          <w:p w14:paraId="09A0F570" w14:textId="39375815" w:rsidR="00ED0569" w:rsidRDefault="00ED0569" w:rsidP="009A5307">
            <w:pPr>
              <w:rPr>
                <w:lang w:val="en-US"/>
              </w:rPr>
            </w:pPr>
            <w:r>
              <w:rPr>
                <w:lang w:val="en-US"/>
              </w:rPr>
              <w:t>String</w:t>
            </w:r>
          </w:p>
        </w:tc>
        <w:tc>
          <w:tcPr>
            <w:tcW w:w="1121" w:type="dxa"/>
          </w:tcPr>
          <w:p w14:paraId="7EF483C1" w14:textId="678A3B30" w:rsidR="00ED0569" w:rsidRDefault="00ED0569" w:rsidP="009A5307">
            <w:pPr>
              <w:rPr>
                <w:lang w:val="en-US"/>
              </w:rPr>
            </w:pPr>
            <w:r>
              <w:rPr>
                <w:lang w:val="en-US"/>
              </w:rPr>
              <w:t>Null</w:t>
            </w:r>
          </w:p>
        </w:tc>
        <w:tc>
          <w:tcPr>
            <w:tcW w:w="1124" w:type="dxa"/>
          </w:tcPr>
          <w:p w14:paraId="056F7A8E" w14:textId="4D9C537A" w:rsidR="00ED0569" w:rsidRDefault="00ED0569" w:rsidP="009A5307">
            <w:pPr>
              <w:rPr>
                <w:lang w:val="en-US"/>
              </w:rPr>
            </w:pPr>
            <w:r>
              <w:rPr>
                <w:lang w:val="en-US"/>
              </w:rPr>
              <w:t>50</w:t>
            </w:r>
          </w:p>
        </w:tc>
        <w:tc>
          <w:tcPr>
            <w:tcW w:w="683" w:type="dxa"/>
          </w:tcPr>
          <w:p w14:paraId="20BD3B61" w14:textId="77777777" w:rsidR="00ED0569" w:rsidRDefault="00ED0569" w:rsidP="009A5307">
            <w:pPr>
              <w:rPr>
                <w:lang w:val="en-US"/>
              </w:rPr>
            </w:pPr>
          </w:p>
        </w:tc>
        <w:tc>
          <w:tcPr>
            <w:tcW w:w="830" w:type="dxa"/>
          </w:tcPr>
          <w:p w14:paraId="169BCF02" w14:textId="77777777" w:rsidR="00ED0569" w:rsidRDefault="00ED0569" w:rsidP="009A5307">
            <w:pPr>
              <w:rPr>
                <w:lang w:val="en-US"/>
              </w:rPr>
            </w:pPr>
          </w:p>
        </w:tc>
        <w:tc>
          <w:tcPr>
            <w:tcW w:w="1787" w:type="dxa"/>
          </w:tcPr>
          <w:p w14:paraId="7261403D" w14:textId="07BED6D1" w:rsidR="00ED0569" w:rsidRDefault="00ED0569" w:rsidP="009A5307">
            <w:pPr>
              <w:rPr>
                <w:lang w:val="en-US"/>
              </w:rPr>
            </w:pPr>
            <w:proofErr w:type="spellStart"/>
            <w:r>
              <w:rPr>
                <w:lang w:val="en-US"/>
              </w:rPr>
              <w:t>Tên</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ED0569" w:rsidRPr="00255288" w14:paraId="2C81E498" w14:textId="77777777" w:rsidTr="00255D1C">
        <w:tc>
          <w:tcPr>
            <w:tcW w:w="1896" w:type="dxa"/>
          </w:tcPr>
          <w:p w14:paraId="02F15F00" w14:textId="21C19EAE" w:rsidR="00ED0569" w:rsidRDefault="00ED0569" w:rsidP="009A5307">
            <w:pPr>
              <w:rPr>
                <w:lang w:val="en-US"/>
              </w:rPr>
            </w:pPr>
            <w:proofErr w:type="spellStart"/>
            <w:r>
              <w:rPr>
                <w:lang w:val="en-US"/>
              </w:rPr>
              <w:t>matKhau</w:t>
            </w:r>
            <w:proofErr w:type="spellEnd"/>
          </w:p>
        </w:tc>
        <w:tc>
          <w:tcPr>
            <w:tcW w:w="1162" w:type="dxa"/>
          </w:tcPr>
          <w:p w14:paraId="00D62792" w14:textId="56F731B3" w:rsidR="00ED0569" w:rsidRDefault="00ED0569" w:rsidP="009A5307">
            <w:pPr>
              <w:rPr>
                <w:lang w:val="en-US"/>
              </w:rPr>
            </w:pPr>
            <w:r>
              <w:rPr>
                <w:lang w:val="en-US"/>
              </w:rPr>
              <w:t>Private</w:t>
            </w:r>
          </w:p>
        </w:tc>
        <w:tc>
          <w:tcPr>
            <w:tcW w:w="1136" w:type="dxa"/>
          </w:tcPr>
          <w:p w14:paraId="32B8B1BB" w14:textId="24AC7F9A" w:rsidR="00ED0569" w:rsidRDefault="00ED0569" w:rsidP="009A5307">
            <w:pPr>
              <w:rPr>
                <w:lang w:val="en-US"/>
              </w:rPr>
            </w:pPr>
            <w:r>
              <w:rPr>
                <w:lang w:val="en-US"/>
              </w:rPr>
              <w:t>String</w:t>
            </w:r>
          </w:p>
        </w:tc>
        <w:tc>
          <w:tcPr>
            <w:tcW w:w="1121" w:type="dxa"/>
          </w:tcPr>
          <w:p w14:paraId="72872B6A" w14:textId="31611B25" w:rsidR="00ED0569" w:rsidRDefault="00ED0569" w:rsidP="009A5307">
            <w:pPr>
              <w:rPr>
                <w:lang w:val="en-US"/>
              </w:rPr>
            </w:pPr>
            <w:r>
              <w:rPr>
                <w:lang w:val="en-US"/>
              </w:rPr>
              <w:t>Null</w:t>
            </w:r>
          </w:p>
        </w:tc>
        <w:tc>
          <w:tcPr>
            <w:tcW w:w="1124" w:type="dxa"/>
          </w:tcPr>
          <w:p w14:paraId="4699826C" w14:textId="43A745B8" w:rsidR="00ED0569" w:rsidRDefault="00ED0569" w:rsidP="009A5307">
            <w:pPr>
              <w:rPr>
                <w:lang w:val="en-US"/>
              </w:rPr>
            </w:pPr>
            <w:r>
              <w:rPr>
                <w:lang w:val="en-US"/>
              </w:rPr>
              <w:t>20</w:t>
            </w:r>
          </w:p>
        </w:tc>
        <w:tc>
          <w:tcPr>
            <w:tcW w:w="683" w:type="dxa"/>
          </w:tcPr>
          <w:p w14:paraId="0A2D43AD" w14:textId="77777777" w:rsidR="00ED0569" w:rsidRDefault="00ED0569" w:rsidP="009A5307">
            <w:pPr>
              <w:rPr>
                <w:lang w:val="en-US"/>
              </w:rPr>
            </w:pPr>
          </w:p>
        </w:tc>
        <w:tc>
          <w:tcPr>
            <w:tcW w:w="830" w:type="dxa"/>
          </w:tcPr>
          <w:p w14:paraId="058A008B" w14:textId="77777777" w:rsidR="00ED0569" w:rsidRDefault="00ED0569" w:rsidP="009A5307">
            <w:pPr>
              <w:rPr>
                <w:lang w:val="en-US"/>
              </w:rPr>
            </w:pPr>
          </w:p>
        </w:tc>
        <w:tc>
          <w:tcPr>
            <w:tcW w:w="1787" w:type="dxa"/>
          </w:tcPr>
          <w:p w14:paraId="1A438CEB" w14:textId="600D2834" w:rsidR="00ED0569" w:rsidRDefault="00ED0569" w:rsidP="009A5307">
            <w:pPr>
              <w:rPr>
                <w:lang w:val="en-US"/>
              </w:rPr>
            </w:pPr>
            <w:proofErr w:type="spellStart"/>
            <w:r>
              <w:rPr>
                <w:lang w:val="en-US"/>
              </w:rPr>
              <w:t>Mật</w:t>
            </w:r>
            <w:proofErr w:type="spellEnd"/>
            <w:r>
              <w:rPr>
                <w:lang w:val="en-US"/>
              </w:rPr>
              <w:t xml:space="preserve"> </w:t>
            </w:r>
            <w:proofErr w:type="spellStart"/>
            <w:r>
              <w:rPr>
                <w:lang w:val="en-US"/>
              </w:rPr>
              <w:t>khẩu</w:t>
            </w:r>
            <w:proofErr w:type="spellEnd"/>
          </w:p>
        </w:tc>
      </w:tr>
      <w:tr w:rsidR="00ED0569" w:rsidRPr="00255288" w14:paraId="709CC3D5" w14:textId="77777777" w:rsidTr="00255D1C">
        <w:tc>
          <w:tcPr>
            <w:tcW w:w="1896" w:type="dxa"/>
          </w:tcPr>
          <w:p w14:paraId="2C4509F3" w14:textId="6A7813E3" w:rsidR="00ED0569" w:rsidRDefault="00ED0569" w:rsidP="009A5307">
            <w:pPr>
              <w:rPr>
                <w:lang w:val="en-US"/>
              </w:rPr>
            </w:pPr>
            <w:r>
              <w:rPr>
                <w:lang w:val="en-US"/>
              </w:rPr>
              <w:t>ID</w:t>
            </w:r>
          </w:p>
        </w:tc>
        <w:tc>
          <w:tcPr>
            <w:tcW w:w="1162" w:type="dxa"/>
          </w:tcPr>
          <w:p w14:paraId="6F9B8BF6" w14:textId="2F12584B" w:rsidR="00ED0569" w:rsidRDefault="00ED0569" w:rsidP="009A5307">
            <w:pPr>
              <w:rPr>
                <w:lang w:val="en-US"/>
              </w:rPr>
            </w:pPr>
            <w:r>
              <w:rPr>
                <w:lang w:val="en-US"/>
              </w:rPr>
              <w:t>Private</w:t>
            </w:r>
          </w:p>
        </w:tc>
        <w:tc>
          <w:tcPr>
            <w:tcW w:w="1136" w:type="dxa"/>
          </w:tcPr>
          <w:p w14:paraId="3D5550A8" w14:textId="270C9B1F" w:rsidR="00ED0569" w:rsidRDefault="00ED0569" w:rsidP="009A5307">
            <w:pPr>
              <w:rPr>
                <w:lang w:val="en-US"/>
              </w:rPr>
            </w:pPr>
            <w:r>
              <w:rPr>
                <w:lang w:val="en-US"/>
              </w:rPr>
              <w:t>String</w:t>
            </w:r>
          </w:p>
        </w:tc>
        <w:tc>
          <w:tcPr>
            <w:tcW w:w="1121" w:type="dxa"/>
          </w:tcPr>
          <w:p w14:paraId="0D041347" w14:textId="1F63967D" w:rsidR="00ED0569" w:rsidRDefault="00ED0569" w:rsidP="009A5307">
            <w:pPr>
              <w:rPr>
                <w:lang w:val="en-US"/>
              </w:rPr>
            </w:pPr>
            <w:r>
              <w:rPr>
                <w:lang w:val="en-US"/>
              </w:rPr>
              <w:t>Null</w:t>
            </w:r>
          </w:p>
        </w:tc>
        <w:tc>
          <w:tcPr>
            <w:tcW w:w="1124" w:type="dxa"/>
          </w:tcPr>
          <w:p w14:paraId="706440E3" w14:textId="37E4AF38" w:rsidR="00ED0569" w:rsidRDefault="00ED0569" w:rsidP="009A5307">
            <w:pPr>
              <w:rPr>
                <w:lang w:val="en-US"/>
              </w:rPr>
            </w:pPr>
            <w:r>
              <w:rPr>
                <w:lang w:val="en-US"/>
              </w:rPr>
              <w:t>10</w:t>
            </w:r>
          </w:p>
        </w:tc>
        <w:tc>
          <w:tcPr>
            <w:tcW w:w="683" w:type="dxa"/>
          </w:tcPr>
          <w:p w14:paraId="511A4A36" w14:textId="77777777" w:rsidR="00ED0569" w:rsidRDefault="00ED0569" w:rsidP="009A5307">
            <w:pPr>
              <w:rPr>
                <w:lang w:val="en-US"/>
              </w:rPr>
            </w:pPr>
          </w:p>
        </w:tc>
        <w:tc>
          <w:tcPr>
            <w:tcW w:w="830" w:type="dxa"/>
          </w:tcPr>
          <w:p w14:paraId="789DDC4B" w14:textId="77777777" w:rsidR="00ED0569" w:rsidRDefault="00ED0569" w:rsidP="009A5307">
            <w:pPr>
              <w:rPr>
                <w:lang w:val="en-US"/>
              </w:rPr>
            </w:pPr>
          </w:p>
        </w:tc>
        <w:tc>
          <w:tcPr>
            <w:tcW w:w="1787" w:type="dxa"/>
          </w:tcPr>
          <w:p w14:paraId="5B1931EA" w14:textId="5CEB1836" w:rsidR="00ED0569" w:rsidRDefault="00ED0569" w:rsidP="009A5307">
            <w:pPr>
              <w:rPr>
                <w:lang w:val="en-US"/>
              </w:rPr>
            </w:pPr>
            <w:r>
              <w:rPr>
                <w:lang w:val="en-US"/>
              </w:rPr>
              <w:t xml:space="preserve">Id </w:t>
            </w:r>
            <w:proofErr w:type="spellStart"/>
            <w:r>
              <w:rPr>
                <w:lang w:val="en-US"/>
              </w:rPr>
              <w:t>tài</w:t>
            </w:r>
            <w:proofErr w:type="spellEnd"/>
            <w:r>
              <w:rPr>
                <w:lang w:val="en-US"/>
              </w:rPr>
              <w:t xml:space="preserve"> </w:t>
            </w:r>
            <w:proofErr w:type="spellStart"/>
            <w:r>
              <w:rPr>
                <w:lang w:val="en-US"/>
              </w:rPr>
              <w:t>khoản</w:t>
            </w:r>
            <w:proofErr w:type="spellEnd"/>
          </w:p>
        </w:tc>
      </w:tr>
      <w:tr w:rsidR="00ED0569" w:rsidRPr="00255288" w14:paraId="3094CC0C" w14:textId="77777777" w:rsidTr="00255D1C">
        <w:tc>
          <w:tcPr>
            <w:tcW w:w="1896" w:type="dxa"/>
          </w:tcPr>
          <w:p w14:paraId="2EE8E2BE" w14:textId="227BC579" w:rsidR="00ED0569" w:rsidRDefault="00ED0569" w:rsidP="009A5307">
            <w:pPr>
              <w:rPr>
                <w:lang w:val="en-US"/>
              </w:rPr>
            </w:pPr>
            <w:proofErr w:type="spellStart"/>
            <w:r>
              <w:rPr>
                <w:lang w:val="en-US"/>
              </w:rPr>
              <w:t>maND</w:t>
            </w:r>
            <w:proofErr w:type="spellEnd"/>
          </w:p>
        </w:tc>
        <w:tc>
          <w:tcPr>
            <w:tcW w:w="1162" w:type="dxa"/>
          </w:tcPr>
          <w:p w14:paraId="374F4D8B" w14:textId="798AEA24" w:rsidR="00ED0569" w:rsidRDefault="00ED0569" w:rsidP="009A5307">
            <w:pPr>
              <w:rPr>
                <w:lang w:val="en-US"/>
              </w:rPr>
            </w:pPr>
            <w:r>
              <w:rPr>
                <w:lang w:val="en-US"/>
              </w:rPr>
              <w:t>Private</w:t>
            </w:r>
          </w:p>
        </w:tc>
        <w:tc>
          <w:tcPr>
            <w:tcW w:w="1136" w:type="dxa"/>
          </w:tcPr>
          <w:p w14:paraId="785EA203" w14:textId="10FB06F3" w:rsidR="00ED0569" w:rsidRDefault="00ED0569" w:rsidP="009A5307">
            <w:pPr>
              <w:rPr>
                <w:lang w:val="en-US"/>
              </w:rPr>
            </w:pPr>
            <w:r>
              <w:rPr>
                <w:lang w:val="en-US"/>
              </w:rPr>
              <w:t>String</w:t>
            </w:r>
          </w:p>
        </w:tc>
        <w:tc>
          <w:tcPr>
            <w:tcW w:w="1121" w:type="dxa"/>
          </w:tcPr>
          <w:p w14:paraId="617A4918" w14:textId="63E20EF5" w:rsidR="00ED0569" w:rsidRDefault="00ED0569" w:rsidP="009A5307">
            <w:pPr>
              <w:rPr>
                <w:lang w:val="en-US"/>
              </w:rPr>
            </w:pPr>
            <w:r>
              <w:rPr>
                <w:lang w:val="en-US"/>
              </w:rPr>
              <w:t>Null</w:t>
            </w:r>
          </w:p>
        </w:tc>
        <w:tc>
          <w:tcPr>
            <w:tcW w:w="1124" w:type="dxa"/>
          </w:tcPr>
          <w:p w14:paraId="2B530F3D" w14:textId="1B6152A2" w:rsidR="00ED0569" w:rsidRDefault="00ED0569" w:rsidP="009A5307">
            <w:pPr>
              <w:rPr>
                <w:lang w:val="en-US"/>
              </w:rPr>
            </w:pPr>
            <w:r>
              <w:rPr>
                <w:lang w:val="en-US"/>
              </w:rPr>
              <w:t>10</w:t>
            </w:r>
          </w:p>
        </w:tc>
        <w:tc>
          <w:tcPr>
            <w:tcW w:w="683" w:type="dxa"/>
          </w:tcPr>
          <w:p w14:paraId="2C7C51C1" w14:textId="77777777" w:rsidR="00ED0569" w:rsidRDefault="00ED0569" w:rsidP="009A5307">
            <w:pPr>
              <w:rPr>
                <w:lang w:val="en-US"/>
              </w:rPr>
            </w:pPr>
          </w:p>
        </w:tc>
        <w:tc>
          <w:tcPr>
            <w:tcW w:w="830" w:type="dxa"/>
          </w:tcPr>
          <w:p w14:paraId="3859349A" w14:textId="77777777" w:rsidR="00ED0569" w:rsidRDefault="00ED0569" w:rsidP="009A5307">
            <w:pPr>
              <w:rPr>
                <w:lang w:val="en-US"/>
              </w:rPr>
            </w:pPr>
          </w:p>
        </w:tc>
        <w:tc>
          <w:tcPr>
            <w:tcW w:w="1787" w:type="dxa"/>
          </w:tcPr>
          <w:p w14:paraId="5143C977" w14:textId="6F157569" w:rsidR="00ED0569" w:rsidRDefault="00ED0569" w:rsidP="009A5307">
            <w:pPr>
              <w:rPr>
                <w:lang w:val="en-US"/>
              </w:rPr>
            </w:pPr>
            <w:proofErr w:type="spellStart"/>
            <w:r>
              <w:rPr>
                <w:lang w:val="en-US"/>
              </w:rPr>
              <w:t>Mã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c>
      </w:tr>
      <w:tr w:rsidR="00ED0569" w:rsidRPr="00255288" w14:paraId="230EA76C" w14:textId="77777777" w:rsidTr="00255D1C">
        <w:tc>
          <w:tcPr>
            <w:tcW w:w="1896" w:type="dxa"/>
          </w:tcPr>
          <w:p w14:paraId="6F7AC5C8" w14:textId="79676C09" w:rsidR="00ED0569" w:rsidRDefault="00ED0569" w:rsidP="009A5307">
            <w:pPr>
              <w:rPr>
                <w:lang w:val="en-US"/>
              </w:rPr>
            </w:pPr>
            <w:proofErr w:type="spellStart"/>
            <w:r>
              <w:rPr>
                <w:lang w:val="en-US"/>
              </w:rPr>
              <w:t>quyenTruyCap</w:t>
            </w:r>
            <w:proofErr w:type="spellEnd"/>
          </w:p>
        </w:tc>
        <w:tc>
          <w:tcPr>
            <w:tcW w:w="1162" w:type="dxa"/>
          </w:tcPr>
          <w:p w14:paraId="54028C68" w14:textId="0844459B" w:rsidR="00ED0569" w:rsidRDefault="00ED0569" w:rsidP="009A5307">
            <w:pPr>
              <w:rPr>
                <w:lang w:val="en-US"/>
              </w:rPr>
            </w:pPr>
            <w:r>
              <w:rPr>
                <w:lang w:val="en-US"/>
              </w:rPr>
              <w:t>Private</w:t>
            </w:r>
          </w:p>
        </w:tc>
        <w:tc>
          <w:tcPr>
            <w:tcW w:w="1136" w:type="dxa"/>
          </w:tcPr>
          <w:p w14:paraId="00D14A47" w14:textId="7CC610FF" w:rsidR="00ED0569" w:rsidRDefault="00ED0569" w:rsidP="009A5307">
            <w:pPr>
              <w:rPr>
                <w:lang w:val="en-US"/>
              </w:rPr>
            </w:pPr>
            <w:r>
              <w:rPr>
                <w:lang w:val="en-US"/>
              </w:rPr>
              <w:t>String</w:t>
            </w:r>
          </w:p>
        </w:tc>
        <w:tc>
          <w:tcPr>
            <w:tcW w:w="1121" w:type="dxa"/>
          </w:tcPr>
          <w:p w14:paraId="781B26C2" w14:textId="4CD56B9C" w:rsidR="00ED0569" w:rsidRDefault="00ED0569" w:rsidP="009A5307">
            <w:pPr>
              <w:rPr>
                <w:lang w:val="en-US"/>
              </w:rPr>
            </w:pPr>
            <w:r>
              <w:rPr>
                <w:lang w:val="en-US"/>
              </w:rPr>
              <w:t>Null</w:t>
            </w:r>
          </w:p>
        </w:tc>
        <w:tc>
          <w:tcPr>
            <w:tcW w:w="1124" w:type="dxa"/>
          </w:tcPr>
          <w:p w14:paraId="44AADDAF" w14:textId="105BA96E" w:rsidR="00ED0569" w:rsidRDefault="00ED0569" w:rsidP="009A5307">
            <w:pPr>
              <w:rPr>
                <w:lang w:val="en-US"/>
              </w:rPr>
            </w:pPr>
            <w:r>
              <w:rPr>
                <w:lang w:val="en-US"/>
              </w:rPr>
              <w:t>20</w:t>
            </w:r>
          </w:p>
        </w:tc>
        <w:tc>
          <w:tcPr>
            <w:tcW w:w="683" w:type="dxa"/>
          </w:tcPr>
          <w:p w14:paraId="6A0755AB" w14:textId="77777777" w:rsidR="00ED0569" w:rsidRDefault="00ED0569" w:rsidP="009A5307">
            <w:pPr>
              <w:rPr>
                <w:lang w:val="en-US"/>
              </w:rPr>
            </w:pPr>
          </w:p>
        </w:tc>
        <w:tc>
          <w:tcPr>
            <w:tcW w:w="830" w:type="dxa"/>
          </w:tcPr>
          <w:p w14:paraId="366E6BD2" w14:textId="77777777" w:rsidR="00ED0569" w:rsidRDefault="00ED0569" w:rsidP="009A5307">
            <w:pPr>
              <w:rPr>
                <w:lang w:val="en-US"/>
              </w:rPr>
            </w:pPr>
          </w:p>
        </w:tc>
        <w:tc>
          <w:tcPr>
            <w:tcW w:w="1787" w:type="dxa"/>
          </w:tcPr>
          <w:p w14:paraId="452B23F1" w14:textId="74F14C68" w:rsidR="00ED0569" w:rsidRDefault="00ED0569" w:rsidP="009A5307">
            <w:pPr>
              <w:rPr>
                <w:lang w:val="en-US"/>
              </w:rPr>
            </w:pPr>
            <w:proofErr w:type="spellStart"/>
            <w:r>
              <w:rPr>
                <w:lang w:val="en-US"/>
              </w:rPr>
              <w:t>Phân</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bl>
    <w:p w14:paraId="535C20D9" w14:textId="6BABB934" w:rsidR="00ED0569" w:rsidRDefault="00ED0569" w:rsidP="00ED0569"/>
    <w:p w14:paraId="35ECF8C0" w14:textId="5F0FB723" w:rsidR="00F91D6D" w:rsidRDefault="00F91D6D" w:rsidP="00ED0569"/>
    <w:p w14:paraId="78F1AE4D" w14:textId="6AB8B216" w:rsidR="00F91D6D" w:rsidRDefault="00F91D6D" w:rsidP="00ED0569"/>
    <w:p w14:paraId="4A94E868" w14:textId="4DA4C5A2" w:rsidR="00F91D6D" w:rsidRDefault="00F91D6D" w:rsidP="00ED0569"/>
    <w:p w14:paraId="453EA840" w14:textId="0FC97545" w:rsidR="00F91D6D" w:rsidRDefault="00F91D6D" w:rsidP="00ED0569"/>
    <w:p w14:paraId="3EA49FA0" w14:textId="77777777" w:rsidR="00F91D6D" w:rsidRPr="00ED0569" w:rsidRDefault="00F91D6D" w:rsidP="00ED0569"/>
    <w:p w14:paraId="58967077" w14:textId="77777777" w:rsidR="00ED0569" w:rsidRDefault="00ED0569">
      <w:pPr>
        <w:pStyle w:val="Heading4"/>
      </w:pPr>
      <w:bookmarkStart w:id="407" w:name="_3wzzp7x1ipla" w:colFirst="0" w:colLast="0"/>
      <w:bookmarkEnd w:id="407"/>
      <w:r>
        <w:rPr>
          <w:lang w:val="en-US"/>
        </w:rPr>
        <w:lastRenderedPageBreak/>
        <w:t>M</w:t>
      </w:r>
      <w:r w:rsidR="00E952C3" w:rsidRPr="001E57AD">
        <w:t>ô tả phương thức lớp TaiKhoan</w:t>
      </w:r>
    </w:p>
    <w:p w14:paraId="52CEBC89" w14:textId="0DC28B50" w:rsidR="00255D1C" w:rsidRDefault="00255D1C" w:rsidP="00BE4F8B">
      <w:pPr>
        <w:pStyle w:val="Caption"/>
      </w:pPr>
      <w:bookmarkStart w:id="408" w:name="_Toc119445083"/>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3</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26</w:t>
      </w:r>
      <w:r w:rsidR="005018C1">
        <w:rPr>
          <w:noProof/>
        </w:rPr>
        <w:fldChar w:fldCharType="end"/>
      </w:r>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TaiKhoan</w:t>
      </w:r>
      <w:bookmarkEnd w:id="408"/>
      <w:proofErr w:type="spellEnd"/>
    </w:p>
    <w:tbl>
      <w:tblPr>
        <w:tblStyle w:val="TableGrid"/>
        <w:tblW w:w="9781" w:type="dxa"/>
        <w:tblInd w:w="137" w:type="dxa"/>
        <w:tblLayout w:type="fixed"/>
        <w:tblLook w:val="04A0" w:firstRow="1" w:lastRow="0" w:firstColumn="1" w:lastColumn="0" w:noHBand="0" w:noVBand="1"/>
      </w:tblPr>
      <w:tblGrid>
        <w:gridCol w:w="1559"/>
        <w:gridCol w:w="993"/>
        <w:gridCol w:w="1559"/>
        <w:gridCol w:w="992"/>
        <w:gridCol w:w="992"/>
        <w:gridCol w:w="993"/>
        <w:gridCol w:w="1275"/>
        <w:gridCol w:w="1418"/>
      </w:tblGrid>
      <w:tr w:rsidR="00ED0569" w:rsidRPr="00121F91" w14:paraId="21F90C2B" w14:textId="77777777" w:rsidTr="00211D25">
        <w:trPr>
          <w:tblHeader/>
        </w:trPr>
        <w:tc>
          <w:tcPr>
            <w:tcW w:w="1559" w:type="dxa"/>
          </w:tcPr>
          <w:p w14:paraId="1E65607F" w14:textId="77777777" w:rsidR="00ED0569" w:rsidRPr="00121F91" w:rsidRDefault="00ED0569" w:rsidP="009A5307">
            <w:pPr>
              <w:rPr>
                <w:szCs w:val="28"/>
                <w:lang w:val="en-US"/>
              </w:rPr>
            </w:pPr>
            <w:proofErr w:type="spellStart"/>
            <w:r w:rsidRPr="00121F91">
              <w:rPr>
                <w:szCs w:val="28"/>
                <w:lang w:val="en-US"/>
              </w:rPr>
              <w:t>Tên</w:t>
            </w:r>
            <w:proofErr w:type="spellEnd"/>
            <w:r w:rsidRPr="00121F91">
              <w:rPr>
                <w:szCs w:val="28"/>
                <w:lang w:val="en-US"/>
              </w:rPr>
              <w:t xml:space="preserve"> </w:t>
            </w:r>
            <w:proofErr w:type="spellStart"/>
            <w:r w:rsidRPr="00121F91">
              <w:rPr>
                <w:szCs w:val="28"/>
                <w:lang w:val="en-US"/>
              </w:rPr>
              <w:t>phương</w:t>
            </w:r>
            <w:proofErr w:type="spellEnd"/>
            <w:r w:rsidRPr="00121F91">
              <w:rPr>
                <w:szCs w:val="28"/>
                <w:lang w:val="en-US"/>
              </w:rPr>
              <w:t xml:space="preserve"> </w:t>
            </w:r>
            <w:proofErr w:type="spellStart"/>
            <w:r w:rsidRPr="00121F91">
              <w:rPr>
                <w:szCs w:val="28"/>
                <w:lang w:val="en-US"/>
              </w:rPr>
              <w:t>thức</w:t>
            </w:r>
            <w:proofErr w:type="spellEnd"/>
          </w:p>
        </w:tc>
        <w:tc>
          <w:tcPr>
            <w:tcW w:w="993" w:type="dxa"/>
          </w:tcPr>
          <w:p w14:paraId="3233BBC2" w14:textId="77777777" w:rsidR="00ED0569" w:rsidRPr="00121F91" w:rsidRDefault="00ED0569" w:rsidP="009A5307">
            <w:pPr>
              <w:rPr>
                <w:szCs w:val="28"/>
                <w:lang w:val="en-US"/>
              </w:rPr>
            </w:pPr>
            <w:proofErr w:type="spellStart"/>
            <w:r w:rsidRPr="00121F91">
              <w:rPr>
                <w:szCs w:val="28"/>
                <w:lang w:val="en-US"/>
              </w:rPr>
              <w:t>Kiểu</w:t>
            </w:r>
            <w:proofErr w:type="spellEnd"/>
            <w:r w:rsidRPr="00121F91">
              <w:rPr>
                <w:szCs w:val="28"/>
                <w:lang w:val="en-US"/>
              </w:rPr>
              <w:t xml:space="preserve"> </w:t>
            </w:r>
            <w:proofErr w:type="spellStart"/>
            <w:r w:rsidRPr="00121F91">
              <w:rPr>
                <w:szCs w:val="28"/>
                <w:lang w:val="en-US"/>
              </w:rPr>
              <w:t>truy</w:t>
            </w:r>
            <w:proofErr w:type="spellEnd"/>
            <w:r w:rsidRPr="00121F91">
              <w:rPr>
                <w:szCs w:val="28"/>
                <w:lang w:val="en-US"/>
              </w:rPr>
              <w:t xml:space="preserve"> </w:t>
            </w:r>
            <w:proofErr w:type="spellStart"/>
            <w:r w:rsidRPr="00121F91">
              <w:rPr>
                <w:szCs w:val="28"/>
                <w:lang w:val="en-US"/>
              </w:rPr>
              <w:t>cập</w:t>
            </w:r>
            <w:proofErr w:type="spellEnd"/>
          </w:p>
        </w:tc>
        <w:tc>
          <w:tcPr>
            <w:tcW w:w="1559" w:type="dxa"/>
          </w:tcPr>
          <w:p w14:paraId="05B6D03B" w14:textId="77777777" w:rsidR="00ED0569" w:rsidRPr="00121F91" w:rsidRDefault="00ED0569" w:rsidP="009A5307">
            <w:pPr>
              <w:rPr>
                <w:szCs w:val="28"/>
                <w:lang w:val="en-US"/>
              </w:rPr>
            </w:pPr>
            <w:proofErr w:type="spellStart"/>
            <w:r w:rsidRPr="00121F91">
              <w:rPr>
                <w:szCs w:val="28"/>
                <w:lang w:val="en-US"/>
              </w:rPr>
              <w:t>Danh</w:t>
            </w:r>
            <w:proofErr w:type="spellEnd"/>
            <w:r w:rsidRPr="00121F91">
              <w:rPr>
                <w:szCs w:val="28"/>
                <w:lang w:val="en-US"/>
              </w:rPr>
              <w:t xml:space="preserve"> </w:t>
            </w:r>
            <w:proofErr w:type="spellStart"/>
            <w:r w:rsidRPr="00121F91">
              <w:rPr>
                <w:szCs w:val="28"/>
                <w:lang w:val="en-US"/>
              </w:rPr>
              <w:t>sách</w:t>
            </w:r>
            <w:proofErr w:type="spellEnd"/>
            <w:r w:rsidRPr="00121F91">
              <w:rPr>
                <w:szCs w:val="28"/>
                <w:lang w:val="en-US"/>
              </w:rPr>
              <w:t xml:space="preserve"> </w:t>
            </w:r>
            <w:proofErr w:type="spellStart"/>
            <w:r w:rsidRPr="00121F91">
              <w:rPr>
                <w:szCs w:val="28"/>
                <w:lang w:val="en-US"/>
              </w:rPr>
              <w:t>tên</w:t>
            </w:r>
            <w:proofErr w:type="spellEnd"/>
            <w:r w:rsidRPr="00121F91">
              <w:rPr>
                <w:szCs w:val="28"/>
                <w:lang w:val="en-US"/>
              </w:rPr>
              <w:t xml:space="preserve"> </w:t>
            </w:r>
            <w:proofErr w:type="spellStart"/>
            <w:r w:rsidRPr="00121F91">
              <w:rPr>
                <w:szCs w:val="28"/>
                <w:lang w:val="en-US"/>
              </w:rPr>
              <w:t>tham</w:t>
            </w:r>
            <w:proofErr w:type="spellEnd"/>
            <w:r w:rsidRPr="00121F91">
              <w:rPr>
                <w:szCs w:val="28"/>
                <w:lang w:val="en-US"/>
              </w:rPr>
              <w:t xml:space="preserve"> </w:t>
            </w:r>
            <w:proofErr w:type="spellStart"/>
            <w:r w:rsidRPr="00121F91">
              <w:rPr>
                <w:szCs w:val="28"/>
                <w:lang w:val="en-US"/>
              </w:rPr>
              <w:t>số</w:t>
            </w:r>
            <w:proofErr w:type="spellEnd"/>
          </w:p>
        </w:tc>
        <w:tc>
          <w:tcPr>
            <w:tcW w:w="992" w:type="dxa"/>
          </w:tcPr>
          <w:p w14:paraId="515F173D" w14:textId="77777777" w:rsidR="00ED0569" w:rsidRPr="00121F91" w:rsidRDefault="00ED0569" w:rsidP="009A5307">
            <w:pPr>
              <w:rPr>
                <w:szCs w:val="28"/>
                <w:lang w:val="en-US"/>
              </w:rPr>
            </w:pPr>
            <w:proofErr w:type="spellStart"/>
            <w:r w:rsidRPr="00121F91">
              <w:rPr>
                <w:szCs w:val="28"/>
                <w:lang w:val="en-US"/>
              </w:rPr>
              <w:t>Kiểu</w:t>
            </w:r>
            <w:proofErr w:type="spellEnd"/>
            <w:r w:rsidRPr="00121F91">
              <w:rPr>
                <w:szCs w:val="28"/>
                <w:lang w:val="en-US"/>
              </w:rPr>
              <w:t xml:space="preserve"> </w:t>
            </w:r>
            <w:proofErr w:type="spellStart"/>
            <w:r w:rsidRPr="00121F91">
              <w:rPr>
                <w:szCs w:val="28"/>
                <w:lang w:val="en-US"/>
              </w:rPr>
              <w:t>dữ</w:t>
            </w:r>
            <w:proofErr w:type="spellEnd"/>
            <w:r w:rsidRPr="00121F91">
              <w:rPr>
                <w:szCs w:val="28"/>
                <w:lang w:val="en-US"/>
              </w:rPr>
              <w:t xml:space="preserve"> </w:t>
            </w:r>
            <w:proofErr w:type="spellStart"/>
            <w:r w:rsidRPr="00121F91">
              <w:rPr>
                <w:szCs w:val="28"/>
                <w:lang w:val="en-US"/>
              </w:rPr>
              <w:t>liệu</w:t>
            </w:r>
            <w:proofErr w:type="spellEnd"/>
          </w:p>
        </w:tc>
        <w:tc>
          <w:tcPr>
            <w:tcW w:w="992" w:type="dxa"/>
          </w:tcPr>
          <w:p w14:paraId="480B54A7" w14:textId="77777777" w:rsidR="00ED0569" w:rsidRPr="00121F91" w:rsidRDefault="00ED0569" w:rsidP="009A5307">
            <w:pPr>
              <w:rPr>
                <w:szCs w:val="28"/>
                <w:lang w:val="en-US"/>
              </w:rPr>
            </w:pPr>
            <w:proofErr w:type="spellStart"/>
            <w:r w:rsidRPr="00121F91">
              <w:rPr>
                <w:szCs w:val="28"/>
                <w:lang w:val="en-US"/>
              </w:rPr>
              <w:t>Giá</w:t>
            </w:r>
            <w:proofErr w:type="spellEnd"/>
            <w:r w:rsidRPr="00121F91">
              <w:rPr>
                <w:szCs w:val="28"/>
                <w:lang w:val="en-US"/>
              </w:rPr>
              <w:t xml:space="preserve"> </w:t>
            </w:r>
            <w:proofErr w:type="spellStart"/>
            <w:r w:rsidRPr="00121F91">
              <w:rPr>
                <w:szCs w:val="28"/>
                <w:lang w:val="en-US"/>
              </w:rPr>
              <w:t>trị</w:t>
            </w:r>
            <w:proofErr w:type="spellEnd"/>
            <w:r w:rsidRPr="00121F91">
              <w:rPr>
                <w:szCs w:val="28"/>
                <w:lang w:val="en-US"/>
              </w:rPr>
              <w:t xml:space="preserve"> </w:t>
            </w:r>
            <w:proofErr w:type="spellStart"/>
            <w:r w:rsidRPr="00121F91">
              <w:rPr>
                <w:szCs w:val="28"/>
                <w:lang w:val="en-US"/>
              </w:rPr>
              <w:t>mặc</w:t>
            </w:r>
            <w:proofErr w:type="spellEnd"/>
            <w:r w:rsidRPr="00121F91">
              <w:rPr>
                <w:szCs w:val="28"/>
                <w:lang w:val="en-US"/>
              </w:rPr>
              <w:t xml:space="preserve"> </w:t>
            </w:r>
            <w:proofErr w:type="spellStart"/>
            <w:r w:rsidRPr="00121F91">
              <w:rPr>
                <w:szCs w:val="28"/>
                <w:lang w:val="en-US"/>
              </w:rPr>
              <w:t>nhiên</w:t>
            </w:r>
            <w:proofErr w:type="spellEnd"/>
          </w:p>
        </w:tc>
        <w:tc>
          <w:tcPr>
            <w:tcW w:w="993" w:type="dxa"/>
          </w:tcPr>
          <w:p w14:paraId="75BB6E2B" w14:textId="77777777" w:rsidR="00ED0569" w:rsidRPr="00121F91" w:rsidRDefault="00ED0569" w:rsidP="009A5307">
            <w:pPr>
              <w:rPr>
                <w:szCs w:val="28"/>
                <w:lang w:val="en-US"/>
              </w:rPr>
            </w:pPr>
            <w:proofErr w:type="spellStart"/>
            <w:r w:rsidRPr="00121F91">
              <w:rPr>
                <w:szCs w:val="28"/>
                <w:lang w:val="en-US"/>
              </w:rPr>
              <w:t>Kích</w:t>
            </w:r>
            <w:proofErr w:type="spellEnd"/>
            <w:r w:rsidRPr="00121F91">
              <w:rPr>
                <w:szCs w:val="28"/>
                <w:lang w:val="en-US"/>
              </w:rPr>
              <w:t xml:space="preserve"> </w:t>
            </w:r>
            <w:proofErr w:type="spellStart"/>
            <w:r w:rsidRPr="00121F91">
              <w:rPr>
                <w:szCs w:val="28"/>
                <w:lang w:val="en-US"/>
              </w:rPr>
              <w:t>thước</w:t>
            </w:r>
            <w:proofErr w:type="spellEnd"/>
          </w:p>
        </w:tc>
        <w:tc>
          <w:tcPr>
            <w:tcW w:w="1275" w:type="dxa"/>
          </w:tcPr>
          <w:p w14:paraId="327E7037" w14:textId="77777777" w:rsidR="00ED0569" w:rsidRPr="00121F91" w:rsidRDefault="00ED0569" w:rsidP="009A5307">
            <w:pPr>
              <w:rPr>
                <w:szCs w:val="28"/>
                <w:lang w:val="en-US"/>
              </w:rPr>
            </w:pPr>
            <w:proofErr w:type="spellStart"/>
            <w:r w:rsidRPr="00121F91">
              <w:rPr>
                <w:szCs w:val="28"/>
                <w:lang w:val="en-US"/>
              </w:rPr>
              <w:t>Kiểu</w:t>
            </w:r>
            <w:proofErr w:type="spellEnd"/>
            <w:r w:rsidRPr="00121F91">
              <w:rPr>
                <w:szCs w:val="28"/>
                <w:lang w:val="en-US"/>
              </w:rPr>
              <w:t xml:space="preserve"> </w:t>
            </w:r>
            <w:proofErr w:type="spellStart"/>
            <w:r w:rsidRPr="00121F91">
              <w:rPr>
                <w:szCs w:val="28"/>
                <w:lang w:val="en-US"/>
              </w:rPr>
              <w:t>trả</w:t>
            </w:r>
            <w:proofErr w:type="spellEnd"/>
            <w:r w:rsidRPr="00121F91">
              <w:rPr>
                <w:szCs w:val="28"/>
                <w:lang w:val="en-US"/>
              </w:rPr>
              <w:t xml:space="preserve"> </w:t>
            </w:r>
            <w:proofErr w:type="spellStart"/>
            <w:r w:rsidRPr="00121F91">
              <w:rPr>
                <w:szCs w:val="28"/>
                <w:lang w:val="en-US"/>
              </w:rPr>
              <w:t>về</w:t>
            </w:r>
            <w:proofErr w:type="spellEnd"/>
            <w:r w:rsidRPr="00121F91">
              <w:rPr>
                <w:szCs w:val="28"/>
                <w:lang w:val="en-US"/>
              </w:rPr>
              <w:t xml:space="preserve"> </w:t>
            </w:r>
            <w:proofErr w:type="spellStart"/>
            <w:r w:rsidRPr="00121F91">
              <w:rPr>
                <w:szCs w:val="28"/>
                <w:lang w:val="en-US"/>
              </w:rPr>
              <w:t>của</w:t>
            </w:r>
            <w:proofErr w:type="spellEnd"/>
            <w:r w:rsidRPr="00121F91">
              <w:rPr>
                <w:szCs w:val="28"/>
                <w:lang w:val="en-US"/>
              </w:rPr>
              <w:t xml:space="preserve"> </w:t>
            </w:r>
            <w:proofErr w:type="spellStart"/>
            <w:r w:rsidRPr="00121F91">
              <w:rPr>
                <w:szCs w:val="28"/>
                <w:lang w:val="en-US"/>
              </w:rPr>
              <w:t>phương</w:t>
            </w:r>
            <w:proofErr w:type="spellEnd"/>
            <w:r w:rsidRPr="00121F91">
              <w:rPr>
                <w:szCs w:val="28"/>
                <w:lang w:val="en-US"/>
              </w:rPr>
              <w:t xml:space="preserve"> </w:t>
            </w:r>
            <w:proofErr w:type="spellStart"/>
            <w:r w:rsidRPr="00121F91">
              <w:rPr>
                <w:szCs w:val="28"/>
                <w:lang w:val="en-US"/>
              </w:rPr>
              <w:t>thức</w:t>
            </w:r>
            <w:proofErr w:type="spellEnd"/>
          </w:p>
        </w:tc>
        <w:tc>
          <w:tcPr>
            <w:tcW w:w="1418" w:type="dxa"/>
          </w:tcPr>
          <w:p w14:paraId="37A3CCEA" w14:textId="77777777" w:rsidR="00ED0569" w:rsidRPr="00121F91" w:rsidRDefault="00ED0569" w:rsidP="009A5307">
            <w:pPr>
              <w:rPr>
                <w:szCs w:val="28"/>
                <w:lang w:val="en-US"/>
              </w:rPr>
            </w:pPr>
            <w:proofErr w:type="spellStart"/>
            <w:r w:rsidRPr="00121F91">
              <w:rPr>
                <w:szCs w:val="28"/>
                <w:lang w:val="en-US"/>
              </w:rPr>
              <w:t>Diễn</w:t>
            </w:r>
            <w:proofErr w:type="spellEnd"/>
            <w:r w:rsidRPr="00121F91">
              <w:rPr>
                <w:szCs w:val="28"/>
                <w:lang w:val="en-US"/>
              </w:rPr>
              <w:t xml:space="preserve"> </w:t>
            </w:r>
            <w:proofErr w:type="spellStart"/>
            <w:r w:rsidRPr="00121F91">
              <w:rPr>
                <w:szCs w:val="28"/>
                <w:lang w:val="en-US"/>
              </w:rPr>
              <w:t>giải</w:t>
            </w:r>
            <w:proofErr w:type="spellEnd"/>
          </w:p>
        </w:tc>
      </w:tr>
      <w:tr w:rsidR="00ED0569" w:rsidRPr="00121F91" w14:paraId="3B98A20B" w14:textId="77777777" w:rsidTr="00211D25">
        <w:trPr>
          <w:tblHeader/>
        </w:trPr>
        <w:tc>
          <w:tcPr>
            <w:tcW w:w="1559" w:type="dxa"/>
          </w:tcPr>
          <w:p w14:paraId="51D31A55" w14:textId="71689C00" w:rsidR="00ED0569" w:rsidRPr="00121F91" w:rsidRDefault="00ED0569" w:rsidP="009A5307">
            <w:pPr>
              <w:rPr>
                <w:szCs w:val="28"/>
                <w:lang w:val="en-US"/>
              </w:rPr>
            </w:pPr>
            <w:proofErr w:type="spellStart"/>
            <w:r>
              <w:rPr>
                <w:szCs w:val="28"/>
                <w:lang w:val="en-US"/>
              </w:rPr>
              <w:t>doiMK</w:t>
            </w:r>
            <w:proofErr w:type="spellEnd"/>
          </w:p>
        </w:tc>
        <w:tc>
          <w:tcPr>
            <w:tcW w:w="993" w:type="dxa"/>
          </w:tcPr>
          <w:p w14:paraId="2AA60E0A" w14:textId="42705B0D" w:rsidR="00ED0569" w:rsidRPr="00121F91" w:rsidRDefault="00ED0569" w:rsidP="009A5307">
            <w:pPr>
              <w:rPr>
                <w:szCs w:val="28"/>
                <w:lang w:val="en-US"/>
              </w:rPr>
            </w:pPr>
            <w:r>
              <w:rPr>
                <w:szCs w:val="28"/>
                <w:lang w:val="en-US"/>
              </w:rPr>
              <w:t>Public</w:t>
            </w:r>
          </w:p>
        </w:tc>
        <w:tc>
          <w:tcPr>
            <w:tcW w:w="1559" w:type="dxa"/>
          </w:tcPr>
          <w:p w14:paraId="3F756355" w14:textId="57449E1D" w:rsidR="00ED0569" w:rsidRPr="00121F91" w:rsidRDefault="00ED0569" w:rsidP="009A5307">
            <w:pPr>
              <w:rPr>
                <w:szCs w:val="28"/>
                <w:lang w:val="en-US"/>
              </w:rPr>
            </w:pPr>
            <w:proofErr w:type="spellStart"/>
            <w:r>
              <w:rPr>
                <w:szCs w:val="28"/>
                <w:lang w:val="en-US"/>
              </w:rPr>
              <w:t>matKhau</w:t>
            </w:r>
            <w:proofErr w:type="spellEnd"/>
          </w:p>
        </w:tc>
        <w:tc>
          <w:tcPr>
            <w:tcW w:w="992" w:type="dxa"/>
          </w:tcPr>
          <w:p w14:paraId="15709B95" w14:textId="5E1155BB" w:rsidR="00ED0569" w:rsidRPr="00121F91" w:rsidRDefault="00710F8E" w:rsidP="009A5307">
            <w:pPr>
              <w:rPr>
                <w:szCs w:val="28"/>
                <w:lang w:val="en-US"/>
              </w:rPr>
            </w:pPr>
            <w:r>
              <w:rPr>
                <w:szCs w:val="28"/>
                <w:lang w:val="en-US"/>
              </w:rPr>
              <w:t>String</w:t>
            </w:r>
          </w:p>
        </w:tc>
        <w:tc>
          <w:tcPr>
            <w:tcW w:w="992" w:type="dxa"/>
          </w:tcPr>
          <w:p w14:paraId="1C0D6598" w14:textId="689E6DCD" w:rsidR="00ED0569" w:rsidRPr="00121F91" w:rsidRDefault="00710F8E" w:rsidP="009A5307">
            <w:pPr>
              <w:rPr>
                <w:szCs w:val="28"/>
                <w:lang w:val="en-US"/>
              </w:rPr>
            </w:pPr>
            <w:r>
              <w:rPr>
                <w:szCs w:val="28"/>
                <w:lang w:val="en-US"/>
              </w:rPr>
              <w:t>Null</w:t>
            </w:r>
          </w:p>
        </w:tc>
        <w:tc>
          <w:tcPr>
            <w:tcW w:w="993" w:type="dxa"/>
          </w:tcPr>
          <w:p w14:paraId="48FF301D" w14:textId="63FEB97C" w:rsidR="00ED0569" w:rsidRPr="00121F91" w:rsidRDefault="00710F8E" w:rsidP="009A5307">
            <w:pPr>
              <w:rPr>
                <w:szCs w:val="28"/>
                <w:lang w:val="en-US"/>
              </w:rPr>
            </w:pPr>
            <w:r>
              <w:rPr>
                <w:szCs w:val="28"/>
                <w:lang w:val="en-US"/>
              </w:rPr>
              <w:t>20</w:t>
            </w:r>
          </w:p>
        </w:tc>
        <w:tc>
          <w:tcPr>
            <w:tcW w:w="1275" w:type="dxa"/>
          </w:tcPr>
          <w:p w14:paraId="00E5B5B6" w14:textId="18EF6446" w:rsidR="00ED0569" w:rsidRPr="00121F91" w:rsidRDefault="00710F8E" w:rsidP="009A5307">
            <w:pPr>
              <w:rPr>
                <w:szCs w:val="28"/>
                <w:lang w:val="en-US"/>
              </w:rPr>
            </w:pPr>
            <w:r>
              <w:rPr>
                <w:szCs w:val="28"/>
                <w:lang w:val="en-US"/>
              </w:rPr>
              <w:t>void</w:t>
            </w:r>
          </w:p>
        </w:tc>
        <w:tc>
          <w:tcPr>
            <w:tcW w:w="1418" w:type="dxa"/>
          </w:tcPr>
          <w:p w14:paraId="0778AD2F" w14:textId="7CE6A605" w:rsidR="00ED0569" w:rsidRPr="00121F91" w:rsidRDefault="00710F8E" w:rsidP="009A5307">
            <w:pPr>
              <w:rPr>
                <w:szCs w:val="28"/>
                <w:lang w:val="en-US"/>
              </w:rPr>
            </w:pPr>
            <w:proofErr w:type="spellStart"/>
            <w:r>
              <w:rPr>
                <w:szCs w:val="28"/>
                <w:lang w:val="en-US"/>
              </w:rPr>
              <w:t>Đổi</w:t>
            </w:r>
            <w:proofErr w:type="spellEnd"/>
            <w:r>
              <w:rPr>
                <w:szCs w:val="28"/>
                <w:lang w:val="en-US"/>
              </w:rPr>
              <w:t xml:space="preserve"> </w:t>
            </w:r>
            <w:proofErr w:type="spellStart"/>
            <w:r>
              <w:rPr>
                <w:szCs w:val="28"/>
                <w:lang w:val="en-US"/>
              </w:rPr>
              <w:t>mật</w:t>
            </w:r>
            <w:proofErr w:type="spellEnd"/>
            <w:r>
              <w:rPr>
                <w:szCs w:val="28"/>
                <w:lang w:val="en-US"/>
              </w:rPr>
              <w:t xml:space="preserve"> </w:t>
            </w:r>
            <w:proofErr w:type="spellStart"/>
            <w:r>
              <w:rPr>
                <w:szCs w:val="28"/>
                <w:lang w:val="en-US"/>
              </w:rPr>
              <w:t>khẩu</w:t>
            </w:r>
            <w:proofErr w:type="spellEnd"/>
            <w:r>
              <w:rPr>
                <w:szCs w:val="28"/>
                <w:lang w:val="en-US"/>
              </w:rPr>
              <w:t xml:space="preserve"> </w:t>
            </w:r>
            <w:proofErr w:type="spellStart"/>
            <w:r>
              <w:rPr>
                <w:szCs w:val="28"/>
                <w:lang w:val="en-US"/>
              </w:rPr>
              <w:t>tài</w:t>
            </w:r>
            <w:proofErr w:type="spellEnd"/>
            <w:r>
              <w:rPr>
                <w:szCs w:val="28"/>
                <w:lang w:val="en-US"/>
              </w:rPr>
              <w:t xml:space="preserve"> </w:t>
            </w:r>
            <w:proofErr w:type="spellStart"/>
            <w:r>
              <w:rPr>
                <w:szCs w:val="28"/>
                <w:lang w:val="en-US"/>
              </w:rPr>
              <w:t>khoản</w:t>
            </w:r>
            <w:proofErr w:type="spellEnd"/>
          </w:p>
        </w:tc>
      </w:tr>
    </w:tbl>
    <w:p w14:paraId="21C7FC12" w14:textId="77777777" w:rsidR="00013F0D" w:rsidRPr="001E57AD" w:rsidRDefault="00013F0D">
      <w:pPr>
        <w:spacing w:before="240" w:after="240"/>
        <w:jc w:val="both"/>
        <w:rPr>
          <w:rFonts w:eastAsia="Times New Roman" w:cs="Times New Roman"/>
          <w:b/>
          <w:sz w:val="36"/>
          <w:szCs w:val="36"/>
        </w:rPr>
      </w:pPr>
    </w:p>
    <w:p w14:paraId="101E09D8" w14:textId="78B7567D" w:rsidR="00013F0D" w:rsidRPr="001E57AD" w:rsidRDefault="00ED0569">
      <w:pPr>
        <w:pStyle w:val="Heading3"/>
        <w:rPr>
          <w:sz w:val="36"/>
          <w:szCs w:val="36"/>
        </w:rPr>
      </w:pPr>
      <w:bookmarkStart w:id="409" w:name="_ziebrpqfsb4x" w:colFirst="0" w:colLast="0"/>
      <w:bookmarkEnd w:id="409"/>
      <w:r>
        <w:rPr>
          <w:lang w:val="en-US"/>
        </w:rPr>
        <w:t xml:space="preserve"> </w:t>
      </w:r>
      <w:bookmarkStart w:id="410" w:name="_Toc119444994"/>
      <w:r w:rsidR="00E952C3" w:rsidRPr="001E57AD">
        <w:t>Lớp QuanTriVien</w:t>
      </w:r>
      <w:bookmarkEnd w:id="410"/>
    </w:p>
    <w:p w14:paraId="6B6C6BFF" w14:textId="4C8C8282" w:rsidR="00013F0D" w:rsidRDefault="00710F8E">
      <w:pPr>
        <w:pStyle w:val="Heading4"/>
      </w:pPr>
      <w:bookmarkStart w:id="411" w:name="_l8dm9f1ksyc7" w:colFirst="0" w:colLast="0"/>
      <w:bookmarkEnd w:id="411"/>
      <w:r>
        <w:rPr>
          <w:lang w:val="en-US"/>
        </w:rPr>
        <w:t>M</w:t>
      </w:r>
      <w:r w:rsidR="00E952C3" w:rsidRPr="001E57AD">
        <w:t>ô tả thuộc tính lớp QuanTriVien</w:t>
      </w:r>
    </w:p>
    <w:p w14:paraId="51769ED1" w14:textId="77777777" w:rsidR="00F91D6D" w:rsidRDefault="00F91D6D" w:rsidP="00FC02C8">
      <w:pPr>
        <w:ind w:firstLine="720"/>
        <w:jc w:val="both"/>
        <w:rPr>
          <w:lang w:val="en-US"/>
        </w:rPr>
      </w:pPr>
      <w:proofErr w:type="spellStart"/>
      <w:r>
        <w:rPr>
          <w:lang w:val="en-US"/>
        </w:rPr>
        <w:t>Lớp</w:t>
      </w:r>
      <w:proofErr w:type="spellEnd"/>
      <w:r>
        <w:rPr>
          <w:lang w:val="en-US"/>
        </w:rPr>
        <w:t xml:space="preserve"> </w:t>
      </w:r>
      <w:proofErr w:type="spellStart"/>
      <w:r>
        <w:rPr>
          <w:lang w:val="en-US"/>
        </w:rPr>
        <w:t>QuanTriVien</w:t>
      </w:r>
      <w:proofErr w:type="spellEnd"/>
      <w:r>
        <w:rPr>
          <w:lang w:val="en-US"/>
        </w:rPr>
        <w:t xml:space="preserve"> </w:t>
      </w:r>
      <w:proofErr w:type="spellStart"/>
      <w:r>
        <w:rPr>
          <w:lang w:val="en-US"/>
        </w:rPr>
        <w:t>thừa</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NguoiDung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hiện</w:t>
      </w:r>
      <w:proofErr w:type="spellEnd"/>
      <w:r>
        <w:rPr>
          <w:lang w:val="en-US"/>
        </w:rPr>
        <w:t xml:space="preserve"> ở </w:t>
      </w:r>
    </w:p>
    <w:p w14:paraId="457796B5" w14:textId="6AC61483" w:rsidR="00F91D6D" w:rsidRPr="00F91D6D" w:rsidRDefault="00F91D6D" w:rsidP="00FC02C8">
      <w:pPr>
        <w:jc w:val="both"/>
        <w:rPr>
          <w:lang w:val="en-US"/>
        </w:rPr>
      </w:pPr>
      <w:r>
        <w:rPr>
          <w:lang w:val="en-US"/>
        </w:rPr>
        <w:fldChar w:fldCharType="begin"/>
      </w:r>
      <w:r>
        <w:rPr>
          <w:lang w:val="en-US"/>
        </w:rPr>
        <w:instrText xml:space="preserve"> REF _Ref118856307 \h </w:instrText>
      </w:r>
      <w:r w:rsidR="00FC02C8">
        <w:rPr>
          <w:lang w:val="en-US"/>
        </w:rPr>
        <w:instrText xml:space="preserve"> \* MERGEFORMAT </w:instrText>
      </w:r>
      <w:r>
        <w:rPr>
          <w:lang w:val="en-US"/>
        </w:rPr>
      </w:r>
      <w:r>
        <w:rPr>
          <w:lang w:val="en-US"/>
        </w:rPr>
        <w:fldChar w:fldCharType="separate"/>
      </w:r>
      <w:r w:rsidR="00A97CFA">
        <w:t xml:space="preserve">Bảng </w:t>
      </w:r>
      <w:r w:rsidR="00A97CFA">
        <w:rPr>
          <w:noProof/>
        </w:rPr>
        <w:t>3.1</w:t>
      </w:r>
      <w:r>
        <w:rPr>
          <w:lang w:val="en-US"/>
        </w:rPr>
        <w:fldChar w:fldCharType="end"/>
      </w:r>
      <w:r>
        <w:rPr>
          <w:lang w:val="en-US"/>
        </w:rPr>
        <w:t>.</w:t>
      </w:r>
    </w:p>
    <w:p w14:paraId="4DEDB63B" w14:textId="6EFFE384" w:rsidR="00013F0D" w:rsidRDefault="00710F8E">
      <w:pPr>
        <w:pStyle w:val="Heading4"/>
      </w:pPr>
      <w:bookmarkStart w:id="412" w:name="_fml1fm967m87" w:colFirst="0" w:colLast="0"/>
      <w:bookmarkEnd w:id="412"/>
      <w:r>
        <w:rPr>
          <w:lang w:val="en-US"/>
        </w:rPr>
        <w:t>M</w:t>
      </w:r>
      <w:r w:rsidR="00E952C3" w:rsidRPr="001E57AD">
        <w:t>ô tả phương thức lớp QuanTriVien</w:t>
      </w:r>
    </w:p>
    <w:p w14:paraId="21448A94" w14:textId="0D78523E" w:rsidR="00255D1C" w:rsidRDefault="00255D1C" w:rsidP="00BE4F8B">
      <w:pPr>
        <w:pStyle w:val="Caption"/>
      </w:pPr>
      <w:bookmarkStart w:id="413" w:name="_Toc119445084"/>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3</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27</w:t>
      </w:r>
      <w:r w:rsidR="005018C1">
        <w:rPr>
          <w:noProof/>
        </w:rPr>
        <w:fldChar w:fldCharType="end"/>
      </w:r>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QuanTriVien</w:t>
      </w:r>
      <w:bookmarkEnd w:id="413"/>
      <w:proofErr w:type="spellEnd"/>
    </w:p>
    <w:tbl>
      <w:tblPr>
        <w:tblStyle w:val="TableGrid"/>
        <w:tblW w:w="10941" w:type="dxa"/>
        <w:tblInd w:w="-714" w:type="dxa"/>
        <w:tblLayout w:type="fixed"/>
        <w:tblLook w:val="04A0" w:firstRow="1" w:lastRow="0" w:firstColumn="1" w:lastColumn="0" w:noHBand="0" w:noVBand="1"/>
      </w:tblPr>
      <w:tblGrid>
        <w:gridCol w:w="1459"/>
        <w:gridCol w:w="1313"/>
        <w:gridCol w:w="2480"/>
        <w:gridCol w:w="1020"/>
        <w:gridCol w:w="1020"/>
        <w:gridCol w:w="1023"/>
        <w:gridCol w:w="1167"/>
        <w:gridCol w:w="1459"/>
      </w:tblGrid>
      <w:tr w:rsidR="00710F8E" w:rsidRPr="00121F91" w14:paraId="0AC6E3D7" w14:textId="77777777" w:rsidTr="00936B59">
        <w:trPr>
          <w:cantSplit/>
          <w:trHeight w:val="1516"/>
          <w:tblHeader/>
        </w:trPr>
        <w:tc>
          <w:tcPr>
            <w:tcW w:w="1459" w:type="dxa"/>
          </w:tcPr>
          <w:p w14:paraId="702CA836" w14:textId="77777777" w:rsidR="00710F8E" w:rsidRPr="00121F91" w:rsidRDefault="00710F8E" w:rsidP="009A5307">
            <w:pPr>
              <w:rPr>
                <w:szCs w:val="28"/>
                <w:lang w:val="en-US"/>
              </w:rPr>
            </w:pPr>
            <w:proofErr w:type="spellStart"/>
            <w:r w:rsidRPr="00121F91">
              <w:rPr>
                <w:szCs w:val="28"/>
                <w:lang w:val="en-US"/>
              </w:rPr>
              <w:t>Tên</w:t>
            </w:r>
            <w:proofErr w:type="spellEnd"/>
            <w:r w:rsidRPr="00121F91">
              <w:rPr>
                <w:szCs w:val="28"/>
                <w:lang w:val="en-US"/>
              </w:rPr>
              <w:t xml:space="preserve"> </w:t>
            </w:r>
            <w:proofErr w:type="spellStart"/>
            <w:r w:rsidRPr="00121F91">
              <w:rPr>
                <w:szCs w:val="28"/>
                <w:lang w:val="en-US"/>
              </w:rPr>
              <w:t>phương</w:t>
            </w:r>
            <w:proofErr w:type="spellEnd"/>
            <w:r w:rsidRPr="00121F91">
              <w:rPr>
                <w:szCs w:val="28"/>
                <w:lang w:val="en-US"/>
              </w:rPr>
              <w:t xml:space="preserve"> </w:t>
            </w:r>
            <w:proofErr w:type="spellStart"/>
            <w:r w:rsidRPr="00121F91">
              <w:rPr>
                <w:szCs w:val="28"/>
                <w:lang w:val="en-US"/>
              </w:rPr>
              <w:t>thức</w:t>
            </w:r>
            <w:proofErr w:type="spellEnd"/>
          </w:p>
        </w:tc>
        <w:tc>
          <w:tcPr>
            <w:tcW w:w="1313" w:type="dxa"/>
          </w:tcPr>
          <w:p w14:paraId="7C3E0F1B" w14:textId="77777777" w:rsidR="00710F8E" w:rsidRPr="00121F91" w:rsidRDefault="00710F8E" w:rsidP="009A5307">
            <w:pPr>
              <w:rPr>
                <w:szCs w:val="28"/>
                <w:lang w:val="en-US"/>
              </w:rPr>
            </w:pPr>
            <w:proofErr w:type="spellStart"/>
            <w:r w:rsidRPr="00121F91">
              <w:rPr>
                <w:szCs w:val="28"/>
                <w:lang w:val="en-US"/>
              </w:rPr>
              <w:t>Kiểu</w:t>
            </w:r>
            <w:proofErr w:type="spellEnd"/>
            <w:r w:rsidRPr="00121F91">
              <w:rPr>
                <w:szCs w:val="28"/>
                <w:lang w:val="en-US"/>
              </w:rPr>
              <w:t xml:space="preserve"> </w:t>
            </w:r>
            <w:proofErr w:type="spellStart"/>
            <w:r w:rsidRPr="00121F91">
              <w:rPr>
                <w:szCs w:val="28"/>
                <w:lang w:val="en-US"/>
              </w:rPr>
              <w:t>truy</w:t>
            </w:r>
            <w:proofErr w:type="spellEnd"/>
            <w:r w:rsidRPr="00121F91">
              <w:rPr>
                <w:szCs w:val="28"/>
                <w:lang w:val="en-US"/>
              </w:rPr>
              <w:t xml:space="preserve"> </w:t>
            </w:r>
            <w:proofErr w:type="spellStart"/>
            <w:r w:rsidRPr="00121F91">
              <w:rPr>
                <w:szCs w:val="28"/>
                <w:lang w:val="en-US"/>
              </w:rPr>
              <w:t>cập</w:t>
            </w:r>
            <w:proofErr w:type="spellEnd"/>
          </w:p>
        </w:tc>
        <w:tc>
          <w:tcPr>
            <w:tcW w:w="2480" w:type="dxa"/>
          </w:tcPr>
          <w:p w14:paraId="73D689CC" w14:textId="77777777" w:rsidR="00710F8E" w:rsidRPr="00121F91" w:rsidRDefault="00710F8E" w:rsidP="009A5307">
            <w:pPr>
              <w:rPr>
                <w:szCs w:val="28"/>
                <w:lang w:val="en-US"/>
              </w:rPr>
            </w:pPr>
            <w:proofErr w:type="spellStart"/>
            <w:r w:rsidRPr="00121F91">
              <w:rPr>
                <w:szCs w:val="28"/>
                <w:lang w:val="en-US"/>
              </w:rPr>
              <w:t>Danh</w:t>
            </w:r>
            <w:proofErr w:type="spellEnd"/>
            <w:r w:rsidRPr="00121F91">
              <w:rPr>
                <w:szCs w:val="28"/>
                <w:lang w:val="en-US"/>
              </w:rPr>
              <w:t xml:space="preserve"> </w:t>
            </w:r>
            <w:proofErr w:type="spellStart"/>
            <w:r w:rsidRPr="00121F91">
              <w:rPr>
                <w:szCs w:val="28"/>
                <w:lang w:val="en-US"/>
              </w:rPr>
              <w:t>sách</w:t>
            </w:r>
            <w:proofErr w:type="spellEnd"/>
            <w:r w:rsidRPr="00121F91">
              <w:rPr>
                <w:szCs w:val="28"/>
                <w:lang w:val="en-US"/>
              </w:rPr>
              <w:t xml:space="preserve"> </w:t>
            </w:r>
            <w:proofErr w:type="spellStart"/>
            <w:r w:rsidRPr="00121F91">
              <w:rPr>
                <w:szCs w:val="28"/>
                <w:lang w:val="en-US"/>
              </w:rPr>
              <w:t>tên</w:t>
            </w:r>
            <w:proofErr w:type="spellEnd"/>
            <w:r w:rsidRPr="00121F91">
              <w:rPr>
                <w:szCs w:val="28"/>
                <w:lang w:val="en-US"/>
              </w:rPr>
              <w:t xml:space="preserve"> </w:t>
            </w:r>
            <w:proofErr w:type="spellStart"/>
            <w:r w:rsidRPr="00121F91">
              <w:rPr>
                <w:szCs w:val="28"/>
                <w:lang w:val="en-US"/>
              </w:rPr>
              <w:t>tham</w:t>
            </w:r>
            <w:proofErr w:type="spellEnd"/>
            <w:r w:rsidRPr="00121F91">
              <w:rPr>
                <w:szCs w:val="28"/>
                <w:lang w:val="en-US"/>
              </w:rPr>
              <w:t xml:space="preserve"> </w:t>
            </w:r>
            <w:proofErr w:type="spellStart"/>
            <w:r w:rsidRPr="00121F91">
              <w:rPr>
                <w:szCs w:val="28"/>
                <w:lang w:val="en-US"/>
              </w:rPr>
              <w:t>số</w:t>
            </w:r>
            <w:proofErr w:type="spellEnd"/>
          </w:p>
        </w:tc>
        <w:tc>
          <w:tcPr>
            <w:tcW w:w="1020" w:type="dxa"/>
          </w:tcPr>
          <w:p w14:paraId="08715538" w14:textId="77777777" w:rsidR="00710F8E" w:rsidRPr="00121F91" w:rsidRDefault="00710F8E" w:rsidP="009A5307">
            <w:pPr>
              <w:rPr>
                <w:szCs w:val="28"/>
                <w:lang w:val="en-US"/>
              </w:rPr>
            </w:pPr>
            <w:proofErr w:type="spellStart"/>
            <w:r w:rsidRPr="00121F91">
              <w:rPr>
                <w:szCs w:val="28"/>
                <w:lang w:val="en-US"/>
              </w:rPr>
              <w:t>Kiểu</w:t>
            </w:r>
            <w:proofErr w:type="spellEnd"/>
            <w:r w:rsidRPr="00121F91">
              <w:rPr>
                <w:szCs w:val="28"/>
                <w:lang w:val="en-US"/>
              </w:rPr>
              <w:t xml:space="preserve"> </w:t>
            </w:r>
            <w:proofErr w:type="spellStart"/>
            <w:r w:rsidRPr="00121F91">
              <w:rPr>
                <w:szCs w:val="28"/>
                <w:lang w:val="en-US"/>
              </w:rPr>
              <w:t>dữ</w:t>
            </w:r>
            <w:proofErr w:type="spellEnd"/>
            <w:r w:rsidRPr="00121F91">
              <w:rPr>
                <w:szCs w:val="28"/>
                <w:lang w:val="en-US"/>
              </w:rPr>
              <w:t xml:space="preserve"> </w:t>
            </w:r>
            <w:proofErr w:type="spellStart"/>
            <w:r w:rsidRPr="00121F91">
              <w:rPr>
                <w:szCs w:val="28"/>
                <w:lang w:val="en-US"/>
              </w:rPr>
              <w:t>liệu</w:t>
            </w:r>
            <w:proofErr w:type="spellEnd"/>
          </w:p>
        </w:tc>
        <w:tc>
          <w:tcPr>
            <w:tcW w:w="1020" w:type="dxa"/>
          </w:tcPr>
          <w:p w14:paraId="7EDEED6D" w14:textId="77777777" w:rsidR="00710F8E" w:rsidRPr="00121F91" w:rsidRDefault="00710F8E" w:rsidP="009A5307">
            <w:pPr>
              <w:rPr>
                <w:szCs w:val="28"/>
                <w:lang w:val="en-US"/>
              </w:rPr>
            </w:pPr>
            <w:proofErr w:type="spellStart"/>
            <w:r w:rsidRPr="00121F91">
              <w:rPr>
                <w:szCs w:val="28"/>
                <w:lang w:val="en-US"/>
              </w:rPr>
              <w:t>Giá</w:t>
            </w:r>
            <w:proofErr w:type="spellEnd"/>
            <w:r w:rsidRPr="00121F91">
              <w:rPr>
                <w:szCs w:val="28"/>
                <w:lang w:val="en-US"/>
              </w:rPr>
              <w:t xml:space="preserve"> </w:t>
            </w:r>
            <w:proofErr w:type="spellStart"/>
            <w:r w:rsidRPr="00121F91">
              <w:rPr>
                <w:szCs w:val="28"/>
                <w:lang w:val="en-US"/>
              </w:rPr>
              <w:t>trị</w:t>
            </w:r>
            <w:proofErr w:type="spellEnd"/>
            <w:r w:rsidRPr="00121F91">
              <w:rPr>
                <w:szCs w:val="28"/>
                <w:lang w:val="en-US"/>
              </w:rPr>
              <w:t xml:space="preserve"> </w:t>
            </w:r>
            <w:proofErr w:type="spellStart"/>
            <w:r w:rsidRPr="00121F91">
              <w:rPr>
                <w:szCs w:val="28"/>
                <w:lang w:val="en-US"/>
              </w:rPr>
              <w:t>mặc</w:t>
            </w:r>
            <w:proofErr w:type="spellEnd"/>
            <w:r w:rsidRPr="00121F91">
              <w:rPr>
                <w:szCs w:val="28"/>
                <w:lang w:val="en-US"/>
              </w:rPr>
              <w:t xml:space="preserve"> </w:t>
            </w:r>
            <w:proofErr w:type="spellStart"/>
            <w:r w:rsidRPr="00121F91">
              <w:rPr>
                <w:szCs w:val="28"/>
                <w:lang w:val="en-US"/>
              </w:rPr>
              <w:t>nhiên</w:t>
            </w:r>
            <w:proofErr w:type="spellEnd"/>
          </w:p>
        </w:tc>
        <w:tc>
          <w:tcPr>
            <w:tcW w:w="1020" w:type="dxa"/>
          </w:tcPr>
          <w:p w14:paraId="4947759E" w14:textId="77777777" w:rsidR="00710F8E" w:rsidRPr="00121F91" w:rsidRDefault="00710F8E" w:rsidP="009A5307">
            <w:pPr>
              <w:rPr>
                <w:szCs w:val="28"/>
                <w:lang w:val="en-US"/>
              </w:rPr>
            </w:pPr>
            <w:proofErr w:type="spellStart"/>
            <w:r w:rsidRPr="00121F91">
              <w:rPr>
                <w:szCs w:val="28"/>
                <w:lang w:val="en-US"/>
              </w:rPr>
              <w:t>Kích</w:t>
            </w:r>
            <w:proofErr w:type="spellEnd"/>
            <w:r w:rsidRPr="00121F91">
              <w:rPr>
                <w:szCs w:val="28"/>
                <w:lang w:val="en-US"/>
              </w:rPr>
              <w:t xml:space="preserve"> </w:t>
            </w:r>
            <w:proofErr w:type="spellStart"/>
            <w:r w:rsidRPr="00121F91">
              <w:rPr>
                <w:szCs w:val="28"/>
                <w:lang w:val="en-US"/>
              </w:rPr>
              <w:t>thước</w:t>
            </w:r>
            <w:proofErr w:type="spellEnd"/>
          </w:p>
        </w:tc>
        <w:tc>
          <w:tcPr>
            <w:tcW w:w="1167" w:type="dxa"/>
          </w:tcPr>
          <w:p w14:paraId="55781486" w14:textId="77777777" w:rsidR="00710F8E" w:rsidRPr="00121F91" w:rsidRDefault="00710F8E" w:rsidP="009A5307">
            <w:pPr>
              <w:rPr>
                <w:szCs w:val="28"/>
                <w:lang w:val="en-US"/>
              </w:rPr>
            </w:pPr>
            <w:proofErr w:type="spellStart"/>
            <w:r w:rsidRPr="00121F91">
              <w:rPr>
                <w:szCs w:val="28"/>
                <w:lang w:val="en-US"/>
              </w:rPr>
              <w:t>Kiểu</w:t>
            </w:r>
            <w:proofErr w:type="spellEnd"/>
            <w:r w:rsidRPr="00121F91">
              <w:rPr>
                <w:szCs w:val="28"/>
                <w:lang w:val="en-US"/>
              </w:rPr>
              <w:t xml:space="preserve"> </w:t>
            </w:r>
            <w:proofErr w:type="spellStart"/>
            <w:r w:rsidRPr="00121F91">
              <w:rPr>
                <w:szCs w:val="28"/>
                <w:lang w:val="en-US"/>
              </w:rPr>
              <w:t>trả</w:t>
            </w:r>
            <w:proofErr w:type="spellEnd"/>
            <w:r w:rsidRPr="00121F91">
              <w:rPr>
                <w:szCs w:val="28"/>
                <w:lang w:val="en-US"/>
              </w:rPr>
              <w:t xml:space="preserve"> </w:t>
            </w:r>
            <w:proofErr w:type="spellStart"/>
            <w:r w:rsidRPr="00121F91">
              <w:rPr>
                <w:szCs w:val="28"/>
                <w:lang w:val="en-US"/>
              </w:rPr>
              <w:t>về</w:t>
            </w:r>
            <w:proofErr w:type="spellEnd"/>
            <w:r w:rsidRPr="00121F91">
              <w:rPr>
                <w:szCs w:val="28"/>
                <w:lang w:val="en-US"/>
              </w:rPr>
              <w:t xml:space="preserve"> </w:t>
            </w:r>
            <w:proofErr w:type="spellStart"/>
            <w:r w:rsidRPr="00121F91">
              <w:rPr>
                <w:szCs w:val="28"/>
                <w:lang w:val="en-US"/>
              </w:rPr>
              <w:t>của</w:t>
            </w:r>
            <w:proofErr w:type="spellEnd"/>
            <w:r w:rsidRPr="00121F91">
              <w:rPr>
                <w:szCs w:val="28"/>
                <w:lang w:val="en-US"/>
              </w:rPr>
              <w:t xml:space="preserve"> </w:t>
            </w:r>
            <w:proofErr w:type="spellStart"/>
            <w:r w:rsidRPr="00121F91">
              <w:rPr>
                <w:szCs w:val="28"/>
                <w:lang w:val="en-US"/>
              </w:rPr>
              <w:t>phương</w:t>
            </w:r>
            <w:proofErr w:type="spellEnd"/>
            <w:r w:rsidRPr="00121F91">
              <w:rPr>
                <w:szCs w:val="28"/>
                <w:lang w:val="en-US"/>
              </w:rPr>
              <w:t xml:space="preserve"> </w:t>
            </w:r>
            <w:proofErr w:type="spellStart"/>
            <w:r w:rsidRPr="00121F91">
              <w:rPr>
                <w:szCs w:val="28"/>
                <w:lang w:val="en-US"/>
              </w:rPr>
              <w:t>thức</w:t>
            </w:r>
            <w:proofErr w:type="spellEnd"/>
          </w:p>
        </w:tc>
        <w:tc>
          <w:tcPr>
            <w:tcW w:w="1459" w:type="dxa"/>
          </w:tcPr>
          <w:p w14:paraId="7AB8489F" w14:textId="77777777" w:rsidR="00710F8E" w:rsidRPr="00121F91" w:rsidRDefault="00710F8E" w:rsidP="009A5307">
            <w:pPr>
              <w:rPr>
                <w:szCs w:val="28"/>
                <w:lang w:val="en-US"/>
              </w:rPr>
            </w:pPr>
            <w:proofErr w:type="spellStart"/>
            <w:r w:rsidRPr="00121F91">
              <w:rPr>
                <w:szCs w:val="28"/>
                <w:lang w:val="en-US"/>
              </w:rPr>
              <w:t>Diễn</w:t>
            </w:r>
            <w:proofErr w:type="spellEnd"/>
            <w:r w:rsidRPr="00121F91">
              <w:rPr>
                <w:szCs w:val="28"/>
                <w:lang w:val="en-US"/>
              </w:rPr>
              <w:t xml:space="preserve"> </w:t>
            </w:r>
            <w:proofErr w:type="spellStart"/>
            <w:r w:rsidRPr="00121F91">
              <w:rPr>
                <w:szCs w:val="28"/>
                <w:lang w:val="en-US"/>
              </w:rPr>
              <w:t>giải</w:t>
            </w:r>
            <w:proofErr w:type="spellEnd"/>
          </w:p>
        </w:tc>
      </w:tr>
      <w:tr w:rsidR="00710F8E" w:rsidRPr="00121F91" w14:paraId="21D2A6E3" w14:textId="77777777" w:rsidTr="00936B59">
        <w:trPr>
          <w:cantSplit/>
          <w:trHeight w:val="758"/>
        </w:trPr>
        <w:tc>
          <w:tcPr>
            <w:tcW w:w="1459" w:type="dxa"/>
          </w:tcPr>
          <w:p w14:paraId="13A6FFCD" w14:textId="2A13AF73" w:rsidR="00710F8E" w:rsidRPr="00121F91" w:rsidRDefault="00710F8E" w:rsidP="009A5307">
            <w:pPr>
              <w:rPr>
                <w:szCs w:val="28"/>
                <w:lang w:val="en-US"/>
              </w:rPr>
            </w:pPr>
            <w:proofErr w:type="spellStart"/>
            <w:r>
              <w:rPr>
                <w:szCs w:val="28"/>
                <w:lang w:val="en-US"/>
              </w:rPr>
              <w:t>baoTriHeThong</w:t>
            </w:r>
            <w:proofErr w:type="spellEnd"/>
          </w:p>
        </w:tc>
        <w:tc>
          <w:tcPr>
            <w:tcW w:w="1313" w:type="dxa"/>
          </w:tcPr>
          <w:p w14:paraId="08B027D4" w14:textId="0B73E817" w:rsidR="00710F8E" w:rsidRPr="00121F91" w:rsidRDefault="00710F8E" w:rsidP="009A5307">
            <w:pPr>
              <w:rPr>
                <w:szCs w:val="28"/>
                <w:lang w:val="en-US"/>
              </w:rPr>
            </w:pPr>
            <w:r>
              <w:rPr>
                <w:szCs w:val="28"/>
                <w:lang w:val="en-US"/>
              </w:rPr>
              <w:t>public</w:t>
            </w:r>
          </w:p>
        </w:tc>
        <w:tc>
          <w:tcPr>
            <w:tcW w:w="2480" w:type="dxa"/>
          </w:tcPr>
          <w:p w14:paraId="68F4A703" w14:textId="0B023F06" w:rsidR="00710F8E" w:rsidRPr="00121F91" w:rsidRDefault="00710F8E" w:rsidP="009A5307">
            <w:pPr>
              <w:rPr>
                <w:szCs w:val="28"/>
                <w:lang w:val="en-US"/>
              </w:rPr>
            </w:pPr>
            <w:proofErr w:type="spellStart"/>
            <w:r>
              <w:rPr>
                <w:szCs w:val="28"/>
                <w:lang w:val="en-US"/>
              </w:rPr>
              <w:t>phienBanHeThong</w:t>
            </w:r>
            <w:proofErr w:type="spellEnd"/>
          </w:p>
        </w:tc>
        <w:tc>
          <w:tcPr>
            <w:tcW w:w="1020" w:type="dxa"/>
          </w:tcPr>
          <w:p w14:paraId="0CB8045F" w14:textId="32924326" w:rsidR="00710F8E" w:rsidRPr="00121F91" w:rsidRDefault="00710F8E" w:rsidP="009A5307">
            <w:pPr>
              <w:rPr>
                <w:szCs w:val="28"/>
                <w:lang w:val="en-US"/>
              </w:rPr>
            </w:pPr>
            <w:r>
              <w:rPr>
                <w:szCs w:val="28"/>
                <w:lang w:val="en-US"/>
              </w:rPr>
              <w:t>String</w:t>
            </w:r>
          </w:p>
        </w:tc>
        <w:tc>
          <w:tcPr>
            <w:tcW w:w="1020" w:type="dxa"/>
          </w:tcPr>
          <w:p w14:paraId="0A8C61AB" w14:textId="214D013D" w:rsidR="00710F8E" w:rsidRPr="00121F91" w:rsidRDefault="00710F8E" w:rsidP="009A5307">
            <w:pPr>
              <w:rPr>
                <w:szCs w:val="28"/>
                <w:lang w:val="en-US"/>
              </w:rPr>
            </w:pPr>
            <w:r>
              <w:rPr>
                <w:szCs w:val="28"/>
                <w:lang w:val="en-US"/>
              </w:rPr>
              <w:t>Null</w:t>
            </w:r>
          </w:p>
        </w:tc>
        <w:tc>
          <w:tcPr>
            <w:tcW w:w="1020" w:type="dxa"/>
          </w:tcPr>
          <w:p w14:paraId="468B9697" w14:textId="7186E7FA" w:rsidR="00710F8E" w:rsidRPr="00121F91" w:rsidRDefault="00710F8E" w:rsidP="009A5307">
            <w:pPr>
              <w:rPr>
                <w:szCs w:val="28"/>
                <w:lang w:val="en-US"/>
              </w:rPr>
            </w:pPr>
            <w:r>
              <w:rPr>
                <w:szCs w:val="28"/>
                <w:lang w:val="en-US"/>
              </w:rPr>
              <w:t>20</w:t>
            </w:r>
          </w:p>
        </w:tc>
        <w:tc>
          <w:tcPr>
            <w:tcW w:w="1167" w:type="dxa"/>
          </w:tcPr>
          <w:p w14:paraId="741D04E8" w14:textId="74475B34" w:rsidR="00710F8E" w:rsidRPr="00121F91" w:rsidRDefault="00710F8E" w:rsidP="009A5307">
            <w:pPr>
              <w:rPr>
                <w:szCs w:val="28"/>
                <w:lang w:val="en-US"/>
              </w:rPr>
            </w:pPr>
            <w:r>
              <w:rPr>
                <w:szCs w:val="28"/>
                <w:lang w:val="en-US"/>
              </w:rPr>
              <w:t>void</w:t>
            </w:r>
          </w:p>
        </w:tc>
        <w:tc>
          <w:tcPr>
            <w:tcW w:w="1459" w:type="dxa"/>
          </w:tcPr>
          <w:p w14:paraId="18522142" w14:textId="7D63550B" w:rsidR="00710F8E" w:rsidRPr="00121F91" w:rsidRDefault="00710F8E" w:rsidP="009A5307">
            <w:pPr>
              <w:rPr>
                <w:szCs w:val="28"/>
                <w:lang w:val="en-US"/>
              </w:rPr>
            </w:pPr>
            <w:proofErr w:type="spellStart"/>
            <w:r>
              <w:rPr>
                <w:szCs w:val="28"/>
                <w:lang w:val="en-US"/>
              </w:rPr>
              <w:t>Bảo</w:t>
            </w:r>
            <w:proofErr w:type="spellEnd"/>
            <w:r>
              <w:rPr>
                <w:szCs w:val="28"/>
                <w:lang w:val="en-US"/>
              </w:rPr>
              <w:t xml:space="preserve"> </w:t>
            </w:r>
            <w:proofErr w:type="spellStart"/>
            <w:r>
              <w:rPr>
                <w:szCs w:val="28"/>
                <w:lang w:val="en-US"/>
              </w:rPr>
              <w:t>trì</w:t>
            </w:r>
            <w:proofErr w:type="spellEnd"/>
            <w:r>
              <w:rPr>
                <w:szCs w:val="28"/>
                <w:lang w:val="en-US"/>
              </w:rPr>
              <w:t xml:space="preserve"> </w:t>
            </w:r>
            <w:proofErr w:type="spellStart"/>
            <w:r>
              <w:rPr>
                <w:szCs w:val="28"/>
                <w:lang w:val="en-US"/>
              </w:rPr>
              <w:t>hệ</w:t>
            </w:r>
            <w:proofErr w:type="spellEnd"/>
            <w:r>
              <w:rPr>
                <w:szCs w:val="28"/>
                <w:lang w:val="en-US"/>
              </w:rPr>
              <w:t xml:space="preserve"> </w:t>
            </w:r>
            <w:proofErr w:type="spellStart"/>
            <w:r>
              <w:rPr>
                <w:szCs w:val="28"/>
                <w:lang w:val="en-US"/>
              </w:rPr>
              <w:t>thống</w:t>
            </w:r>
            <w:proofErr w:type="spellEnd"/>
          </w:p>
        </w:tc>
      </w:tr>
      <w:tr w:rsidR="00710F8E" w:rsidRPr="00121F91" w14:paraId="436A2AEC" w14:textId="77777777" w:rsidTr="00936B59">
        <w:trPr>
          <w:cantSplit/>
          <w:trHeight w:val="379"/>
        </w:trPr>
        <w:tc>
          <w:tcPr>
            <w:tcW w:w="1459" w:type="dxa"/>
            <w:vMerge w:val="restart"/>
          </w:tcPr>
          <w:p w14:paraId="690D1517" w14:textId="77777777" w:rsidR="00710F8E" w:rsidRDefault="00710F8E" w:rsidP="009A5307">
            <w:pPr>
              <w:rPr>
                <w:szCs w:val="28"/>
                <w:lang w:val="en-US"/>
              </w:rPr>
            </w:pPr>
            <w:proofErr w:type="spellStart"/>
            <w:r>
              <w:rPr>
                <w:szCs w:val="28"/>
                <w:lang w:val="en-US"/>
              </w:rPr>
              <w:t>quanLy</w:t>
            </w:r>
            <w:proofErr w:type="spellEnd"/>
          </w:p>
          <w:p w14:paraId="5EACF9B2" w14:textId="3A8A5C8B" w:rsidR="00710F8E" w:rsidRDefault="00710F8E" w:rsidP="009A5307">
            <w:pPr>
              <w:rPr>
                <w:szCs w:val="28"/>
                <w:lang w:val="en-US"/>
              </w:rPr>
            </w:pPr>
            <w:proofErr w:type="spellStart"/>
            <w:r>
              <w:rPr>
                <w:szCs w:val="28"/>
                <w:lang w:val="en-US"/>
              </w:rPr>
              <w:t>TaiKhoan</w:t>
            </w:r>
            <w:proofErr w:type="spellEnd"/>
          </w:p>
        </w:tc>
        <w:tc>
          <w:tcPr>
            <w:tcW w:w="1313" w:type="dxa"/>
            <w:vMerge w:val="restart"/>
          </w:tcPr>
          <w:p w14:paraId="2CF416DA" w14:textId="1A40D098" w:rsidR="00710F8E" w:rsidRDefault="00710F8E" w:rsidP="009A5307">
            <w:pPr>
              <w:rPr>
                <w:szCs w:val="28"/>
                <w:lang w:val="en-US"/>
              </w:rPr>
            </w:pPr>
            <w:r>
              <w:rPr>
                <w:szCs w:val="28"/>
                <w:lang w:val="en-US"/>
              </w:rPr>
              <w:t>Public</w:t>
            </w:r>
          </w:p>
        </w:tc>
        <w:tc>
          <w:tcPr>
            <w:tcW w:w="5543" w:type="dxa"/>
            <w:gridSpan w:val="4"/>
          </w:tcPr>
          <w:p w14:paraId="39A89BB3" w14:textId="72B37E29" w:rsidR="00710F8E" w:rsidRDefault="00710F8E" w:rsidP="009A5307">
            <w:pPr>
              <w:rPr>
                <w:szCs w:val="28"/>
                <w:lang w:val="en-US"/>
              </w:rPr>
            </w:pPr>
            <w:proofErr w:type="spellStart"/>
            <w:r>
              <w:rPr>
                <w:szCs w:val="28"/>
                <w:lang w:val="en-US"/>
              </w:rPr>
              <w:t>Có</w:t>
            </w:r>
            <w:proofErr w:type="spellEnd"/>
            <w:r>
              <w:rPr>
                <w:szCs w:val="28"/>
                <w:lang w:val="en-US"/>
              </w:rPr>
              <w:t xml:space="preserve"> 3 </w:t>
            </w:r>
            <w:proofErr w:type="spellStart"/>
            <w:r>
              <w:rPr>
                <w:szCs w:val="28"/>
                <w:lang w:val="en-US"/>
              </w:rPr>
              <w:t>tham</w:t>
            </w:r>
            <w:proofErr w:type="spellEnd"/>
            <w:r>
              <w:rPr>
                <w:szCs w:val="28"/>
                <w:lang w:val="en-US"/>
              </w:rPr>
              <w:t xml:space="preserve"> </w:t>
            </w:r>
            <w:proofErr w:type="spellStart"/>
            <w:r>
              <w:rPr>
                <w:szCs w:val="28"/>
                <w:lang w:val="en-US"/>
              </w:rPr>
              <w:t>số</w:t>
            </w:r>
            <w:proofErr w:type="spellEnd"/>
          </w:p>
        </w:tc>
        <w:tc>
          <w:tcPr>
            <w:tcW w:w="1167" w:type="dxa"/>
            <w:vMerge w:val="restart"/>
          </w:tcPr>
          <w:p w14:paraId="1469EC49" w14:textId="4AF27667" w:rsidR="00710F8E" w:rsidRDefault="00710F8E" w:rsidP="009A5307">
            <w:pPr>
              <w:rPr>
                <w:szCs w:val="28"/>
                <w:lang w:val="en-US"/>
              </w:rPr>
            </w:pPr>
            <w:r>
              <w:rPr>
                <w:szCs w:val="28"/>
                <w:lang w:val="en-US"/>
              </w:rPr>
              <w:t>void</w:t>
            </w:r>
          </w:p>
        </w:tc>
        <w:tc>
          <w:tcPr>
            <w:tcW w:w="1459" w:type="dxa"/>
            <w:vMerge w:val="restart"/>
          </w:tcPr>
          <w:p w14:paraId="3E9A6038" w14:textId="246D890B" w:rsidR="00710F8E" w:rsidRDefault="00710F8E" w:rsidP="009A5307">
            <w:pPr>
              <w:rPr>
                <w:szCs w:val="28"/>
                <w:lang w:val="en-US"/>
              </w:rPr>
            </w:pPr>
            <w:proofErr w:type="spellStart"/>
            <w:r>
              <w:rPr>
                <w:szCs w:val="28"/>
                <w:lang w:val="en-US"/>
              </w:rPr>
              <w:t>Quản</w:t>
            </w:r>
            <w:proofErr w:type="spellEnd"/>
            <w:r>
              <w:rPr>
                <w:szCs w:val="28"/>
                <w:lang w:val="en-US"/>
              </w:rPr>
              <w:t xml:space="preserve"> </w:t>
            </w:r>
            <w:proofErr w:type="spellStart"/>
            <w:r>
              <w:rPr>
                <w:szCs w:val="28"/>
                <w:lang w:val="en-US"/>
              </w:rPr>
              <w:t>lý</w:t>
            </w:r>
            <w:proofErr w:type="spellEnd"/>
            <w:r>
              <w:rPr>
                <w:szCs w:val="28"/>
                <w:lang w:val="en-US"/>
              </w:rPr>
              <w:t xml:space="preserve"> </w:t>
            </w:r>
            <w:proofErr w:type="spellStart"/>
            <w:r>
              <w:rPr>
                <w:szCs w:val="28"/>
                <w:lang w:val="en-US"/>
              </w:rPr>
              <w:t>tài</w:t>
            </w:r>
            <w:proofErr w:type="spellEnd"/>
            <w:r>
              <w:rPr>
                <w:szCs w:val="28"/>
                <w:lang w:val="en-US"/>
              </w:rPr>
              <w:t xml:space="preserve"> </w:t>
            </w:r>
            <w:proofErr w:type="spellStart"/>
            <w:r>
              <w:rPr>
                <w:szCs w:val="28"/>
                <w:lang w:val="en-US"/>
              </w:rPr>
              <w:t>khoản</w:t>
            </w:r>
            <w:proofErr w:type="spellEnd"/>
          </w:p>
        </w:tc>
      </w:tr>
      <w:tr w:rsidR="00710F8E" w:rsidRPr="00121F91" w14:paraId="274F6406" w14:textId="77777777" w:rsidTr="00936B59">
        <w:trPr>
          <w:cantSplit/>
          <w:trHeight w:val="389"/>
        </w:trPr>
        <w:tc>
          <w:tcPr>
            <w:tcW w:w="1459" w:type="dxa"/>
            <w:vMerge/>
          </w:tcPr>
          <w:p w14:paraId="7FFC8798" w14:textId="77777777" w:rsidR="00710F8E" w:rsidRDefault="00710F8E" w:rsidP="009A5307">
            <w:pPr>
              <w:rPr>
                <w:szCs w:val="28"/>
                <w:lang w:val="en-US"/>
              </w:rPr>
            </w:pPr>
          </w:p>
        </w:tc>
        <w:tc>
          <w:tcPr>
            <w:tcW w:w="1313" w:type="dxa"/>
            <w:vMerge/>
          </w:tcPr>
          <w:p w14:paraId="15EAE023" w14:textId="77777777" w:rsidR="00710F8E" w:rsidRDefault="00710F8E" w:rsidP="009A5307">
            <w:pPr>
              <w:rPr>
                <w:szCs w:val="28"/>
                <w:lang w:val="en-US"/>
              </w:rPr>
            </w:pPr>
          </w:p>
        </w:tc>
        <w:tc>
          <w:tcPr>
            <w:tcW w:w="2480" w:type="dxa"/>
          </w:tcPr>
          <w:p w14:paraId="6EA55363" w14:textId="6A601684" w:rsidR="00710F8E" w:rsidRDefault="00710F8E" w:rsidP="009A5307">
            <w:pPr>
              <w:rPr>
                <w:szCs w:val="28"/>
                <w:lang w:val="en-US"/>
              </w:rPr>
            </w:pPr>
            <w:r>
              <w:rPr>
                <w:szCs w:val="28"/>
                <w:lang w:val="en-US"/>
              </w:rPr>
              <w:t>ID</w:t>
            </w:r>
          </w:p>
        </w:tc>
        <w:tc>
          <w:tcPr>
            <w:tcW w:w="1020" w:type="dxa"/>
          </w:tcPr>
          <w:p w14:paraId="577CF167" w14:textId="361A0518" w:rsidR="00710F8E" w:rsidRDefault="00710F8E" w:rsidP="009A5307">
            <w:pPr>
              <w:rPr>
                <w:szCs w:val="28"/>
                <w:lang w:val="en-US"/>
              </w:rPr>
            </w:pPr>
            <w:r>
              <w:rPr>
                <w:szCs w:val="28"/>
                <w:lang w:val="en-US"/>
              </w:rPr>
              <w:t>String</w:t>
            </w:r>
          </w:p>
        </w:tc>
        <w:tc>
          <w:tcPr>
            <w:tcW w:w="1020" w:type="dxa"/>
          </w:tcPr>
          <w:p w14:paraId="6F45E0BF" w14:textId="727651B4" w:rsidR="00710F8E" w:rsidRDefault="00710F8E" w:rsidP="009A5307">
            <w:pPr>
              <w:rPr>
                <w:szCs w:val="28"/>
                <w:lang w:val="en-US"/>
              </w:rPr>
            </w:pPr>
            <w:r>
              <w:rPr>
                <w:szCs w:val="28"/>
                <w:lang w:val="en-US"/>
              </w:rPr>
              <w:t>Null</w:t>
            </w:r>
          </w:p>
        </w:tc>
        <w:tc>
          <w:tcPr>
            <w:tcW w:w="1020" w:type="dxa"/>
          </w:tcPr>
          <w:p w14:paraId="66CBE18A" w14:textId="7071A660" w:rsidR="00710F8E" w:rsidRDefault="00710F8E" w:rsidP="009A5307">
            <w:pPr>
              <w:rPr>
                <w:szCs w:val="28"/>
                <w:lang w:val="en-US"/>
              </w:rPr>
            </w:pPr>
            <w:r>
              <w:rPr>
                <w:szCs w:val="28"/>
                <w:lang w:val="en-US"/>
              </w:rPr>
              <w:t>10</w:t>
            </w:r>
          </w:p>
        </w:tc>
        <w:tc>
          <w:tcPr>
            <w:tcW w:w="1167" w:type="dxa"/>
            <w:vMerge/>
          </w:tcPr>
          <w:p w14:paraId="3698698A" w14:textId="77777777" w:rsidR="00710F8E" w:rsidRDefault="00710F8E" w:rsidP="009A5307">
            <w:pPr>
              <w:rPr>
                <w:szCs w:val="28"/>
                <w:lang w:val="en-US"/>
              </w:rPr>
            </w:pPr>
          </w:p>
        </w:tc>
        <w:tc>
          <w:tcPr>
            <w:tcW w:w="1459" w:type="dxa"/>
            <w:vMerge/>
          </w:tcPr>
          <w:p w14:paraId="10159705" w14:textId="77777777" w:rsidR="00710F8E" w:rsidRDefault="00710F8E" w:rsidP="009A5307">
            <w:pPr>
              <w:rPr>
                <w:szCs w:val="28"/>
                <w:lang w:val="en-US"/>
              </w:rPr>
            </w:pPr>
          </w:p>
        </w:tc>
      </w:tr>
      <w:tr w:rsidR="00710F8E" w:rsidRPr="00121F91" w14:paraId="5B428395" w14:textId="77777777" w:rsidTr="00936B59">
        <w:trPr>
          <w:cantSplit/>
          <w:trHeight w:val="389"/>
        </w:trPr>
        <w:tc>
          <w:tcPr>
            <w:tcW w:w="1459" w:type="dxa"/>
            <w:vMerge/>
          </w:tcPr>
          <w:p w14:paraId="5DCAB92A" w14:textId="77777777" w:rsidR="00710F8E" w:rsidRDefault="00710F8E" w:rsidP="009A5307">
            <w:pPr>
              <w:rPr>
                <w:szCs w:val="28"/>
                <w:lang w:val="en-US"/>
              </w:rPr>
            </w:pPr>
          </w:p>
        </w:tc>
        <w:tc>
          <w:tcPr>
            <w:tcW w:w="1313" w:type="dxa"/>
            <w:vMerge/>
          </w:tcPr>
          <w:p w14:paraId="452E6C61" w14:textId="77777777" w:rsidR="00710F8E" w:rsidRDefault="00710F8E" w:rsidP="009A5307">
            <w:pPr>
              <w:rPr>
                <w:szCs w:val="28"/>
                <w:lang w:val="en-US"/>
              </w:rPr>
            </w:pPr>
          </w:p>
        </w:tc>
        <w:tc>
          <w:tcPr>
            <w:tcW w:w="2480" w:type="dxa"/>
          </w:tcPr>
          <w:p w14:paraId="2100A333" w14:textId="1B475891" w:rsidR="00710F8E" w:rsidRDefault="00710F8E" w:rsidP="009A5307">
            <w:pPr>
              <w:rPr>
                <w:szCs w:val="28"/>
                <w:lang w:val="en-US"/>
              </w:rPr>
            </w:pPr>
            <w:proofErr w:type="spellStart"/>
            <w:r>
              <w:rPr>
                <w:szCs w:val="28"/>
                <w:lang w:val="en-US"/>
              </w:rPr>
              <w:t>matKhau</w:t>
            </w:r>
            <w:proofErr w:type="spellEnd"/>
          </w:p>
        </w:tc>
        <w:tc>
          <w:tcPr>
            <w:tcW w:w="1020" w:type="dxa"/>
          </w:tcPr>
          <w:p w14:paraId="3081ACD3" w14:textId="2ECF6268" w:rsidR="00710F8E" w:rsidRDefault="00710F8E" w:rsidP="009A5307">
            <w:pPr>
              <w:rPr>
                <w:szCs w:val="28"/>
                <w:lang w:val="en-US"/>
              </w:rPr>
            </w:pPr>
            <w:r>
              <w:rPr>
                <w:szCs w:val="28"/>
                <w:lang w:val="en-US"/>
              </w:rPr>
              <w:t>String</w:t>
            </w:r>
          </w:p>
        </w:tc>
        <w:tc>
          <w:tcPr>
            <w:tcW w:w="1020" w:type="dxa"/>
          </w:tcPr>
          <w:p w14:paraId="79CFF78F" w14:textId="148B1142" w:rsidR="00710F8E" w:rsidRDefault="00710F8E" w:rsidP="009A5307">
            <w:pPr>
              <w:rPr>
                <w:szCs w:val="28"/>
                <w:lang w:val="en-US"/>
              </w:rPr>
            </w:pPr>
            <w:r>
              <w:rPr>
                <w:szCs w:val="28"/>
                <w:lang w:val="en-US"/>
              </w:rPr>
              <w:t>Null</w:t>
            </w:r>
          </w:p>
        </w:tc>
        <w:tc>
          <w:tcPr>
            <w:tcW w:w="1020" w:type="dxa"/>
          </w:tcPr>
          <w:p w14:paraId="3A593225" w14:textId="0F39211F" w:rsidR="00710F8E" w:rsidRDefault="00710F8E" w:rsidP="009A5307">
            <w:pPr>
              <w:rPr>
                <w:szCs w:val="28"/>
                <w:lang w:val="en-US"/>
              </w:rPr>
            </w:pPr>
            <w:r>
              <w:rPr>
                <w:szCs w:val="28"/>
                <w:lang w:val="en-US"/>
              </w:rPr>
              <w:t>20</w:t>
            </w:r>
          </w:p>
        </w:tc>
        <w:tc>
          <w:tcPr>
            <w:tcW w:w="1167" w:type="dxa"/>
            <w:vMerge/>
          </w:tcPr>
          <w:p w14:paraId="0AE57F66" w14:textId="77777777" w:rsidR="00710F8E" w:rsidRDefault="00710F8E" w:rsidP="009A5307">
            <w:pPr>
              <w:rPr>
                <w:szCs w:val="28"/>
                <w:lang w:val="en-US"/>
              </w:rPr>
            </w:pPr>
          </w:p>
        </w:tc>
        <w:tc>
          <w:tcPr>
            <w:tcW w:w="1459" w:type="dxa"/>
            <w:vMerge/>
          </w:tcPr>
          <w:p w14:paraId="21552A3F" w14:textId="77777777" w:rsidR="00710F8E" w:rsidRDefault="00710F8E" w:rsidP="009A5307">
            <w:pPr>
              <w:rPr>
                <w:szCs w:val="28"/>
                <w:lang w:val="en-US"/>
              </w:rPr>
            </w:pPr>
          </w:p>
        </w:tc>
      </w:tr>
      <w:tr w:rsidR="00710F8E" w:rsidRPr="00121F91" w14:paraId="4F941E87" w14:textId="77777777" w:rsidTr="00936B59">
        <w:trPr>
          <w:cantSplit/>
          <w:trHeight w:val="389"/>
        </w:trPr>
        <w:tc>
          <w:tcPr>
            <w:tcW w:w="1459" w:type="dxa"/>
            <w:vMerge/>
          </w:tcPr>
          <w:p w14:paraId="2BEA097F" w14:textId="77777777" w:rsidR="00710F8E" w:rsidRDefault="00710F8E" w:rsidP="009A5307">
            <w:pPr>
              <w:rPr>
                <w:szCs w:val="28"/>
                <w:lang w:val="en-US"/>
              </w:rPr>
            </w:pPr>
          </w:p>
        </w:tc>
        <w:tc>
          <w:tcPr>
            <w:tcW w:w="1313" w:type="dxa"/>
            <w:vMerge/>
          </w:tcPr>
          <w:p w14:paraId="4C7B2660" w14:textId="77777777" w:rsidR="00710F8E" w:rsidRDefault="00710F8E" w:rsidP="009A5307">
            <w:pPr>
              <w:rPr>
                <w:szCs w:val="28"/>
                <w:lang w:val="en-US"/>
              </w:rPr>
            </w:pPr>
          </w:p>
        </w:tc>
        <w:tc>
          <w:tcPr>
            <w:tcW w:w="2480" w:type="dxa"/>
          </w:tcPr>
          <w:p w14:paraId="2B7C1787" w14:textId="60ADC218" w:rsidR="00710F8E" w:rsidRDefault="00710F8E" w:rsidP="009A5307">
            <w:pPr>
              <w:rPr>
                <w:szCs w:val="28"/>
                <w:lang w:val="en-US"/>
              </w:rPr>
            </w:pPr>
            <w:proofErr w:type="spellStart"/>
            <w:r>
              <w:rPr>
                <w:szCs w:val="28"/>
                <w:lang w:val="en-US"/>
              </w:rPr>
              <w:t>quyenTruyCap</w:t>
            </w:r>
            <w:proofErr w:type="spellEnd"/>
          </w:p>
        </w:tc>
        <w:tc>
          <w:tcPr>
            <w:tcW w:w="1020" w:type="dxa"/>
          </w:tcPr>
          <w:p w14:paraId="529F6A09" w14:textId="507046D6" w:rsidR="00710F8E" w:rsidRDefault="00710F8E" w:rsidP="009A5307">
            <w:pPr>
              <w:rPr>
                <w:szCs w:val="28"/>
                <w:lang w:val="en-US"/>
              </w:rPr>
            </w:pPr>
            <w:r>
              <w:rPr>
                <w:szCs w:val="28"/>
                <w:lang w:val="en-US"/>
              </w:rPr>
              <w:t>String</w:t>
            </w:r>
          </w:p>
        </w:tc>
        <w:tc>
          <w:tcPr>
            <w:tcW w:w="1020" w:type="dxa"/>
          </w:tcPr>
          <w:p w14:paraId="48B3CCDC" w14:textId="40CF5D7A" w:rsidR="00710F8E" w:rsidRDefault="00710F8E" w:rsidP="009A5307">
            <w:pPr>
              <w:rPr>
                <w:szCs w:val="28"/>
                <w:lang w:val="en-US"/>
              </w:rPr>
            </w:pPr>
            <w:r>
              <w:rPr>
                <w:szCs w:val="28"/>
                <w:lang w:val="en-US"/>
              </w:rPr>
              <w:t>Null</w:t>
            </w:r>
          </w:p>
        </w:tc>
        <w:tc>
          <w:tcPr>
            <w:tcW w:w="1020" w:type="dxa"/>
          </w:tcPr>
          <w:p w14:paraId="34C6FBD9" w14:textId="424B3604" w:rsidR="00710F8E" w:rsidRDefault="00710F8E" w:rsidP="009A5307">
            <w:pPr>
              <w:rPr>
                <w:szCs w:val="28"/>
                <w:lang w:val="en-US"/>
              </w:rPr>
            </w:pPr>
            <w:r>
              <w:rPr>
                <w:szCs w:val="28"/>
                <w:lang w:val="en-US"/>
              </w:rPr>
              <w:t>50</w:t>
            </w:r>
          </w:p>
        </w:tc>
        <w:tc>
          <w:tcPr>
            <w:tcW w:w="1167" w:type="dxa"/>
            <w:vMerge/>
          </w:tcPr>
          <w:p w14:paraId="50B88B33" w14:textId="77777777" w:rsidR="00710F8E" w:rsidRDefault="00710F8E" w:rsidP="009A5307">
            <w:pPr>
              <w:rPr>
                <w:szCs w:val="28"/>
                <w:lang w:val="en-US"/>
              </w:rPr>
            </w:pPr>
          </w:p>
        </w:tc>
        <w:tc>
          <w:tcPr>
            <w:tcW w:w="1459" w:type="dxa"/>
            <w:vMerge/>
          </w:tcPr>
          <w:p w14:paraId="52C0F56C" w14:textId="77777777" w:rsidR="00710F8E" w:rsidRDefault="00710F8E" w:rsidP="009A5307">
            <w:pPr>
              <w:rPr>
                <w:szCs w:val="28"/>
                <w:lang w:val="en-US"/>
              </w:rPr>
            </w:pPr>
          </w:p>
        </w:tc>
      </w:tr>
      <w:tr w:rsidR="00710F8E" w:rsidRPr="00121F91" w14:paraId="7442160A" w14:textId="77777777" w:rsidTr="00936B59">
        <w:trPr>
          <w:cantSplit/>
          <w:trHeight w:val="758"/>
        </w:trPr>
        <w:tc>
          <w:tcPr>
            <w:tcW w:w="1459" w:type="dxa"/>
          </w:tcPr>
          <w:p w14:paraId="6FFB3715" w14:textId="77777777" w:rsidR="00710F8E" w:rsidRDefault="00710F8E" w:rsidP="009A5307">
            <w:pPr>
              <w:rPr>
                <w:szCs w:val="28"/>
                <w:lang w:val="en-US"/>
              </w:rPr>
            </w:pPr>
            <w:proofErr w:type="spellStart"/>
            <w:r>
              <w:rPr>
                <w:szCs w:val="28"/>
                <w:lang w:val="en-US"/>
              </w:rPr>
              <w:t>quanLy</w:t>
            </w:r>
            <w:proofErr w:type="spellEnd"/>
          </w:p>
          <w:p w14:paraId="4BA38988" w14:textId="1B8FA009" w:rsidR="00710F8E" w:rsidRDefault="00710F8E" w:rsidP="009A5307">
            <w:pPr>
              <w:rPr>
                <w:szCs w:val="28"/>
                <w:lang w:val="en-US"/>
              </w:rPr>
            </w:pPr>
            <w:proofErr w:type="spellStart"/>
            <w:r>
              <w:rPr>
                <w:szCs w:val="28"/>
                <w:lang w:val="en-US"/>
              </w:rPr>
              <w:t>HoiDap</w:t>
            </w:r>
            <w:proofErr w:type="spellEnd"/>
          </w:p>
        </w:tc>
        <w:tc>
          <w:tcPr>
            <w:tcW w:w="1313" w:type="dxa"/>
          </w:tcPr>
          <w:p w14:paraId="5BE00F61" w14:textId="5BF960EF" w:rsidR="00710F8E" w:rsidRDefault="00710F8E" w:rsidP="009A5307">
            <w:pPr>
              <w:rPr>
                <w:szCs w:val="28"/>
                <w:lang w:val="en-US"/>
              </w:rPr>
            </w:pPr>
            <w:r>
              <w:rPr>
                <w:szCs w:val="28"/>
                <w:lang w:val="en-US"/>
              </w:rPr>
              <w:t>Public</w:t>
            </w:r>
          </w:p>
        </w:tc>
        <w:tc>
          <w:tcPr>
            <w:tcW w:w="2480" w:type="dxa"/>
          </w:tcPr>
          <w:p w14:paraId="3DBAE86F" w14:textId="65AEB743" w:rsidR="00710F8E" w:rsidRDefault="00710F8E" w:rsidP="009A5307">
            <w:pPr>
              <w:rPr>
                <w:szCs w:val="28"/>
                <w:lang w:val="en-US"/>
              </w:rPr>
            </w:pPr>
            <w:proofErr w:type="spellStart"/>
            <w:r>
              <w:rPr>
                <w:szCs w:val="28"/>
                <w:lang w:val="en-US"/>
              </w:rPr>
              <w:t>maSo</w:t>
            </w:r>
            <w:proofErr w:type="spellEnd"/>
          </w:p>
        </w:tc>
        <w:tc>
          <w:tcPr>
            <w:tcW w:w="1020" w:type="dxa"/>
          </w:tcPr>
          <w:p w14:paraId="4673CF41" w14:textId="091FA981" w:rsidR="00710F8E" w:rsidRDefault="00710F8E" w:rsidP="009A5307">
            <w:pPr>
              <w:rPr>
                <w:szCs w:val="28"/>
                <w:lang w:val="en-US"/>
              </w:rPr>
            </w:pPr>
            <w:r>
              <w:rPr>
                <w:szCs w:val="28"/>
                <w:lang w:val="en-US"/>
              </w:rPr>
              <w:t>String</w:t>
            </w:r>
          </w:p>
        </w:tc>
        <w:tc>
          <w:tcPr>
            <w:tcW w:w="1020" w:type="dxa"/>
          </w:tcPr>
          <w:p w14:paraId="63E2BDCA" w14:textId="4F3754CD" w:rsidR="00710F8E" w:rsidRDefault="00710F8E" w:rsidP="009A5307">
            <w:pPr>
              <w:rPr>
                <w:szCs w:val="28"/>
                <w:lang w:val="en-US"/>
              </w:rPr>
            </w:pPr>
            <w:r>
              <w:rPr>
                <w:szCs w:val="28"/>
                <w:lang w:val="en-US"/>
              </w:rPr>
              <w:t>Null</w:t>
            </w:r>
          </w:p>
        </w:tc>
        <w:tc>
          <w:tcPr>
            <w:tcW w:w="1020" w:type="dxa"/>
          </w:tcPr>
          <w:p w14:paraId="0C97CBAC" w14:textId="294FE9C3" w:rsidR="00710F8E" w:rsidRDefault="00710F8E" w:rsidP="009A5307">
            <w:pPr>
              <w:rPr>
                <w:szCs w:val="28"/>
                <w:lang w:val="en-US"/>
              </w:rPr>
            </w:pPr>
            <w:r>
              <w:rPr>
                <w:szCs w:val="28"/>
                <w:lang w:val="en-US"/>
              </w:rPr>
              <w:t>10</w:t>
            </w:r>
          </w:p>
        </w:tc>
        <w:tc>
          <w:tcPr>
            <w:tcW w:w="1167" w:type="dxa"/>
          </w:tcPr>
          <w:p w14:paraId="366D3E6E" w14:textId="1C5F3FDD" w:rsidR="00710F8E" w:rsidRDefault="00710F8E" w:rsidP="009A5307">
            <w:pPr>
              <w:rPr>
                <w:szCs w:val="28"/>
                <w:lang w:val="en-US"/>
              </w:rPr>
            </w:pPr>
            <w:r>
              <w:rPr>
                <w:szCs w:val="28"/>
                <w:lang w:val="en-US"/>
              </w:rPr>
              <w:t>void</w:t>
            </w:r>
          </w:p>
        </w:tc>
        <w:tc>
          <w:tcPr>
            <w:tcW w:w="1459" w:type="dxa"/>
          </w:tcPr>
          <w:p w14:paraId="1800DD9A" w14:textId="401922E4" w:rsidR="00710F8E" w:rsidRDefault="00710F8E" w:rsidP="009A5307">
            <w:pPr>
              <w:rPr>
                <w:szCs w:val="28"/>
                <w:lang w:val="en-US"/>
              </w:rPr>
            </w:pPr>
            <w:proofErr w:type="spellStart"/>
            <w:r>
              <w:rPr>
                <w:szCs w:val="28"/>
                <w:lang w:val="en-US"/>
              </w:rPr>
              <w:t>Quản</w:t>
            </w:r>
            <w:proofErr w:type="spellEnd"/>
            <w:r>
              <w:rPr>
                <w:szCs w:val="28"/>
                <w:lang w:val="en-US"/>
              </w:rPr>
              <w:t xml:space="preserve"> </w:t>
            </w:r>
            <w:proofErr w:type="spellStart"/>
            <w:r>
              <w:rPr>
                <w:szCs w:val="28"/>
                <w:lang w:val="en-US"/>
              </w:rPr>
              <w:t>lý</w:t>
            </w:r>
            <w:proofErr w:type="spellEnd"/>
            <w:r>
              <w:rPr>
                <w:szCs w:val="28"/>
                <w:lang w:val="en-US"/>
              </w:rPr>
              <w:t xml:space="preserve"> </w:t>
            </w:r>
            <w:proofErr w:type="spellStart"/>
            <w:r>
              <w:rPr>
                <w:szCs w:val="28"/>
                <w:lang w:val="en-US"/>
              </w:rPr>
              <w:t>hỏi</w:t>
            </w:r>
            <w:proofErr w:type="spellEnd"/>
            <w:r>
              <w:rPr>
                <w:szCs w:val="28"/>
                <w:lang w:val="en-US"/>
              </w:rPr>
              <w:t xml:space="preserve"> </w:t>
            </w:r>
            <w:proofErr w:type="spellStart"/>
            <w:r>
              <w:rPr>
                <w:szCs w:val="28"/>
                <w:lang w:val="en-US"/>
              </w:rPr>
              <w:t>đáp</w:t>
            </w:r>
            <w:proofErr w:type="spellEnd"/>
          </w:p>
        </w:tc>
      </w:tr>
      <w:tr w:rsidR="00710F8E" w:rsidRPr="00121F91" w14:paraId="2C188C92" w14:textId="77777777" w:rsidTr="00936B59">
        <w:trPr>
          <w:cantSplit/>
          <w:trHeight w:val="758"/>
        </w:trPr>
        <w:tc>
          <w:tcPr>
            <w:tcW w:w="1459" w:type="dxa"/>
          </w:tcPr>
          <w:p w14:paraId="36089E41" w14:textId="77777777" w:rsidR="00710F8E" w:rsidRDefault="00710F8E" w:rsidP="009A5307">
            <w:pPr>
              <w:rPr>
                <w:szCs w:val="28"/>
                <w:lang w:val="en-US"/>
              </w:rPr>
            </w:pPr>
            <w:proofErr w:type="spellStart"/>
            <w:r>
              <w:rPr>
                <w:szCs w:val="28"/>
                <w:lang w:val="en-US"/>
              </w:rPr>
              <w:t>tiepNhan</w:t>
            </w:r>
            <w:proofErr w:type="spellEnd"/>
          </w:p>
          <w:p w14:paraId="21A67B1E" w14:textId="24FA6BDC" w:rsidR="00710F8E" w:rsidRDefault="00710F8E" w:rsidP="009A5307">
            <w:pPr>
              <w:rPr>
                <w:szCs w:val="28"/>
                <w:lang w:val="en-US"/>
              </w:rPr>
            </w:pPr>
            <w:proofErr w:type="spellStart"/>
            <w:r>
              <w:rPr>
                <w:szCs w:val="28"/>
                <w:lang w:val="en-US"/>
              </w:rPr>
              <w:t>ThuGopY</w:t>
            </w:r>
            <w:proofErr w:type="spellEnd"/>
          </w:p>
        </w:tc>
        <w:tc>
          <w:tcPr>
            <w:tcW w:w="1313" w:type="dxa"/>
          </w:tcPr>
          <w:p w14:paraId="0ACE020C" w14:textId="5470965E" w:rsidR="00710F8E" w:rsidRDefault="00710F8E" w:rsidP="009A5307">
            <w:pPr>
              <w:rPr>
                <w:szCs w:val="28"/>
                <w:lang w:val="en-US"/>
              </w:rPr>
            </w:pPr>
            <w:r>
              <w:rPr>
                <w:szCs w:val="28"/>
                <w:lang w:val="en-US"/>
              </w:rPr>
              <w:t>Public</w:t>
            </w:r>
          </w:p>
        </w:tc>
        <w:tc>
          <w:tcPr>
            <w:tcW w:w="2480" w:type="dxa"/>
          </w:tcPr>
          <w:p w14:paraId="1C31392A" w14:textId="13B7E219" w:rsidR="00710F8E" w:rsidRDefault="00710F8E" w:rsidP="009A5307">
            <w:pPr>
              <w:rPr>
                <w:szCs w:val="28"/>
                <w:lang w:val="en-US"/>
              </w:rPr>
            </w:pPr>
            <w:proofErr w:type="spellStart"/>
            <w:r>
              <w:rPr>
                <w:szCs w:val="28"/>
                <w:lang w:val="en-US"/>
              </w:rPr>
              <w:t>maSo</w:t>
            </w:r>
            <w:proofErr w:type="spellEnd"/>
          </w:p>
        </w:tc>
        <w:tc>
          <w:tcPr>
            <w:tcW w:w="1020" w:type="dxa"/>
          </w:tcPr>
          <w:p w14:paraId="276AB994" w14:textId="4B451376" w:rsidR="00710F8E" w:rsidRDefault="00710F8E" w:rsidP="009A5307">
            <w:pPr>
              <w:rPr>
                <w:szCs w:val="28"/>
                <w:lang w:val="en-US"/>
              </w:rPr>
            </w:pPr>
            <w:r>
              <w:rPr>
                <w:szCs w:val="28"/>
                <w:lang w:val="en-US"/>
              </w:rPr>
              <w:t>String</w:t>
            </w:r>
          </w:p>
        </w:tc>
        <w:tc>
          <w:tcPr>
            <w:tcW w:w="1020" w:type="dxa"/>
          </w:tcPr>
          <w:p w14:paraId="445E3AE2" w14:textId="0D29A859" w:rsidR="00710F8E" w:rsidRDefault="00710F8E" w:rsidP="009A5307">
            <w:pPr>
              <w:rPr>
                <w:szCs w:val="28"/>
                <w:lang w:val="en-US"/>
              </w:rPr>
            </w:pPr>
            <w:r>
              <w:rPr>
                <w:szCs w:val="28"/>
                <w:lang w:val="en-US"/>
              </w:rPr>
              <w:t>Null</w:t>
            </w:r>
          </w:p>
        </w:tc>
        <w:tc>
          <w:tcPr>
            <w:tcW w:w="1020" w:type="dxa"/>
          </w:tcPr>
          <w:p w14:paraId="6E05BAF4" w14:textId="3FF34107" w:rsidR="00710F8E" w:rsidRDefault="00710F8E" w:rsidP="009A5307">
            <w:pPr>
              <w:rPr>
                <w:szCs w:val="28"/>
                <w:lang w:val="en-US"/>
              </w:rPr>
            </w:pPr>
            <w:r>
              <w:rPr>
                <w:szCs w:val="28"/>
                <w:lang w:val="en-US"/>
              </w:rPr>
              <w:t>10</w:t>
            </w:r>
          </w:p>
        </w:tc>
        <w:tc>
          <w:tcPr>
            <w:tcW w:w="1167" w:type="dxa"/>
          </w:tcPr>
          <w:p w14:paraId="6CE20E16" w14:textId="6FBDF552" w:rsidR="00710F8E" w:rsidRDefault="00710F8E" w:rsidP="009A5307">
            <w:pPr>
              <w:rPr>
                <w:szCs w:val="28"/>
                <w:lang w:val="en-US"/>
              </w:rPr>
            </w:pPr>
            <w:r>
              <w:rPr>
                <w:szCs w:val="28"/>
                <w:lang w:val="en-US"/>
              </w:rPr>
              <w:t>void</w:t>
            </w:r>
          </w:p>
        </w:tc>
        <w:tc>
          <w:tcPr>
            <w:tcW w:w="1459" w:type="dxa"/>
          </w:tcPr>
          <w:p w14:paraId="37434E1D" w14:textId="5944F38E" w:rsidR="00710F8E" w:rsidRDefault="00710F8E" w:rsidP="009A5307">
            <w:pPr>
              <w:rPr>
                <w:szCs w:val="28"/>
                <w:lang w:val="en-US"/>
              </w:rPr>
            </w:pPr>
            <w:proofErr w:type="spellStart"/>
            <w:r>
              <w:rPr>
                <w:szCs w:val="28"/>
                <w:lang w:val="en-US"/>
              </w:rPr>
              <w:t>Tiếp</w:t>
            </w:r>
            <w:proofErr w:type="spellEnd"/>
            <w:r>
              <w:rPr>
                <w:szCs w:val="28"/>
                <w:lang w:val="en-US"/>
              </w:rPr>
              <w:t xml:space="preserve"> </w:t>
            </w:r>
            <w:proofErr w:type="spellStart"/>
            <w:r>
              <w:rPr>
                <w:szCs w:val="28"/>
                <w:lang w:val="en-US"/>
              </w:rPr>
              <w:t>nhận</w:t>
            </w:r>
            <w:proofErr w:type="spellEnd"/>
            <w:r>
              <w:rPr>
                <w:szCs w:val="28"/>
                <w:lang w:val="en-US"/>
              </w:rPr>
              <w:t xml:space="preserve"> </w:t>
            </w:r>
            <w:proofErr w:type="spellStart"/>
            <w:r>
              <w:rPr>
                <w:szCs w:val="28"/>
                <w:lang w:val="en-US"/>
              </w:rPr>
              <w:t>góp</w:t>
            </w:r>
            <w:proofErr w:type="spellEnd"/>
            <w:r>
              <w:rPr>
                <w:szCs w:val="28"/>
                <w:lang w:val="en-US"/>
              </w:rPr>
              <w:t xml:space="preserve"> ý</w:t>
            </w:r>
          </w:p>
        </w:tc>
      </w:tr>
    </w:tbl>
    <w:p w14:paraId="464C1774" w14:textId="77777777" w:rsidR="00710F8E" w:rsidRPr="00710F8E" w:rsidRDefault="00710F8E" w:rsidP="00710F8E"/>
    <w:p w14:paraId="40BEB7EB" w14:textId="77777777" w:rsidR="00211D25" w:rsidRDefault="00211D25">
      <w:pPr>
        <w:spacing w:line="240" w:lineRule="auto"/>
        <w:rPr>
          <w:rFonts w:eastAsia="Times New Roman" w:cs="Times New Roman"/>
          <w:b/>
          <w:color w:val="000000"/>
          <w:szCs w:val="28"/>
        </w:rPr>
      </w:pPr>
      <w:bookmarkStart w:id="414" w:name="_18ruvrtz4jnw" w:colFirst="0" w:colLast="0"/>
      <w:bookmarkEnd w:id="414"/>
      <w:r>
        <w:br w:type="page"/>
      </w:r>
    </w:p>
    <w:p w14:paraId="6EF183AC" w14:textId="3C270A30" w:rsidR="00013F0D" w:rsidRPr="001E57AD" w:rsidRDefault="00E952C3">
      <w:pPr>
        <w:pStyle w:val="Heading3"/>
      </w:pPr>
      <w:bookmarkStart w:id="415" w:name="_Toc119444995"/>
      <w:r w:rsidRPr="001E57AD">
        <w:lastRenderedPageBreak/>
        <w:t>Lớp ThuGopY</w:t>
      </w:r>
      <w:bookmarkEnd w:id="415"/>
    </w:p>
    <w:p w14:paraId="42554A6F" w14:textId="2CCC9364" w:rsidR="00013F0D" w:rsidRPr="001E57AD" w:rsidRDefault="00710F8E">
      <w:pPr>
        <w:pStyle w:val="Heading4"/>
      </w:pPr>
      <w:bookmarkStart w:id="416" w:name="_5igxnp667ijr" w:colFirst="0" w:colLast="0"/>
      <w:bookmarkEnd w:id="416"/>
      <w:r>
        <w:rPr>
          <w:lang w:val="en-US"/>
        </w:rPr>
        <w:t>M</w:t>
      </w:r>
      <w:r w:rsidR="00E952C3" w:rsidRPr="001E57AD">
        <w:t>ô tả thuộc tính</w:t>
      </w:r>
      <w:r>
        <w:rPr>
          <w:lang w:val="en-US"/>
        </w:rPr>
        <w:t xml:space="preserve"> </w:t>
      </w:r>
      <w:proofErr w:type="spellStart"/>
      <w:r>
        <w:rPr>
          <w:lang w:val="en-US"/>
        </w:rPr>
        <w:t>lớp</w:t>
      </w:r>
      <w:proofErr w:type="spellEnd"/>
      <w:r>
        <w:rPr>
          <w:lang w:val="en-US"/>
        </w:rPr>
        <w:t xml:space="preserve"> </w:t>
      </w:r>
      <w:proofErr w:type="spellStart"/>
      <w:r>
        <w:rPr>
          <w:lang w:val="en-US"/>
        </w:rPr>
        <w:t>ThuGopY</w:t>
      </w:r>
      <w:proofErr w:type="spellEnd"/>
    </w:p>
    <w:p w14:paraId="2A5D82C8" w14:textId="5857B050" w:rsidR="00255D1C" w:rsidRDefault="00255D1C" w:rsidP="00BE4F8B">
      <w:pPr>
        <w:pStyle w:val="Caption"/>
      </w:pPr>
      <w:bookmarkStart w:id="417" w:name="_Toc119445085"/>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3</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28</w:t>
      </w:r>
      <w:r w:rsidR="005018C1">
        <w:rPr>
          <w:noProof/>
        </w:rPr>
        <w:fldChar w:fldCharType="end"/>
      </w:r>
      <w:r>
        <w:t xml:space="preserve">: </w:t>
      </w:r>
      <w:proofErr w:type="spellStart"/>
      <w:r>
        <w:t>Mô</w:t>
      </w:r>
      <w:proofErr w:type="spellEnd"/>
      <w:r>
        <w:t xml:space="preserve"> </w:t>
      </w:r>
      <w:proofErr w:type="spellStart"/>
      <w:r>
        <w:t>tả</w:t>
      </w:r>
      <w:proofErr w:type="spellEnd"/>
      <w:r>
        <w:t xml:space="preserve"> </w:t>
      </w:r>
      <w:proofErr w:type="spellStart"/>
      <w:r w:rsidR="006D0C9F">
        <w:t>thuộc</w:t>
      </w:r>
      <w:proofErr w:type="spellEnd"/>
      <w:r w:rsidR="006D0C9F">
        <w:t xml:space="preserve"> </w:t>
      </w:r>
      <w:proofErr w:type="spellStart"/>
      <w:r w:rsidR="006D0C9F">
        <w:t>tính</w:t>
      </w:r>
      <w:proofErr w:type="spellEnd"/>
      <w:r>
        <w:t xml:space="preserve"> </w:t>
      </w:r>
      <w:proofErr w:type="spellStart"/>
      <w:r>
        <w:t>lớp</w:t>
      </w:r>
      <w:proofErr w:type="spellEnd"/>
      <w:r>
        <w:t xml:space="preserve"> </w:t>
      </w:r>
      <w:proofErr w:type="spellStart"/>
      <w:r>
        <w:t>ThuGopY</w:t>
      </w:r>
      <w:bookmarkEnd w:id="417"/>
      <w:proofErr w:type="spellEnd"/>
    </w:p>
    <w:tbl>
      <w:tblPr>
        <w:tblStyle w:val="TableGrid"/>
        <w:tblW w:w="0" w:type="auto"/>
        <w:tblLook w:val="04A0" w:firstRow="1" w:lastRow="0" w:firstColumn="1" w:lastColumn="0" w:noHBand="0" w:noVBand="1"/>
      </w:tblPr>
      <w:tblGrid>
        <w:gridCol w:w="1819"/>
        <w:gridCol w:w="1168"/>
        <w:gridCol w:w="1145"/>
        <w:gridCol w:w="1132"/>
        <w:gridCol w:w="1135"/>
        <w:gridCol w:w="683"/>
        <w:gridCol w:w="834"/>
        <w:gridCol w:w="1823"/>
      </w:tblGrid>
      <w:tr w:rsidR="008A7732" w:rsidRPr="00255288" w14:paraId="1DCF4506" w14:textId="77777777" w:rsidTr="00B25755">
        <w:trPr>
          <w:cantSplit/>
          <w:tblHeader/>
        </w:trPr>
        <w:tc>
          <w:tcPr>
            <w:tcW w:w="1819" w:type="dxa"/>
          </w:tcPr>
          <w:p w14:paraId="27B5DEEE" w14:textId="77777777" w:rsidR="008A7732" w:rsidRPr="00255288" w:rsidRDefault="008A7732" w:rsidP="009A5307">
            <w:pPr>
              <w:rPr>
                <w:lang w:val="en-US"/>
              </w:rPr>
            </w:pPr>
            <w:proofErr w:type="spellStart"/>
            <w:r>
              <w:rPr>
                <w:lang w:val="en-US"/>
              </w:rPr>
              <w:t>Tên</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p>
        </w:tc>
        <w:tc>
          <w:tcPr>
            <w:tcW w:w="1168" w:type="dxa"/>
          </w:tcPr>
          <w:p w14:paraId="07360CC8" w14:textId="77777777" w:rsidR="008A7732" w:rsidRPr="00255288" w:rsidRDefault="008A7732" w:rsidP="009A5307">
            <w:pPr>
              <w:rPr>
                <w:lang w:val="en-US"/>
              </w:rPr>
            </w:pPr>
            <w:proofErr w:type="spellStart"/>
            <w:r>
              <w:rPr>
                <w:lang w:val="en-US"/>
              </w:rPr>
              <w:t>Kiểu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p>
        </w:tc>
        <w:tc>
          <w:tcPr>
            <w:tcW w:w="1145" w:type="dxa"/>
          </w:tcPr>
          <w:p w14:paraId="3F951099" w14:textId="77777777" w:rsidR="008A7732" w:rsidRPr="00255288" w:rsidRDefault="008A7732" w:rsidP="009A5307">
            <w:pPr>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1132" w:type="dxa"/>
          </w:tcPr>
          <w:p w14:paraId="54AAA369" w14:textId="77777777" w:rsidR="008A7732" w:rsidRPr="00255288" w:rsidRDefault="008A7732" w:rsidP="009A5307">
            <w:pPr>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mặc</w:t>
            </w:r>
            <w:proofErr w:type="spellEnd"/>
            <w:r>
              <w:rPr>
                <w:lang w:val="en-US"/>
              </w:rPr>
              <w:t xml:space="preserve"> </w:t>
            </w:r>
            <w:proofErr w:type="spellStart"/>
            <w:r>
              <w:rPr>
                <w:lang w:val="en-US"/>
              </w:rPr>
              <w:t>nhiên</w:t>
            </w:r>
            <w:proofErr w:type="spellEnd"/>
          </w:p>
        </w:tc>
        <w:tc>
          <w:tcPr>
            <w:tcW w:w="1135" w:type="dxa"/>
          </w:tcPr>
          <w:p w14:paraId="314BC737" w14:textId="77777777" w:rsidR="008A7732" w:rsidRPr="00255288" w:rsidRDefault="008A7732" w:rsidP="009A5307">
            <w:pPr>
              <w:rPr>
                <w:lang w:val="en-US"/>
              </w:rPr>
            </w:pPr>
            <w:proofErr w:type="spellStart"/>
            <w:r>
              <w:rPr>
                <w:lang w:val="en-US"/>
              </w:rPr>
              <w:t>Kích</w:t>
            </w:r>
            <w:proofErr w:type="spellEnd"/>
            <w:r>
              <w:rPr>
                <w:lang w:val="en-US"/>
              </w:rPr>
              <w:t xml:space="preserve"> </w:t>
            </w:r>
            <w:proofErr w:type="spellStart"/>
            <w:r>
              <w:rPr>
                <w:lang w:val="en-US"/>
              </w:rPr>
              <w:t>thước</w:t>
            </w:r>
            <w:proofErr w:type="spellEnd"/>
          </w:p>
        </w:tc>
        <w:tc>
          <w:tcPr>
            <w:tcW w:w="683" w:type="dxa"/>
          </w:tcPr>
          <w:p w14:paraId="43265B2D" w14:textId="77777777" w:rsidR="008A7732" w:rsidRPr="00255288" w:rsidRDefault="008A7732" w:rsidP="009A5307">
            <w:pPr>
              <w:rPr>
                <w:lang w:val="en-US"/>
              </w:rPr>
            </w:pPr>
            <w:r>
              <w:rPr>
                <w:lang w:val="en-US"/>
              </w:rPr>
              <w:t>Min</w:t>
            </w:r>
          </w:p>
        </w:tc>
        <w:tc>
          <w:tcPr>
            <w:tcW w:w="834" w:type="dxa"/>
          </w:tcPr>
          <w:p w14:paraId="3184B127" w14:textId="77777777" w:rsidR="008A7732" w:rsidRPr="00255288" w:rsidRDefault="008A7732" w:rsidP="009A5307">
            <w:pPr>
              <w:rPr>
                <w:lang w:val="en-US"/>
              </w:rPr>
            </w:pPr>
            <w:r>
              <w:rPr>
                <w:lang w:val="en-US"/>
              </w:rPr>
              <w:t>Max</w:t>
            </w:r>
          </w:p>
        </w:tc>
        <w:tc>
          <w:tcPr>
            <w:tcW w:w="1823" w:type="dxa"/>
          </w:tcPr>
          <w:p w14:paraId="4A8CFCE9" w14:textId="77777777" w:rsidR="008A7732" w:rsidRPr="00255288" w:rsidRDefault="008A7732" w:rsidP="009A5307">
            <w:pPr>
              <w:rPr>
                <w:lang w:val="en-US"/>
              </w:rPr>
            </w:pPr>
            <w:proofErr w:type="spellStart"/>
            <w:r>
              <w:rPr>
                <w:lang w:val="en-US"/>
              </w:rPr>
              <w:t>Diễn</w:t>
            </w:r>
            <w:proofErr w:type="spellEnd"/>
            <w:r>
              <w:rPr>
                <w:lang w:val="en-US"/>
              </w:rPr>
              <w:t xml:space="preserve"> </w:t>
            </w:r>
            <w:proofErr w:type="spellStart"/>
            <w:r>
              <w:rPr>
                <w:lang w:val="en-US"/>
              </w:rPr>
              <w:t>giải</w:t>
            </w:r>
            <w:proofErr w:type="spellEnd"/>
          </w:p>
        </w:tc>
      </w:tr>
      <w:tr w:rsidR="00B25755" w:rsidRPr="00255288" w14:paraId="7A10B4C7" w14:textId="77777777" w:rsidTr="009A5307">
        <w:tc>
          <w:tcPr>
            <w:tcW w:w="1819" w:type="dxa"/>
          </w:tcPr>
          <w:p w14:paraId="082BE738" w14:textId="6E648051" w:rsidR="00B25755" w:rsidRDefault="00B25755" w:rsidP="009A5307">
            <w:pPr>
              <w:rPr>
                <w:lang w:val="en-US"/>
              </w:rPr>
            </w:pPr>
            <w:proofErr w:type="spellStart"/>
            <w:r>
              <w:rPr>
                <w:lang w:val="en-US"/>
              </w:rPr>
              <w:t>maSo</w:t>
            </w:r>
            <w:proofErr w:type="spellEnd"/>
          </w:p>
        </w:tc>
        <w:tc>
          <w:tcPr>
            <w:tcW w:w="1168" w:type="dxa"/>
          </w:tcPr>
          <w:p w14:paraId="1751F602" w14:textId="57D3B5B0" w:rsidR="00B25755" w:rsidRDefault="00B25755" w:rsidP="009A5307">
            <w:pPr>
              <w:rPr>
                <w:lang w:val="en-US"/>
              </w:rPr>
            </w:pPr>
            <w:r>
              <w:rPr>
                <w:lang w:val="en-US"/>
              </w:rPr>
              <w:t>Private</w:t>
            </w:r>
          </w:p>
        </w:tc>
        <w:tc>
          <w:tcPr>
            <w:tcW w:w="1145" w:type="dxa"/>
          </w:tcPr>
          <w:p w14:paraId="3E577A13" w14:textId="21909D30" w:rsidR="00B25755" w:rsidRDefault="00B25755" w:rsidP="009A5307">
            <w:pPr>
              <w:rPr>
                <w:lang w:val="en-US"/>
              </w:rPr>
            </w:pPr>
            <w:r>
              <w:rPr>
                <w:lang w:val="en-US"/>
              </w:rPr>
              <w:t>String</w:t>
            </w:r>
          </w:p>
        </w:tc>
        <w:tc>
          <w:tcPr>
            <w:tcW w:w="1132" w:type="dxa"/>
          </w:tcPr>
          <w:p w14:paraId="3CF31274" w14:textId="769E3C35" w:rsidR="00B25755" w:rsidRDefault="00B25755" w:rsidP="009A5307">
            <w:pPr>
              <w:rPr>
                <w:lang w:val="en-US"/>
              </w:rPr>
            </w:pPr>
            <w:r>
              <w:rPr>
                <w:lang w:val="en-US"/>
              </w:rPr>
              <w:t>Null</w:t>
            </w:r>
          </w:p>
        </w:tc>
        <w:tc>
          <w:tcPr>
            <w:tcW w:w="1135" w:type="dxa"/>
          </w:tcPr>
          <w:p w14:paraId="5417C707" w14:textId="42E147AB" w:rsidR="00B25755" w:rsidRDefault="00B25755" w:rsidP="009A5307">
            <w:pPr>
              <w:rPr>
                <w:lang w:val="en-US"/>
              </w:rPr>
            </w:pPr>
            <w:r>
              <w:rPr>
                <w:lang w:val="en-US"/>
              </w:rPr>
              <w:t>10</w:t>
            </w:r>
          </w:p>
        </w:tc>
        <w:tc>
          <w:tcPr>
            <w:tcW w:w="683" w:type="dxa"/>
          </w:tcPr>
          <w:p w14:paraId="2F3B3E0C" w14:textId="77777777" w:rsidR="00B25755" w:rsidRDefault="00B25755" w:rsidP="009A5307">
            <w:pPr>
              <w:rPr>
                <w:lang w:val="en-US"/>
              </w:rPr>
            </w:pPr>
          </w:p>
        </w:tc>
        <w:tc>
          <w:tcPr>
            <w:tcW w:w="834" w:type="dxa"/>
          </w:tcPr>
          <w:p w14:paraId="0EC8186C" w14:textId="77777777" w:rsidR="00B25755" w:rsidRDefault="00B25755" w:rsidP="009A5307">
            <w:pPr>
              <w:rPr>
                <w:lang w:val="en-US"/>
              </w:rPr>
            </w:pPr>
          </w:p>
        </w:tc>
        <w:tc>
          <w:tcPr>
            <w:tcW w:w="1823" w:type="dxa"/>
          </w:tcPr>
          <w:p w14:paraId="2D5D9458" w14:textId="767641CA" w:rsidR="00B25755" w:rsidRDefault="00B25755" w:rsidP="009A5307">
            <w:pPr>
              <w:rPr>
                <w:lang w:val="en-US"/>
              </w:rPr>
            </w:pPr>
            <w:proofErr w:type="spellStart"/>
            <w:r>
              <w:rPr>
                <w:lang w:val="en-US"/>
              </w:rPr>
              <w:t>Mã</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thư</w:t>
            </w:r>
            <w:proofErr w:type="spellEnd"/>
          </w:p>
        </w:tc>
      </w:tr>
      <w:tr w:rsidR="00B25755" w:rsidRPr="00255288" w14:paraId="3B41B9D0" w14:textId="77777777" w:rsidTr="009A5307">
        <w:tc>
          <w:tcPr>
            <w:tcW w:w="1819" w:type="dxa"/>
          </w:tcPr>
          <w:p w14:paraId="0E284088" w14:textId="32314B8F" w:rsidR="00B25755" w:rsidRDefault="00B25755" w:rsidP="009A5307">
            <w:pPr>
              <w:rPr>
                <w:lang w:val="en-US"/>
              </w:rPr>
            </w:pPr>
            <w:proofErr w:type="spellStart"/>
            <w:r>
              <w:rPr>
                <w:lang w:val="en-US"/>
              </w:rPr>
              <w:t>ngayGui</w:t>
            </w:r>
            <w:proofErr w:type="spellEnd"/>
          </w:p>
        </w:tc>
        <w:tc>
          <w:tcPr>
            <w:tcW w:w="1168" w:type="dxa"/>
          </w:tcPr>
          <w:p w14:paraId="39404C1E" w14:textId="6926108F" w:rsidR="00B25755" w:rsidRDefault="00B25755" w:rsidP="009A5307">
            <w:pPr>
              <w:rPr>
                <w:lang w:val="en-US"/>
              </w:rPr>
            </w:pPr>
            <w:r>
              <w:rPr>
                <w:lang w:val="en-US"/>
              </w:rPr>
              <w:t>Public</w:t>
            </w:r>
          </w:p>
        </w:tc>
        <w:tc>
          <w:tcPr>
            <w:tcW w:w="1145" w:type="dxa"/>
          </w:tcPr>
          <w:p w14:paraId="72B4E2E7" w14:textId="0219821C" w:rsidR="00B25755" w:rsidRDefault="00B25755" w:rsidP="009A5307">
            <w:pPr>
              <w:rPr>
                <w:lang w:val="en-US"/>
              </w:rPr>
            </w:pPr>
            <w:r>
              <w:rPr>
                <w:lang w:val="en-US"/>
              </w:rPr>
              <w:t>Date</w:t>
            </w:r>
          </w:p>
        </w:tc>
        <w:tc>
          <w:tcPr>
            <w:tcW w:w="1132" w:type="dxa"/>
          </w:tcPr>
          <w:p w14:paraId="2071A71D" w14:textId="3D76A451" w:rsidR="00B25755" w:rsidRDefault="00B25755" w:rsidP="009A5307">
            <w:pPr>
              <w:rPr>
                <w:lang w:val="en-US"/>
              </w:rPr>
            </w:pPr>
            <w:r>
              <w:rPr>
                <w:lang w:val="en-US"/>
              </w:rPr>
              <w:t>Null</w:t>
            </w:r>
          </w:p>
        </w:tc>
        <w:tc>
          <w:tcPr>
            <w:tcW w:w="1135" w:type="dxa"/>
          </w:tcPr>
          <w:p w14:paraId="4324CC4A" w14:textId="77777777" w:rsidR="00B25755" w:rsidRDefault="00B25755" w:rsidP="009A5307">
            <w:pPr>
              <w:rPr>
                <w:lang w:val="en-US"/>
              </w:rPr>
            </w:pPr>
          </w:p>
        </w:tc>
        <w:tc>
          <w:tcPr>
            <w:tcW w:w="683" w:type="dxa"/>
          </w:tcPr>
          <w:p w14:paraId="75BE1B08" w14:textId="77777777" w:rsidR="00B25755" w:rsidRDefault="00B25755" w:rsidP="009A5307">
            <w:pPr>
              <w:rPr>
                <w:lang w:val="en-US"/>
              </w:rPr>
            </w:pPr>
          </w:p>
        </w:tc>
        <w:tc>
          <w:tcPr>
            <w:tcW w:w="834" w:type="dxa"/>
          </w:tcPr>
          <w:p w14:paraId="191FEE2E" w14:textId="77777777" w:rsidR="00B25755" w:rsidRDefault="00B25755" w:rsidP="009A5307">
            <w:pPr>
              <w:rPr>
                <w:lang w:val="en-US"/>
              </w:rPr>
            </w:pPr>
          </w:p>
        </w:tc>
        <w:tc>
          <w:tcPr>
            <w:tcW w:w="1823" w:type="dxa"/>
          </w:tcPr>
          <w:p w14:paraId="79012051" w14:textId="2E6F8F68" w:rsidR="00B25755" w:rsidRDefault="00B25755" w:rsidP="009A5307">
            <w:pPr>
              <w:rPr>
                <w:lang w:val="en-US"/>
              </w:rPr>
            </w:pPr>
            <w:proofErr w:type="spellStart"/>
            <w:r>
              <w:rPr>
                <w:lang w:val="en-US"/>
              </w:rPr>
              <w:t>Ngày</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thư</w:t>
            </w:r>
            <w:proofErr w:type="spellEnd"/>
          </w:p>
        </w:tc>
      </w:tr>
      <w:tr w:rsidR="00B25755" w:rsidRPr="00255288" w14:paraId="02C3BA1F" w14:textId="77777777" w:rsidTr="009A5307">
        <w:tc>
          <w:tcPr>
            <w:tcW w:w="1819" w:type="dxa"/>
          </w:tcPr>
          <w:p w14:paraId="3A707E44" w14:textId="59D6B1EE" w:rsidR="00B25755" w:rsidRDefault="00B25755" w:rsidP="009A5307">
            <w:pPr>
              <w:rPr>
                <w:lang w:val="en-US"/>
              </w:rPr>
            </w:pPr>
            <w:proofErr w:type="spellStart"/>
            <w:r>
              <w:rPr>
                <w:lang w:val="en-US"/>
              </w:rPr>
              <w:t>noiDung</w:t>
            </w:r>
            <w:proofErr w:type="spellEnd"/>
          </w:p>
        </w:tc>
        <w:tc>
          <w:tcPr>
            <w:tcW w:w="1168" w:type="dxa"/>
          </w:tcPr>
          <w:p w14:paraId="08A8D80A" w14:textId="2F87EE32" w:rsidR="00B25755" w:rsidRDefault="00B25755" w:rsidP="009A5307">
            <w:pPr>
              <w:rPr>
                <w:lang w:val="en-US"/>
              </w:rPr>
            </w:pPr>
            <w:r>
              <w:rPr>
                <w:lang w:val="en-US"/>
              </w:rPr>
              <w:t>public</w:t>
            </w:r>
          </w:p>
        </w:tc>
        <w:tc>
          <w:tcPr>
            <w:tcW w:w="1145" w:type="dxa"/>
          </w:tcPr>
          <w:p w14:paraId="5074A93C" w14:textId="2FB2CB91" w:rsidR="00B25755" w:rsidRDefault="00B25755" w:rsidP="009A5307">
            <w:pPr>
              <w:rPr>
                <w:lang w:val="en-US"/>
              </w:rPr>
            </w:pPr>
            <w:r>
              <w:rPr>
                <w:lang w:val="en-US"/>
              </w:rPr>
              <w:t>String</w:t>
            </w:r>
          </w:p>
        </w:tc>
        <w:tc>
          <w:tcPr>
            <w:tcW w:w="1132" w:type="dxa"/>
          </w:tcPr>
          <w:p w14:paraId="268D4614" w14:textId="687B1E02" w:rsidR="00B25755" w:rsidRDefault="00B25755" w:rsidP="009A5307">
            <w:pPr>
              <w:rPr>
                <w:lang w:val="en-US"/>
              </w:rPr>
            </w:pPr>
            <w:r>
              <w:rPr>
                <w:lang w:val="en-US"/>
              </w:rPr>
              <w:t>Null</w:t>
            </w:r>
          </w:p>
        </w:tc>
        <w:tc>
          <w:tcPr>
            <w:tcW w:w="1135" w:type="dxa"/>
          </w:tcPr>
          <w:p w14:paraId="14C63A98" w14:textId="76B14A46" w:rsidR="00B25755" w:rsidRDefault="00B25755" w:rsidP="009A5307">
            <w:pPr>
              <w:rPr>
                <w:lang w:val="en-US"/>
              </w:rPr>
            </w:pPr>
            <w:r>
              <w:rPr>
                <w:lang w:val="en-US"/>
              </w:rPr>
              <w:t>200</w:t>
            </w:r>
          </w:p>
        </w:tc>
        <w:tc>
          <w:tcPr>
            <w:tcW w:w="683" w:type="dxa"/>
          </w:tcPr>
          <w:p w14:paraId="13C29E15" w14:textId="77777777" w:rsidR="00B25755" w:rsidRDefault="00B25755" w:rsidP="009A5307">
            <w:pPr>
              <w:rPr>
                <w:lang w:val="en-US"/>
              </w:rPr>
            </w:pPr>
          </w:p>
        </w:tc>
        <w:tc>
          <w:tcPr>
            <w:tcW w:w="834" w:type="dxa"/>
          </w:tcPr>
          <w:p w14:paraId="2C373C55" w14:textId="77777777" w:rsidR="00B25755" w:rsidRDefault="00B25755" w:rsidP="009A5307">
            <w:pPr>
              <w:rPr>
                <w:lang w:val="en-US"/>
              </w:rPr>
            </w:pPr>
          </w:p>
        </w:tc>
        <w:tc>
          <w:tcPr>
            <w:tcW w:w="1823" w:type="dxa"/>
          </w:tcPr>
          <w:p w14:paraId="5E126544" w14:textId="4923FB3D" w:rsidR="00B25755" w:rsidRDefault="00B25755" w:rsidP="009A5307">
            <w:pPr>
              <w:rPr>
                <w:lang w:val="en-US"/>
              </w:rPr>
            </w:pPr>
            <w:proofErr w:type="spellStart"/>
            <w:r>
              <w:rPr>
                <w:lang w:val="en-US"/>
              </w:rPr>
              <w:t>Nội</w:t>
            </w:r>
            <w:proofErr w:type="spellEnd"/>
            <w:r>
              <w:rPr>
                <w:lang w:val="en-US"/>
              </w:rPr>
              <w:t xml:space="preserve"> dung </w:t>
            </w:r>
            <w:proofErr w:type="spellStart"/>
            <w:r>
              <w:rPr>
                <w:lang w:val="en-US"/>
              </w:rPr>
              <w:t>thư</w:t>
            </w:r>
            <w:proofErr w:type="spellEnd"/>
          </w:p>
        </w:tc>
      </w:tr>
    </w:tbl>
    <w:p w14:paraId="5D1552EC" w14:textId="77777777" w:rsidR="00013F0D" w:rsidRPr="001E57AD" w:rsidRDefault="00013F0D">
      <w:pPr>
        <w:spacing w:before="240" w:after="240"/>
        <w:jc w:val="both"/>
        <w:rPr>
          <w:rFonts w:cs="Times New Roman"/>
        </w:rPr>
      </w:pPr>
    </w:p>
    <w:p w14:paraId="15BA09CE" w14:textId="3FBCA2F6" w:rsidR="00B25755" w:rsidRPr="00B25755" w:rsidRDefault="00710F8E">
      <w:pPr>
        <w:pStyle w:val="Heading4"/>
      </w:pPr>
      <w:bookmarkStart w:id="418" w:name="_sgio5t9qxa1g" w:colFirst="0" w:colLast="0"/>
      <w:bookmarkEnd w:id="418"/>
      <w:r>
        <w:rPr>
          <w:lang w:val="en-US"/>
        </w:rPr>
        <w:t>M</w:t>
      </w:r>
      <w:r w:rsidR="00E952C3" w:rsidRPr="001E57AD">
        <w:t xml:space="preserve">ô tả phương thức </w:t>
      </w:r>
      <w:proofErr w:type="spellStart"/>
      <w:r>
        <w:rPr>
          <w:lang w:val="en-US"/>
        </w:rPr>
        <w:t>lớp</w:t>
      </w:r>
      <w:proofErr w:type="spellEnd"/>
      <w:r>
        <w:rPr>
          <w:lang w:val="en-US"/>
        </w:rPr>
        <w:t xml:space="preserve"> </w:t>
      </w:r>
      <w:r w:rsidR="00E952C3" w:rsidRPr="001E57AD">
        <w:t>ThuGopY</w:t>
      </w:r>
    </w:p>
    <w:p w14:paraId="0F1CC9CB" w14:textId="6D68E691" w:rsidR="00255D1C" w:rsidRDefault="00255D1C" w:rsidP="00BE4F8B">
      <w:pPr>
        <w:pStyle w:val="Caption"/>
      </w:pPr>
      <w:bookmarkStart w:id="419" w:name="_Toc119445086"/>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3</w:t>
      </w:r>
      <w:r w:rsidR="005018C1">
        <w:rPr>
          <w:noProof/>
        </w:rPr>
        <w:fldChar w:fldCharType="end"/>
      </w:r>
      <w:r w:rsidR="006D0C9F">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29</w:t>
      </w:r>
      <w:r w:rsidR="005018C1">
        <w:rPr>
          <w:noProof/>
        </w:rPr>
        <w:fldChar w:fldCharType="end"/>
      </w:r>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ThuGopY</w:t>
      </w:r>
      <w:bookmarkEnd w:id="419"/>
      <w:proofErr w:type="spellEnd"/>
    </w:p>
    <w:tbl>
      <w:tblPr>
        <w:tblStyle w:val="TableGrid"/>
        <w:tblW w:w="10064" w:type="dxa"/>
        <w:tblInd w:w="137" w:type="dxa"/>
        <w:tblLayout w:type="fixed"/>
        <w:tblLook w:val="04A0" w:firstRow="1" w:lastRow="0" w:firstColumn="1" w:lastColumn="0" w:noHBand="0" w:noVBand="1"/>
      </w:tblPr>
      <w:tblGrid>
        <w:gridCol w:w="1418"/>
        <w:gridCol w:w="1275"/>
        <w:gridCol w:w="1560"/>
        <w:gridCol w:w="992"/>
        <w:gridCol w:w="850"/>
        <w:gridCol w:w="993"/>
        <w:gridCol w:w="1275"/>
        <w:gridCol w:w="1701"/>
      </w:tblGrid>
      <w:tr w:rsidR="00B25755" w:rsidRPr="00121F91" w14:paraId="1D9F6379" w14:textId="77777777" w:rsidTr="006F71DC">
        <w:trPr>
          <w:cantSplit/>
          <w:tblHeader/>
        </w:trPr>
        <w:tc>
          <w:tcPr>
            <w:tcW w:w="1418" w:type="dxa"/>
          </w:tcPr>
          <w:p w14:paraId="5429D3A2" w14:textId="77777777" w:rsidR="00B25755" w:rsidRPr="00121F91" w:rsidRDefault="00B25755" w:rsidP="009A5307">
            <w:pPr>
              <w:rPr>
                <w:szCs w:val="28"/>
                <w:lang w:val="en-US"/>
              </w:rPr>
            </w:pPr>
            <w:proofErr w:type="spellStart"/>
            <w:r w:rsidRPr="00121F91">
              <w:rPr>
                <w:szCs w:val="28"/>
                <w:lang w:val="en-US"/>
              </w:rPr>
              <w:t>Tên</w:t>
            </w:r>
            <w:proofErr w:type="spellEnd"/>
            <w:r w:rsidRPr="00121F91">
              <w:rPr>
                <w:szCs w:val="28"/>
                <w:lang w:val="en-US"/>
              </w:rPr>
              <w:t xml:space="preserve"> </w:t>
            </w:r>
            <w:proofErr w:type="spellStart"/>
            <w:r w:rsidRPr="00121F91">
              <w:rPr>
                <w:szCs w:val="28"/>
                <w:lang w:val="en-US"/>
              </w:rPr>
              <w:t>phương</w:t>
            </w:r>
            <w:proofErr w:type="spellEnd"/>
            <w:r w:rsidRPr="00121F91">
              <w:rPr>
                <w:szCs w:val="28"/>
                <w:lang w:val="en-US"/>
              </w:rPr>
              <w:t xml:space="preserve"> </w:t>
            </w:r>
            <w:proofErr w:type="spellStart"/>
            <w:r w:rsidRPr="00121F91">
              <w:rPr>
                <w:szCs w:val="28"/>
                <w:lang w:val="en-US"/>
              </w:rPr>
              <w:t>thức</w:t>
            </w:r>
            <w:proofErr w:type="spellEnd"/>
          </w:p>
        </w:tc>
        <w:tc>
          <w:tcPr>
            <w:tcW w:w="1275" w:type="dxa"/>
          </w:tcPr>
          <w:p w14:paraId="63A8D4CD" w14:textId="77777777" w:rsidR="00B25755" w:rsidRPr="00121F91" w:rsidRDefault="00B25755" w:rsidP="009A5307">
            <w:pPr>
              <w:rPr>
                <w:szCs w:val="28"/>
                <w:lang w:val="en-US"/>
              </w:rPr>
            </w:pPr>
            <w:proofErr w:type="spellStart"/>
            <w:r w:rsidRPr="00121F91">
              <w:rPr>
                <w:szCs w:val="28"/>
                <w:lang w:val="en-US"/>
              </w:rPr>
              <w:t>Kiểu</w:t>
            </w:r>
            <w:proofErr w:type="spellEnd"/>
            <w:r w:rsidRPr="00121F91">
              <w:rPr>
                <w:szCs w:val="28"/>
                <w:lang w:val="en-US"/>
              </w:rPr>
              <w:t xml:space="preserve"> </w:t>
            </w:r>
            <w:proofErr w:type="spellStart"/>
            <w:r w:rsidRPr="00121F91">
              <w:rPr>
                <w:szCs w:val="28"/>
                <w:lang w:val="en-US"/>
              </w:rPr>
              <w:t>truy</w:t>
            </w:r>
            <w:proofErr w:type="spellEnd"/>
            <w:r w:rsidRPr="00121F91">
              <w:rPr>
                <w:szCs w:val="28"/>
                <w:lang w:val="en-US"/>
              </w:rPr>
              <w:t xml:space="preserve"> </w:t>
            </w:r>
            <w:proofErr w:type="spellStart"/>
            <w:r w:rsidRPr="00121F91">
              <w:rPr>
                <w:szCs w:val="28"/>
                <w:lang w:val="en-US"/>
              </w:rPr>
              <w:t>cập</w:t>
            </w:r>
            <w:proofErr w:type="spellEnd"/>
          </w:p>
        </w:tc>
        <w:tc>
          <w:tcPr>
            <w:tcW w:w="1560" w:type="dxa"/>
          </w:tcPr>
          <w:p w14:paraId="5EF8AC57" w14:textId="77777777" w:rsidR="00B25755" w:rsidRPr="00121F91" w:rsidRDefault="00B25755" w:rsidP="009A5307">
            <w:pPr>
              <w:rPr>
                <w:szCs w:val="28"/>
                <w:lang w:val="en-US"/>
              </w:rPr>
            </w:pPr>
            <w:proofErr w:type="spellStart"/>
            <w:r w:rsidRPr="00121F91">
              <w:rPr>
                <w:szCs w:val="28"/>
                <w:lang w:val="en-US"/>
              </w:rPr>
              <w:t>Danh</w:t>
            </w:r>
            <w:proofErr w:type="spellEnd"/>
            <w:r w:rsidRPr="00121F91">
              <w:rPr>
                <w:szCs w:val="28"/>
                <w:lang w:val="en-US"/>
              </w:rPr>
              <w:t xml:space="preserve"> </w:t>
            </w:r>
            <w:proofErr w:type="spellStart"/>
            <w:r w:rsidRPr="00121F91">
              <w:rPr>
                <w:szCs w:val="28"/>
                <w:lang w:val="en-US"/>
              </w:rPr>
              <w:t>sách</w:t>
            </w:r>
            <w:proofErr w:type="spellEnd"/>
            <w:r w:rsidRPr="00121F91">
              <w:rPr>
                <w:szCs w:val="28"/>
                <w:lang w:val="en-US"/>
              </w:rPr>
              <w:t xml:space="preserve"> </w:t>
            </w:r>
            <w:proofErr w:type="spellStart"/>
            <w:r w:rsidRPr="00121F91">
              <w:rPr>
                <w:szCs w:val="28"/>
                <w:lang w:val="en-US"/>
              </w:rPr>
              <w:t>tên</w:t>
            </w:r>
            <w:proofErr w:type="spellEnd"/>
            <w:r w:rsidRPr="00121F91">
              <w:rPr>
                <w:szCs w:val="28"/>
                <w:lang w:val="en-US"/>
              </w:rPr>
              <w:t xml:space="preserve"> </w:t>
            </w:r>
            <w:proofErr w:type="spellStart"/>
            <w:r w:rsidRPr="00121F91">
              <w:rPr>
                <w:szCs w:val="28"/>
                <w:lang w:val="en-US"/>
              </w:rPr>
              <w:t>tham</w:t>
            </w:r>
            <w:proofErr w:type="spellEnd"/>
            <w:r w:rsidRPr="00121F91">
              <w:rPr>
                <w:szCs w:val="28"/>
                <w:lang w:val="en-US"/>
              </w:rPr>
              <w:t xml:space="preserve"> </w:t>
            </w:r>
            <w:proofErr w:type="spellStart"/>
            <w:r w:rsidRPr="00121F91">
              <w:rPr>
                <w:szCs w:val="28"/>
                <w:lang w:val="en-US"/>
              </w:rPr>
              <w:t>số</w:t>
            </w:r>
            <w:proofErr w:type="spellEnd"/>
          </w:p>
        </w:tc>
        <w:tc>
          <w:tcPr>
            <w:tcW w:w="992" w:type="dxa"/>
          </w:tcPr>
          <w:p w14:paraId="04F866B7" w14:textId="77777777" w:rsidR="00B25755" w:rsidRPr="00121F91" w:rsidRDefault="00B25755" w:rsidP="009A5307">
            <w:pPr>
              <w:rPr>
                <w:szCs w:val="28"/>
                <w:lang w:val="en-US"/>
              </w:rPr>
            </w:pPr>
            <w:proofErr w:type="spellStart"/>
            <w:r w:rsidRPr="00121F91">
              <w:rPr>
                <w:szCs w:val="28"/>
                <w:lang w:val="en-US"/>
              </w:rPr>
              <w:t>Kiểu</w:t>
            </w:r>
            <w:proofErr w:type="spellEnd"/>
            <w:r w:rsidRPr="00121F91">
              <w:rPr>
                <w:szCs w:val="28"/>
                <w:lang w:val="en-US"/>
              </w:rPr>
              <w:t xml:space="preserve"> </w:t>
            </w:r>
            <w:proofErr w:type="spellStart"/>
            <w:r w:rsidRPr="00121F91">
              <w:rPr>
                <w:szCs w:val="28"/>
                <w:lang w:val="en-US"/>
              </w:rPr>
              <w:t>dữ</w:t>
            </w:r>
            <w:proofErr w:type="spellEnd"/>
            <w:r w:rsidRPr="00121F91">
              <w:rPr>
                <w:szCs w:val="28"/>
                <w:lang w:val="en-US"/>
              </w:rPr>
              <w:t xml:space="preserve"> </w:t>
            </w:r>
            <w:proofErr w:type="spellStart"/>
            <w:r w:rsidRPr="00121F91">
              <w:rPr>
                <w:szCs w:val="28"/>
                <w:lang w:val="en-US"/>
              </w:rPr>
              <w:t>liệu</w:t>
            </w:r>
            <w:proofErr w:type="spellEnd"/>
          </w:p>
        </w:tc>
        <w:tc>
          <w:tcPr>
            <w:tcW w:w="850" w:type="dxa"/>
          </w:tcPr>
          <w:p w14:paraId="48893D8B" w14:textId="77777777" w:rsidR="00B25755" w:rsidRPr="00121F91" w:rsidRDefault="00B25755" w:rsidP="009A5307">
            <w:pPr>
              <w:rPr>
                <w:szCs w:val="28"/>
                <w:lang w:val="en-US"/>
              </w:rPr>
            </w:pPr>
            <w:proofErr w:type="spellStart"/>
            <w:r w:rsidRPr="00121F91">
              <w:rPr>
                <w:szCs w:val="28"/>
                <w:lang w:val="en-US"/>
              </w:rPr>
              <w:t>Giá</w:t>
            </w:r>
            <w:proofErr w:type="spellEnd"/>
            <w:r w:rsidRPr="00121F91">
              <w:rPr>
                <w:szCs w:val="28"/>
                <w:lang w:val="en-US"/>
              </w:rPr>
              <w:t xml:space="preserve"> </w:t>
            </w:r>
            <w:proofErr w:type="spellStart"/>
            <w:r w:rsidRPr="00121F91">
              <w:rPr>
                <w:szCs w:val="28"/>
                <w:lang w:val="en-US"/>
              </w:rPr>
              <w:t>trị</w:t>
            </w:r>
            <w:proofErr w:type="spellEnd"/>
            <w:r w:rsidRPr="00121F91">
              <w:rPr>
                <w:szCs w:val="28"/>
                <w:lang w:val="en-US"/>
              </w:rPr>
              <w:t xml:space="preserve"> </w:t>
            </w:r>
            <w:proofErr w:type="spellStart"/>
            <w:r w:rsidRPr="00121F91">
              <w:rPr>
                <w:szCs w:val="28"/>
                <w:lang w:val="en-US"/>
              </w:rPr>
              <w:t>mặc</w:t>
            </w:r>
            <w:proofErr w:type="spellEnd"/>
            <w:r w:rsidRPr="00121F91">
              <w:rPr>
                <w:szCs w:val="28"/>
                <w:lang w:val="en-US"/>
              </w:rPr>
              <w:t xml:space="preserve"> </w:t>
            </w:r>
            <w:proofErr w:type="spellStart"/>
            <w:r w:rsidRPr="00121F91">
              <w:rPr>
                <w:szCs w:val="28"/>
                <w:lang w:val="en-US"/>
              </w:rPr>
              <w:t>nhiên</w:t>
            </w:r>
            <w:proofErr w:type="spellEnd"/>
          </w:p>
        </w:tc>
        <w:tc>
          <w:tcPr>
            <w:tcW w:w="993" w:type="dxa"/>
          </w:tcPr>
          <w:p w14:paraId="540AC6C6" w14:textId="77777777" w:rsidR="00B25755" w:rsidRPr="00121F91" w:rsidRDefault="00B25755" w:rsidP="009A5307">
            <w:pPr>
              <w:rPr>
                <w:szCs w:val="28"/>
                <w:lang w:val="en-US"/>
              </w:rPr>
            </w:pPr>
            <w:proofErr w:type="spellStart"/>
            <w:r w:rsidRPr="00121F91">
              <w:rPr>
                <w:szCs w:val="28"/>
                <w:lang w:val="en-US"/>
              </w:rPr>
              <w:t>Kích</w:t>
            </w:r>
            <w:proofErr w:type="spellEnd"/>
            <w:r w:rsidRPr="00121F91">
              <w:rPr>
                <w:szCs w:val="28"/>
                <w:lang w:val="en-US"/>
              </w:rPr>
              <w:t xml:space="preserve"> </w:t>
            </w:r>
            <w:proofErr w:type="spellStart"/>
            <w:r w:rsidRPr="00121F91">
              <w:rPr>
                <w:szCs w:val="28"/>
                <w:lang w:val="en-US"/>
              </w:rPr>
              <w:t>thước</w:t>
            </w:r>
            <w:proofErr w:type="spellEnd"/>
          </w:p>
        </w:tc>
        <w:tc>
          <w:tcPr>
            <w:tcW w:w="1275" w:type="dxa"/>
          </w:tcPr>
          <w:p w14:paraId="3C788C7F" w14:textId="77777777" w:rsidR="00B25755" w:rsidRPr="00121F91" w:rsidRDefault="00B25755" w:rsidP="009A5307">
            <w:pPr>
              <w:rPr>
                <w:szCs w:val="28"/>
                <w:lang w:val="en-US"/>
              </w:rPr>
            </w:pPr>
            <w:proofErr w:type="spellStart"/>
            <w:r w:rsidRPr="00121F91">
              <w:rPr>
                <w:szCs w:val="28"/>
                <w:lang w:val="en-US"/>
              </w:rPr>
              <w:t>Kiểu</w:t>
            </w:r>
            <w:proofErr w:type="spellEnd"/>
            <w:r w:rsidRPr="00121F91">
              <w:rPr>
                <w:szCs w:val="28"/>
                <w:lang w:val="en-US"/>
              </w:rPr>
              <w:t xml:space="preserve"> </w:t>
            </w:r>
            <w:proofErr w:type="spellStart"/>
            <w:r w:rsidRPr="00121F91">
              <w:rPr>
                <w:szCs w:val="28"/>
                <w:lang w:val="en-US"/>
              </w:rPr>
              <w:t>trả</w:t>
            </w:r>
            <w:proofErr w:type="spellEnd"/>
            <w:r w:rsidRPr="00121F91">
              <w:rPr>
                <w:szCs w:val="28"/>
                <w:lang w:val="en-US"/>
              </w:rPr>
              <w:t xml:space="preserve"> </w:t>
            </w:r>
            <w:proofErr w:type="spellStart"/>
            <w:r w:rsidRPr="00121F91">
              <w:rPr>
                <w:szCs w:val="28"/>
                <w:lang w:val="en-US"/>
              </w:rPr>
              <w:t>về</w:t>
            </w:r>
            <w:proofErr w:type="spellEnd"/>
            <w:r w:rsidRPr="00121F91">
              <w:rPr>
                <w:szCs w:val="28"/>
                <w:lang w:val="en-US"/>
              </w:rPr>
              <w:t xml:space="preserve"> </w:t>
            </w:r>
            <w:proofErr w:type="spellStart"/>
            <w:r w:rsidRPr="00121F91">
              <w:rPr>
                <w:szCs w:val="28"/>
                <w:lang w:val="en-US"/>
              </w:rPr>
              <w:t>của</w:t>
            </w:r>
            <w:proofErr w:type="spellEnd"/>
            <w:r w:rsidRPr="00121F91">
              <w:rPr>
                <w:szCs w:val="28"/>
                <w:lang w:val="en-US"/>
              </w:rPr>
              <w:t xml:space="preserve"> </w:t>
            </w:r>
            <w:proofErr w:type="spellStart"/>
            <w:r w:rsidRPr="00121F91">
              <w:rPr>
                <w:szCs w:val="28"/>
                <w:lang w:val="en-US"/>
              </w:rPr>
              <w:t>phương</w:t>
            </w:r>
            <w:proofErr w:type="spellEnd"/>
            <w:r w:rsidRPr="00121F91">
              <w:rPr>
                <w:szCs w:val="28"/>
                <w:lang w:val="en-US"/>
              </w:rPr>
              <w:t xml:space="preserve"> </w:t>
            </w:r>
            <w:proofErr w:type="spellStart"/>
            <w:r w:rsidRPr="00121F91">
              <w:rPr>
                <w:szCs w:val="28"/>
                <w:lang w:val="en-US"/>
              </w:rPr>
              <w:t>thức</w:t>
            </w:r>
            <w:proofErr w:type="spellEnd"/>
          </w:p>
        </w:tc>
        <w:tc>
          <w:tcPr>
            <w:tcW w:w="1701" w:type="dxa"/>
          </w:tcPr>
          <w:p w14:paraId="77B2B38F" w14:textId="77777777" w:rsidR="00B25755" w:rsidRPr="00121F91" w:rsidRDefault="00B25755" w:rsidP="009A5307">
            <w:pPr>
              <w:rPr>
                <w:szCs w:val="28"/>
                <w:lang w:val="en-US"/>
              </w:rPr>
            </w:pPr>
            <w:proofErr w:type="spellStart"/>
            <w:r w:rsidRPr="00121F91">
              <w:rPr>
                <w:szCs w:val="28"/>
                <w:lang w:val="en-US"/>
              </w:rPr>
              <w:t>Diễn</w:t>
            </w:r>
            <w:proofErr w:type="spellEnd"/>
            <w:r w:rsidRPr="00121F91">
              <w:rPr>
                <w:szCs w:val="28"/>
                <w:lang w:val="en-US"/>
              </w:rPr>
              <w:t xml:space="preserve"> </w:t>
            </w:r>
            <w:proofErr w:type="spellStart"/>
            <w:r w:rsidRPr="00121F91">
              <w:rPr>
                <w:szCs w:val="28"/>
                <w:lang w:val="en-US"/>
              </w:rPr>
              <w:t>giải</w:t>
            </w:r>
            <w:proofErr w:type="spellEnd"/>
          </w:p>
        </w:tc>
      </w:tr>
      <w:tr w:rsidR="00B25755" w:rsidRPr="00121F91" w14:paraId="49608855" w14:textId="77777777" w:rsidTr="006F71DC">
        <w:trPr>
          <w:cantSplit/>
        </w:trPr>
        <w:tc>
          <w:tcPr>
            <w:tcW w:w="1418" w:type="dxa"/>
            <w:vMerge w:val="restart"/>
          </w:tcPr>
          <w:p w14:paraId="51C4528A" w14:textId="77777777" w:rsidR="00B25755" w:rsidRDefault="00B25755" w:rsidP="009A5307">
            <w:pPr>
              <w:rPr>
                <w:szCs w:val="28"/>
                <w:lang w:val="en-US"/>
              </w:rPr>
            </w:pPr>
            <w:proofErr w:type="spellStart"/>
            <w:r>
              <w:rPr>
                <w:szCs w:val="28"/>
                <w:lang w:val="en-US"/>
              </w:rPr>
              <w:t>guiThu</w:t>
            </w:r>
            <w:proofErr w:type="spellEnd"/>
          </w:p>
          <w:p w14:paraId="71331651" w14:textId="6E91284F" w:rsidR="00B25755" w:rsidRPr="00121F91" w:rsidRDefault="00B25755" w:rsidP="009A5307">
            <w:pPr>
              <w:rPr>
                <w:szCs w:val="28"/>
                <w:lang w:val="en-US"/>
              </w:rPr>
            </w:pPr>
            <w:proofErr w:type="spellStart"/>
            <w:r>
              <w:rPr>
                <w:szCs w:val="28"/>
                <w:lang w:val="en-US"/>
              </w:rPr>
              <w:t>GopY</w:t>
            </w:r>
            <w:proofErr w:type="spellEnd"/>
          </w:p>
        </w:tc>
        <w:tc>
          <w:tcPr>
            <w:tcW w:w="1275" w:type="dxa"/>
            <w:vMerge w:val="restart"/>
          </w:tcPr>
          <w:p w14:paraId="4FEC1BDC" w14:textId="74F81EB7" w:rsidR="00B25755" w:rsidRPr="00121F91" w:rsidRDefault="00B25755" w:rsidP="009A5307">
            <w:pPr>
              <w:rPr>
                <w:szCs w:val="28"/>
                <w:lang w:val="en-US"/>
              </w:rPr>
            </w:pPr>
            <w:r>
              <w:rPr>
                <w:szCs w:val="28"/>
                <w:lang w:val="en-US"/>
              </w:rPr>
              <w:t>Public</w:t>
            </w:r>
          </w:p>
        </w:tc>
        <w:tc>
          <w:tcPr>
            <w:tcW w:w="4395" w:type="dxa"/>
            <w:gridSpan w:val="4"/>
          </w:tcPr>
          <w:p w14:paraId="067B6336" w14:textId="6049E33F" w:rsidR="00B25755" w:rsidRPr="00121F91" w:rsidRDefault="00B25755" w:rsidP="009A5307">
            <w:pPr>
              <w:rPr>
                <w:szCs w:val="28"/>
                <w:lang w:val="en-US"/>
              </w:rPr>
            </w:pPr>
            <w:proofErr w:type="spellStart"/>
            <w:r>
              <w:rPr>
                <w:szCs w:val="28"/>
                <w:lang w:val="en-US"/>
              </w:rPr>
              <w:t>Có</w:t>
            </w:r>
            <w:proofErr w:type="spellEnd"/>
            <w:r>
              <w:rPr>
                <w:szCs w:val="28"/>
                <w:lang w:val="en-US"/>
              </w:rPr>
              <w:t xml:space="preserve"> 3 </w:t>
            </w:r>
            <w:proofErr w:type="spellStart"/>
            <w:r>
              <w:rPr>
                <w:szCs w:val="28"/>
                <w:lang w:val="en-US"/>
              </w:rPr>
              <w:t>tham</w:t>
            </w:r>
            <w:proofErr w:type="spellEnd"/>
            <w:r>
              <w:rPr>
                <w:szCs w:val="28"/>
                <w:lang w:val="en-US"/>
              </w:rPr>
              <w:t xml:space="preserve"> </w:t>
            </w:r>
            <w:proofErr w:type="spellStart"/>
            <w:r>
              <w:rPr>
                <w:szCs w:val="28"/>
                <w:lang w:val="en-US"/>
              </w:rPr>
              <w:t>số</w:t>
            </w:r>
            <w:proofErr w:type="spellEnd"/>
          </w:p>
        </w:tc>
        <w:tc>
          <w:tcPr>
            <w:tcW w:w="1275" w:type="dxa"/>
            <w:vMerge w:val="restart"/>
          </w:tcPr>
          <w:p w14:paraId="4699C1DF" w14:textId="2966090E" w:rsidR="00B25755" w:rsidRPr="00121F91" w:rsidRDefault="00B25755" w:rsidP="009A5307">
            <w:pPr>
              <w:rPr>
                <w:szCs w:val="28"/>
                <w:lang w:val="en-US"/>
              </w:rPr>
            </w:pPr>
            <w:r>
              <w:rPr>
                <w:szCs w:val="28"/>
                <w:lang w:val="en-US"/>
              </w:rPr>
              <w:t>void</w:t>
            </w:r>
          </w:p>
        </w:tc>
        <w:tc>
          <w:tcPr>
            <w:tcW w:w="1701" w:type="dxa"/>
            <w:vMerge w:val="restart"/>
          </w:tcPr>
          <w:p w14:paraId="13AF5BC6" w14:textId="314710E0" w:rsidR="00B25755" w:rsidRPr="00121F91" w:rsidRDefault="00B25755" w:rsidP="009A5307">
            <w:pPr>
              <w:rPr>
                <w:szCs w:val="28"/>
                <w:lang w:val="en-US"/>
              </w:rPr>
            </w:pPr>
            <w:proofErr w:type="spellStart"/>
            <w:r>
              <w:rPr>
                <w:szCs w:val="28"/>
                <w:lang w:val="en-US"/>
              </w:rPr>
              <w:t>Gửi</w:t>
            </w:r>
            <w:proofErr w:type="spellEnd"/>
            <w:r>
              <w:rPr>
                <w:szCs w:val="28"/>
                <w:lang w:val="en-US"/>
              </w:rPr>
              <w:t xml:space="preserve"> </w:t>
            </w:r>
            <w:proofErr w:type="spellStart"/>
            <w:r>
              <w:rPr>
                <w:szCs w:val="28"/>
                <w:lang w:val="en-US"/>
              </w:rPr>
              <w:t>thư</w:t>
            </w:r>
            <w:proofErr w:type="spellEnd"/>
            <w:r>
              <w:rPr>
                <w:szCs w:val="28"/>
                <w:lang w:val="en-US"/>
              </w:rPr>
              <w:t xml:space="preserve"> </w:t>
            </w:r>
            <w:proofErr w:type="spellStart"/>
            <w:r>
              <w:rPr>
                <w:szCs w:val="28"/>
                <w:lang w:val="en-US"/>
              </w:rPr>
              <w:t>đến</w:t>
            </w:r>
            <w:proofErr w:type="spellEnd"/>
            <w:r>
              <w:rPr>
                <w:szCs w:val="28"/>
                <w:lang w:val="en-US"/>
              </w:rPr>
              <w:t xml:space="preserve"> </w:t>
            </w:r>
            <w:proofErr w:type="spellStart"/>
            <w:r>
              <w:rPr>
                <w:szCs w:val="28"/>
                <w:lang w:val="en-US"/>
              </w:rPr>
              <w:t>nhà</w:t>
            </w:r>
            <w:proofErr w:type="spellEnd"/>
            <w:r>
              <w:rPr>
                <w:szCs w:val="28"/>
                <w:lang w:val="en-US"/>
              </w:rPr>
              <w:t xml:space="preserve"> </w:t>
            </w:r>
            <w:proofErr w:type="spellStart"/>
            <w:r>
              <w:rPr>
                <w:szCs w:val="28"/>
                <w:lang w:val="en-US"/>
              </w:rPr>
              <w:t>trường</w:t>
            </w:r>
            <w:proofErr w:type="spellEnd"/>
          </w:p>
        </w:tc>
      </w:tr>
      <w:tr w:rsidR="00B25755" w:rsidRPr="00121F91" w14:paraId="67BBDC15" w14:textId="77777777" w:rsidTr="006F71DC">
        <w:trPr>
          <w:cantSplit/>
        </w:trPr>
        <w:tc>
          <w:tcPr>
            <w:tcW w:w="1418" w:type="dxa"/>
            <w:vMerge/>
          </w:tcPr>
          <w:p w14:paraId="3DEF8317" w14:textId="77777777" w:rsidR="00B25755" w:rsidRDefault="00B25755" w:rsidP="009A5307">
            <w:pPr>
              <w:rPr>
                <w:szCs w:val="28"/>
                <w:lang w:val="en-US"/>
              </w:rPr>
            </w:pPr>
          </w:p>
        </w:tc>
        <w:tc>
          <w:tcPr>
            <w:tcW w:w="1275" w:type="dxa"/>
            <w:vMerge/>
          </w:tcPr>
          <w:p w14:paraId="2884D3E9" w14:textId="77777777" w:rsidR="00B25755" w:rsidRDefault="00B25755" w:rsidP="009A5307">
            <w:pPr>
              <w:rPr>
                <w:szCs w:val="28"/>
                <w:lang w:val="en-US"/>
              </w:rPr>
            </w:pPr>
          </w:p>
        </w:tc>
        <w:tc>
          <w:tcPr>
            <w:tcW w:w="1560" w:type="dxa"/>
          </w:tcPr>
          <w:p w14:paraId="0AC26139" w14:textId="316C1C72" w:rsidR="00B25755" w:rsidRDefault="00B25755" w:rsidP="009A5307">
            <w:pPr>
              <w:rPr>
                <w:szCs w:val="28"/>
                <w:lang w:val="en-US"/>
              </w:rPr>
            </w:pPr>
            <w:proofErr w:type="spellStart"/>
            <w:r>
              <w:rPr>
                <w:szCs w:val="28"/>
                <w:lang w:val="en-US"/>
              </w:rPr>
              <w:t>maSo</w:t>
            </w:r>
            <w:proofErr w:type="spellEnd"/>
          </w:p>
        </w:tc>
        <w:tc>
          <w:tcPr>
            <w:tcW w:w="992" w:type="dxa"/>
          </w:tcPr>
          <w:p w14:paraId="5E18776F" w14:textId="0C2D411D" w:rsidR="00B25755" w:rsidRPr="00121F91" w:rsidRDefault="00B25755" w:rsidP="009A5307">
            <w:pPr>
              <w:rPr>
                <w:szCs w:val="28"/>
                <w:lang w:val="en-US"/>
              </w:rPr>
            </w:pPr>
            <w:r>
              <w:rPr>
                <w:szCs w:val="28"/>
                <w:lang w:val="en-US"/>
              </w:rPr>
              <w:t>String</w:t>
            </w:r>
          </w:p>
        </w:tc>
        <w:tc>
          <w:tcPr>
            <w:tcW w:w="850" w:type="dxa"/>
          </w:tcPr>
          <w:p w14:paraId="6BAAD236" w14:textId="107171F4" w:rsidR="00B25755" w:rsidRPr="00121F91" w:rsidRDefault="00B25755" w:rsidP="009A5307">
            <w:pPr>
              <w:rPr>
                <w:szCs w:val="28"/>
                <w:lang w:val="en-US"/>
              </w:rPr>
            </w:pPr>
            <w:r>
              <w:rPr>
                <w:szCs w:val="28"/>
                <w:lang w:val="en-US"/>
              </w:rPr>
              <w:t>Null</w:t>
            </w:r>
          </w:p>
        </w:tc>
        <w:tc>
          <w:tcPr>
            <w:tcW w:w="993" w:type="dxa"/>
          </w:tcPr>
          <w:p w14:paraId="134F493F" w14:textId="434EABED" w:rsidR="00B25755" w:rsidRPr="00121F91" w:rsidRDefault="00B25755" w:rsidP="009A5307">
            <w:pPr>
              <w:rPr>
                <w:szCs w:val="28"/>
                <w:lang w:val="en-US"/>
              </w:rPr>
            </w:pPr>
            <w:r>
              <w:rPr>
                <w:szCs w:val="28"/>
                <w:lang w:val="en-US"/>
              </w:rPr>
              <w:t>10</w:t>
            </w:r>
          </w:p>
        </w:tc>
        <w:tc>
          <w:tcPr>
            <w:tcW w:w="1275" w:type="dxa"/>
            <w:vMerge/>
          </w:tcPr>
          <w:p w14:paraId="63B9B174" w14:textId="77777777" w:rsidR="00B25755" w:rsidRPr="00121F91" w:rsidRDefault="00B25755" w:rsidP="009A5307">
            <w:pPr>
              <w:rPr>
                <w:szCs w:val="28"/>
                <w:lang w:val="en-US"/>
              </w:rPr>
            </w:pPr>
          </w:p>
        </w:tc>
        <w:tc>
          <w:tcPr>
            <w:tcW w:w="1701" w:type="dxa"/>
            <w:vMerge/>
          </w:tcPr>
          <w:p w14:paraId="65D9987D" w14:textId="77777777" w:rsidR="00B25755" w:rsidRPr="00121F91" w:rsidRDefault="00B25755" w:rsidP="009A5307">
            <w:pPr>
              <w:rPr>
                <w:szCs w:val="28"/>
                <w:lang w:val="en-US"/>
              </w:rPr>
            </w:pPr>
          </w:p>
        </w:tc>
      </w:tr>
      <w:tr w:rsidR="00B25755" w:rsidRPr="00121F91" w14:paraId="6A095098" w14:textId="77777777" w:rsidTr="006F71DC">
        <w:trPr>
          <w:cantSplit/>
        </w:trPr>
        <w:tc>
          <w:tcPr>
            <w:tcW w:w="1418" w:type="dxa"/>
            <w:vMerge/>
          </w:tcPr>
          <w:p w14:paraId="146FB30F" w14:textId="77777777" w:rsidR="00B25755" w:rsidRDefault="00B25755" w:rsidP="009A5307">
            <w:pPr>
              <w:rPr>
                <w:szCs w:val="28"/>
                <w:lang w:val="en-US"/>
              </w:rPr>
            </w:pPr>
          </w:p>
        </w:tc>
        <w:tc>
          <w:tcPr>
            <w:tcW w:w="1275" w:type="dxa"/>
            <w:vMerge/>
          </w:tcPr>
          <w:p w14:paraId="1C35114E" w14:textId="77777777" w:rsidR="00B25755" w:rsidRDefault="00B25755" w:rsidP="009A5307">
            <w:pPr>
              <w:rPr>
                <w:szCs w:val="28"/>
                <w:lang w:val="en-US"/>
              </w:rPr>
            </w:pPr>
          </w:p>
        </w:tc>
        <w:tc>
          <w:tcPr>
            <w:tcW w:w="1560" w:type="dxa"/>
          </w:tcPr>
          <w:p w14:paraId="3AE5A26C" w14:textId="523734E3" w:rsidR="00B25755" w:rsidRDefault="00B25755" w:rsidP="009A5307">
            <w:pPr>
              <w:rPr>
                <w:szCs w:val="28"/>
                <w:lang w:val="en-US"/>
              </w:rPr>
            </w:pPr>
            <w:proofErr w:type="spellStart"/>
            <w:r>
              <w:rPr>
                <w:szCs w:val="28"/>
                <w:lang w:val="en-US"/>
              </w:rPr>
              <w:t>ngayGui</w:t>
            </w:r>
            <w:proofErr w:type="spellEnd"/>
          </w:p>
        </w:tc>
        <w:tc>
          <w:tcPr>
            <w:tcW w:w="992" w:type="dxa"/>
          </w:tcPr>
          <w:p w14:paraId="1694CED8" w14:textId="12B10D02" w:rsidR="00B25755" w:rsidRPr="00121F91" w:rsidRDefault="00B25755" w:rsidP="009A5307">
            <w:pPr>
              <w:rPr>
                <w:szCs w:val="28"/>
                <w:lang w:val="en-US"/>
              </w:rPr>
            </w:pPr>
            <w:r>
              <w:rPr>
                <w:szCs w:val="28"/>
                <w:lang w:val="en-US"/>
              </w:rPr>
              <w:t>Date</w:t>
            </w:r>
          </w:p>
        </w:tc>
        <w:tc>
          <w:tcPr>
            <w:tcW w:w="850" w:type="dxa"/>
          </w:tcPr>
          <w:p w14:paraId="65D0047D" w14:textId="594C8254" w:rsidR="00B25755" w:rsidRPr="00121F91" w:rsidRDefault="00B25755" w:rsidP="009A5307">
            <w:pPr>
              <w:rPr>
                <w:szCs w:val="28"/>
                <w:lang w:val="en-US"/>
              </w:rPr>
            </w:pPr>
            <w:r>
              <w:rPr>
                <w:szCs w:val="28"/>
                <w:lang w:val="en-US"/>
              </w:rPr>
              <w:t>Null</w:t>
            </w:r>
          </w:p>
        </w:tc>
        <w:tc>
          <w:tcPr>
            <w:tcW w:w="993" w:type="dxa"/>
          </w:tcPr>
          <w:p w14:paraId="78492F4F" w14:textId="77777777" w:rsidR="00B25755" w:rsidRPr="00121F91" w:rsidRDefault="00B25755" w:rsidP="009A5307">
            <w:pPr>
              <w:rPr>
                <w:szCs w:val="28"/>
                <w:lang w:val="en-US"/>
              </w:rPr>
            </w:pPr>
          </w:p>
        </w:tc>
        <w:tc>
          <w:tcPr>
            <w:tcW w:w="1275" w:type="dxa"/>
            <w:vMerge/>
          </w:tcPr>
          <w:p w14:paraId="2AA8EC3A" w14:textId="77777777" w:rsidR="00B25755" w:rsidRPr="00121F91" w:rsidRDefault="00B25755" w:rsidP="009A5307">
            <w:pPr>
              <w:rPr>
                <w:szCs w:val="28"/>
                <w:lang w:val="en-US"/>
              </w:rPr>
            </w:pPr>
          </w:p>
        </w:tc>
        <w:tc>
          <w:tcPr>
            <w:tcW w:w="1701" w:type="dxa"/>
            <w:vMerge/>
          </w:tcPr>
          <w:p w14:paraId="2D7B30BB" w14:textId="77777777" w:rsidR="00B25755" w:rsidRPr="00121F91" w:rsidRDefault="00B25755" w:rsidP="009A5307">
            <w:pPr>
              <w:rPr>
                <w:szCs w:val="28"/>
                <w:lang w:val="en-US"/>
              </w:rPr>
            </w:pPr>
          </w:p>
        </w:tc>
      </w:tr>
      <w:tr w:rsidR="00B25755" w:rsidRPr="00121F91" w14:paraId="3A78D4AB" w14:textId="77777777" w:rsidTr="006F71DC">
        <w:trPr>
          <w:cantSplit/>
        </w:trPr>
        <w:tc>
          <w:tcPr>
            <w:tcW w:w="1418" w:type="dxa"/>
            <w:vMerge/>
          </w:tcPr>
          <w:p w14:paraId="6E711B94" w14:textId="77777777" w:rsidR="00B25755" w:rsidRDefault="00B25755" w:rsidP="009A5307">
            <w:pPr>
              <w:rPr>
                <w:szCs w:val="28"/>
                <w:lang w:val="en-US"/>
              </w:rPr>
            </w:pPr>
          </w:p>
        </w:tc>
        <w:tc>
          <w:tcPr>
            <w:tcW w:w="1275" w:type="dxa"/>
            <w:vMerge/>
          </w:tcPr>
          <w:p w14:paraId="043BE8BE" w14:textId="77777777" w:rsidR="00B25755" w:rsidRDefault="00B25755" w:rsidP="009A5307">
            <w:pPr>
              <w:rPr>
                <w:szCs w:val="28"/>
                <w:lang w:val="en-US"/>
              </w:rPr>
            </w:pPr>
          </w:p>
        </w:tc>
        <w:tc>
          <w:tcPr>
            <w:tcW w:w="1560" w:type="dxa"/>
          </w:tcPr>
          <w:p w14:paraId="095C6AC3" w14:textId="1C13EA40" w:rsidR="00B25755" w:rsidRDefault="00B25755" w:rsidP="009A5307">
            <w:pPr>
              <w:rPr>
                <w:szCs w:val="28"/>
                <w:lang w:val="en-US"/>
              </w:rPr>
            </w:pPr>
            <w:proofErr w:type="spellStart"/>
            <w:r>
              <w:rPr>
                <w:szCs w:val="28"/>
                <w:lang w:val="en-US"/>
              </w:rPr>
              <w:t>noiDung</w:t>
            </w:r>
            <w:proofErr w:type="spellEnd"/>
          </w:p>
        </w:tc>
        <w:tc>
          <w:tcPr>
            <w:tcW w:w="992" w:type="dxa"/>
          </w:tcPr>
          <w:p w14:paraId="397874FC" w14:textId="5EB1D218" w:rsidR="00B25755" w:rsidRPr="00121F91" w:rsidRDefault="00B25755" w:rsidP="009A5307">
            <w:pPr>
              <w:rPr>
                <w:szCs w:val="28"/>
                <w:lang w:val="en-US"/>
              </w:rPr>
            </w:pPr>
            <w:r>
              <w:rPr>
                <w:szCs w:val="28"/>
                <w:lang w:val="en-US"/>
              </w:rPr>
              <w:t>String</w:t>
            </w:r>
          </w:p>
        </w:tc>
        <w:tc>
          <w:tcPr>
            <w:tcW w:w="850" w:type="dxa"/>
          </w:tcPr>
          <w:p w14:paraId="5D2CBF96" w14:textId="01C15173" w:rsidR="00B25755" w:rsidRPr="00121F91" w:rsidRDefault="005A4710" w:rsidP="009A5307">
            <w:pPr>
              <w:rPr>
                <w:szCs w:val="28"/>
                <w:lang w:val="en-US"/>
              </w:rPr>
            </w:pPr>
            <w:r>
              <w:rPr>
                <w:szCs w:val="28"/>
                <w:lang w:val="en-US"/>
              </w:rPr>
              <w:t>Null</w:t>
            </w:r>
          </w:p>
        </w:tc>
        <w:tc>
          <w:tcPr>
            <w:tcW w:w="993" w:type="dxa"/>
          </w:tcPr>
          <w:p w14:paraId="18BEC7BE" w14:textId="246B512C" w:rsidR="00B25755" w:rsidRPr="00121F91" w:rsidRDefault="005A4710" w:rsidP="009A5307">
            <w:pPr>
              <w:rPr>
                <w:szCs w:val="28"/>
                <w:lang w:val="en-US"/>
              </w:rPr>
            </w:pPr>
            <w:r>
              <w:rPr>
                <w:szCs w:val="28"/>
                <w:lang w:val="en-US"/>
              </w:rPr>
              <w:t>500</w:t>
            </w:r>
          </w:p>
        </w:tc>
        <w:tc>
          <w:tcPr>
            <w:tcW w:w="1275" w:type="dxa"/>
            <w:vMerge/>
          </w:tcPr>
          <w:p w14:paraId="6A018D3A" w14:textId="77777777" w:rsidR="00B25755" w:rsidRPr="00121F91" w:rsidRDefault="00B25755" w:rsidP="009A5307">
            <w:pPr>
              <w:rPr>
                <w:szCs w:val="28"/>
                <w:lang w:val="en-US"/>
              </w:rPr>
            </w:pPr>
          </w:p>
        </w:tc>
        <w:tc>
          <w:tcPr>
            <w:tcW w:w="1701" w:type="dxa"/>
            <w:vMerge/>
          </w:tcPr>
          <w:p w14:paraId="5893D5AB" w14:textId="77777777" w:rsidR="00B25755" w:rsidRPr="00121F91" w:rsidRDefault="00B25755" w:rsidP="009A5307">
            <w:pPr>
              <w:rPr>
                <w:szCs w:val="28"/>
                <w:lang w:val="en-US"/>
              </w:rPr>
            </w:pPr>
          </w:p>
        </w:tc>
      </w:tr>
      <w:tr w:rsidR="005A4710" w:rsidRPr="00121F91" w14:paraId="4FB0A5B1" w14:textId="77777777" w:rsidTr="006F71DC">
        <w:trPr>
          <w:cantSplit/>
        </w:trPr>
        <w:tc>
          <w:tcPr>
            <w:tcW w:w="1418" w:type="dxa"/>
            <w:vMerge w:val="restart"/>
          </w:tcPr>
          <w:p w14:paraId="48F40C47" w14:textId="6849B4CB" w:rsidR="005A4710" w:rsidRDefault="005A4710" w:rsidP="009A5307">
            <w:pPr>
              <w:rPr>
                <w:szCs w:val="28"/>
                <w:lang w:val="en-US"/>
              </w:rPr>
            </w:pPr>
            <w:proofErr w:type="spellStart"/>
            <w:r>
              <w:rPr>
                <w:szCs w:val="28"/>
                <w:lang w:val="en-US"/>
              </w:rPr>
              <w:t>tiepNhanGopY</w:t>
            </w:r>
            <w:proofErr w:type="spellEnd"/>
          </w:p>
        </w:tc>
        <w:tc>
          <w:tcPr>
            <w:tcW w:w="1275" w:type="dxa"/>
            <w:vMerge w:val="restart"/>
          </w:tcPr>
          <w:p w14:paraId="5587CDF1" w14:textId="4D444463" w:rsidR="005A4710" w:rsidRDefault="005A4710" w:rsidP="009A5307">
            <w:pPr>
              <w:rPr>
                <w:szCs w:val="28"/>
                <w:lang w:val="en-US"/>
              </w:rPr>
            </w:pPr>
            <w:r>
              <w:rPr>
                <w:szCs w:val="28"/>
                <w:lang w:val="en-US"/>
              </w:rPr>
              <w:t>Public</w:t>
            </w:r>
          </w:p>
        </w:tc>
        <w:tc>
          <w:tcPr>
            <w:tcW w:w="4395" w:type="dxa"/>
            <w:gridSpan w:val="4"/>
          </w:tcPr>
          <w:p w14:paraId="4809EC64" w14:textId="74158056" w:rsidR="005A4710" w:rsidRPr="00121F91" w:rsidRDefault="005A4710" w:rsidP="009A5307">
            <w:pPr>
              <w:rPr>
                <w:szCs w:val="28"/>
                <w:lang w:val="en-US"/>
              </w:rPr>
            </w:pPr>
            <w:proofErr w:type="spellStart"/>
            <w:r>
              <w:rPr>
                <w:szCs w:val="28"/>
                <w:lang w:val="en-US"/>
              </w:rPr>
              <w:t>Có</w:t>
            </w:r>
            <w:proofErr w:type="spellEnd"/>
            <w:r>
              <w:rPr>
                <w:szCs w:val="28"/>
                <w:lang w:val="en-US"/>
              </w:rPr>
              <w:t xml:space="preserve"> 3 </w:t>
            </w:r>
            <w:proofErr w:type="spellStart"/>
            <w:r>
              <w:rPr>
                <w:szCs w:val="28"/>
                <w:lang w:val="en-US"/>
              </w:rPr>
              <w:t>tham</w:t>
            </w:r>
            <w:proofErr w:type="spellEnd"/>
            <w:r>
              <w:rPr>
                <w:szCs w:val="28"/>
                <w:lang w:val="en-US"/>
              </w:rPr>
              <w:t xml:space="preserve"> </w:t>
            </w:r>
            <w:proofErr w:type="spellStart"/>
            <w:r>
              <w:rPr>
                <w:szCs w:val="28"/>
                <w:lang w:val="en-US"/>
              </w:rPr>
              <w:t>số</w:t>
            </w:r>
            <w:proofErr w:type="spellEnd"/>
          </w:p>
        </w:tc>
        <w:tc>
          <w:tcPr>
            <w:tcW w:w="1275" w:type="dxa"/>
            <w:vMerge w:val="restart"/>
          </w:tcPr>
          <w:p w14:paraId="3FBEA294" w14:textId="64CBCF57" w:rsidR="005A4710" w:rsidRPr="00121F91" w:rsidRDefault="005A4710" w:rsidP="009A5307">
            <w:pPr>
              <w:rPr>
                <w:szCs w:val="28"/>
                <w:lang w:val="en-US"/>
              </w:rPr>
            </w:pPr>
            <w:r>
              <w:rPr>
                <w:szCs w:val="28"/>
                <w:lang w:val="en-US"/>
              </w:rPr>
              <w:t>void</w:t>
            </w:r>
          </w:p>
        </w:tc>
        <w:tc>
          <w:tcPr>
            <w:tcW w:w="1701" w:type="dxa"/>
            <w:vMerge w:val="restart"/>
          </w:tcPr>
          <w:p w14:paraId="0F6FD0F9" w14:textId="0FBE2F4B" w:rsidR="005A4710" w:rsidRPr="00121F91" w:rsidRDefault="005A4710" w:rsidP="009A5307">
            <w:pPr>
              <w:rPr>
                <w:szCs w:val="28"/>
                <w:lang w:val="en-US"/>
              </w:rPr>
            </w:pPr>
            <w:proofErr w:type="spellStart"/>
            <w:r>
              <w:rPr>
                <w:szCs w:val="28"/>
                <w:lang w:val="en-US"/>
              </w:rPr>
              <w:t>Tiếp</w:t>
            </w:r>
            <w:proofErr w:type="spellEnd"/>
            <w:r>
              <w:rPr>
                <w:szCs w:val="28"/>
                <w:lang w:val="en-US"/>
              </w:rPr>
              <w:t xml:space="preserve"> </w:t>
            </w:r>
            <w:proofErr w:type="spellStart"/>
            <w:r>
              <w:rPr>
                <w:szCs w:val="28"/>
                <w:lang w:val="en-US"/>
              </w:rPr>
              <w:t>nhận</w:t>
            </w:r>
            <w:proofErr w:type="spellEnd"/>
            <w:r>
              <w:rPr>
                <w:szCs w:val="28"/>
                <w:lang w:val="en-US"/>
              </w:rPr>
              <w:t xml:space="preserve"> </w:t>
            </w:r>
            <w:proofErr w:type="spellStart"/>
            <w:r>
              <w:rPr>
                <w:szCs w:val="28"/>
                <w:lang w:val="en-US"/>
              </w:rPr>
              <w:t>thư</w:t>
            </w:r>
            <w:proofErr w:type="spellEnd"/>
            <w:r>
              <w:rPr>
                <w:szCs w:val="28"/>
                <w:lang w:val="en-US"/>
              </w:rPr>
              <w:t xml:space="preserve"> </w:t>
            </w:r>
            <w:proofErr w:type="spellStart"/>
            <w:r>
              <w:rPr>
                <w:szCs w:val="28"/>
                <w:lang w:val="en-US"/>
              </w:rPr>
              <w:t>góp</w:t>
            </w:r>
            <w:proofErr w:type="spellEnd"/>
            <w:r>
              <w:rPr>
                <w:szCs w:val="28"/>
                <w:lang w:val="en-US"/>
              </w:rPr>
              <w:t xml:space="preserve"> ý</w:t>
            </w:r>
          </w:p>
        </w:tc>
      </w:tr>
      <w:tr w:rsidR="005A4710" w:rsidRPr="00121F91" w14:paraId="166C8417" w14:textId="77777777" w:rsidTr="006F71DC">
        <w:trPr>
          <w:cantSplit/>
        </w:trPr>
        <w:tc>
          <w:tcPr>
            <w:tcW w:w="1418" w:type="dxa"/>
            <w:vMerge/>
          </w:tcPr>
          <w:p w14:paraId="31A08FD3" w14:textId="77777777" w:rsidR="005A4710" w:rsidRDefault="005A4710" w:rsidP="009A5307">
            <w:pPr>
              <w:rPr>
                <w:szCs w:val="28"/>
                <w:lang w:val="en-US"/>
              </w:rPr>
            </w:pPr>
          </w:p>
        </w:tc>
        <w:tc>
          <w:tcPr>
            <w:tcW w:w="1275" w:type="dxa"/>
            <w:vMerge/>
          </w:tcPr>
          <w:p w14:paraId="77BA5E4D" w14:textId="77777777" w:rsidR="005A4710" w:rsidRDefault="005A4710" w:rsidP="009A5307">
            <w:pPr>
              <w:rPr>
                <w:szCs w:val="28"/>
                <w:lang w:val="en-US"/>
              </w:rPr>
            </w:pPr>
          </w:p>
        </w:tc>
        <w:tc>
          <w:tcPr>
            <w:tcW w:w="1560" w:type="dxa"/>
          </w:tcPr>
          <w:p w14:paraId="43C0A935" w14:textId="4BF58810" w:rsidR="005A4710" w:rsidRDefault="005A4710" w:rsidP="009A5307">
            <w:pPr>
              <w:rPr>
                <w:szCs w:val="28"/>
                <w:lang w:val="en-US"/>
              </w:rPr>
            </w:pPr>
            <w:proofErr w:type="spellStart"/>
            <w:r>
              <w:rPr>
                <w:szCs w:val="28"/>
                <w:lang w:val="en-US"/>
              </w:rPr>
              <w:t>maSo</w:t>
            </w:r>
            <w:proofErr w:type="spellEnd"/>
          </w:p>
        </w:tc>
        <w:tc>
          <w:tcPr>
            <w:tcW w:w="992" w:type="dxa"/>
          </w:tcPr>
          <w:p w14:paraId="51282C32" w14:textId="23BFFFDD" w:rsidR="005A4710" w:rsidRDefault="005A4710" w:rsidP="009A5307">
            <w:pPr>
              <w:rPr>
                <w:szCs w:val="28"/>
                <w:lang w:val="en-US"/>
              </w:rPr>
            </w:pPr>
            <w:r>
              <w:rPr>
                <w:szCs w:val="28"/>
                <w:lang w:val="en-US"/>
              </w:rPr>
              <w:t>String</w:t>
            </w:r>
          </w:p>
        </w:tc>
        <w:tc>
          <w:tcPr>
            <w:tcW w:w="850" w:type="dxa"/>
          </w:tcPr>
          <w:p w14:paraId="0D34611E" w14:textId="15B2B203" w:rsidR="005A4710" w:rsidRDefault="005A4710" w:rsidP="009A5307">
            <w:pPr>
              <w:rPr>
                <w:szCs w:val="28"/>
                <w:lang w:val="en-US"/>
              </w:rPr>
            </w:pPr>
            <w:r>
              <w:rPr>
                <w:szCs w:val="28"/>
                <w:lang w:val="en-US"/>
              </w:rPr>
              <w:t>Null</w:t>
            </w:r>
          </w:p>
        </w:tc>
        <w:tc>
          <w:tcPr>
            <w:tcW w:w="993" w:type="dxa"/>
          </w:tcPr>
          <w:p w14:paraId="2D7E8568" w14:textId="286D2F07" w:rsidR="005A4710" w:rsidRPr="00121F91" w:rsidRDefault="005A4710" w:rsidP="009A5307">
            <w:pPr>
              <w:rPr>
                <w:szCs w:val="28"/>
                <w:lang w:val="en-US"/>
              </w:rPr>
            </w:pPr>
            <w:r>
              <w:rPr>
                <w:szCs w:val="28"/>
                <w:lang w:val="en-US"/>
              </w:rPr>
              <w:t>10</w:t>
            </w:r>
          </w:p>
        </w:tc>
        <w:tc>
          <w:tcPr>
            <w:tcW w:w="1275" w:type="dxa"/>
            <w:vMerge/>
          </w:tcPr>
          <w:p w14:paraId="69D0A186" w14:textId="77777777" w:rsidR="005A4710" w:rsidRPr="00121F91" w:rsidRDefault="005A4710" w:rsidP="009A5307">
            <w:pPr>
              <w:rPr>
                <w:szCs w:val="28"/>
                <w:lang w:val="en-US"/>
              </w:rPr>
            </w:pPr>
          </w:p>
        </w:tc>
        <w:tc>
          <w:tcPr>
            <w:tcW w:w="1701" w:type="dxa"/>
            <w:vMerge/>
          </w:tcPr>
          <w:p w14:paraId="03D17B1C" w14:textId="77777777" w:rsidR="005A4710" w:rsidRPr="00121F91" w:rsidRDefault="005A4710" w:rsidP="009A5307">
            <w:pPr>
              <w:rPr>
                <w:szCs w:val="28"/>
                <w:lang w:val="en-US"/>
              </w:rPr>
            </w:pPr>
          </w:p>
        </w:tc>
      </w:tr>
      <w:tr w:rsidR="005A4710" w:rsidRPr="00121F91" w14:paraId="6670E449" w14:textId="77777777" w:rsidTr="006F71DC">
        <w:trPr>
          <w:cantSplit/>
        </w:trPr>
        <w:tc>
          <w:tcPr>
            <w:tcW w:w="1418" w:type="dxa"/>
            <w:vMerge/>
          </w:tcPr>
          <w:p w14:paraId="06AAC247" w14:textId="77777777" w:rsidR="005A4710" w:rsidRDefault="005A4710" w:rsidP="009A5307">
            <w:pPr>
              <w:rPr>
                <w:szCs w:val="28"/>
                <w:lang w:val="en-US"/>
              </w:rPr>
            </w:pPr>
          </w:p>
        </w:tc>
        <w:tc>
          <w:tcPr>
            <w:tcW w:w="1275" w:type="dxa"/>
            <w:vMerge/>
          </w:tcPr>
          <w:p w14:paraId="5FEBE2F3" w14:textId="77777777" w:rsidR="005A4710" w:rsidRDefault="005A4710" w:rsidP="009A5307">
            <w:pPr>
              <w:rPr>
                <w:szCs w:val="28"/>
                <w:lang w:val="en-US"/>
              </w:rPr>
            </w:pPr>
          </w:p>
        </w:tc>
        <w:tc>
          <w:tcPr>
            <w:tcW w:w="1560" w:type="dxa"/>
          </w:tcPr>
          <w:p w14:paraId="776E7737" w14:textId="230F41BB" w:rsidR="005A4710" w:rsidRDefault="005A4710" w:rsidP="009A5307">
            <w:pPr>
              <w:rPr>
                <w:szCs w:val="28"/>
                <w:lang w:val="en-US"/>
              </w:rPr>
            </w:pPr>
            <w:proofErr w:type="spellStart"/>
            <w:r>
              <w:rPr>
                <w:szCs w:val="28"/>
                <w:lang w:val="en-US"/>
              </w:rPr>
              <w:t>ngayGui</w:t>
            </w:r>
            <w:proofErr w:type="spellEnd"/>
          </w:p>
        </w:tc>
        <w:tc>
          <w:tcPr>
            <w:tcW w:w="992" w:type="dxa"/>
          </w:tcPr>
          <w:p w14:paraId="63E06B3F" w14:textId="02A4527B" w:rsidR="005A4710" w:rsidRDefault="005A4710" w:rsidP="009A5307">
            <w:pPr>
              <w:rPr>
                <w:szCs w:val="28"/>
                <w:lang w:val="en-US"/>
              </w:rPr>
            </w:pPr>
            <w:r>
              <w:rPr>
                <w:szCs w:val="28"/>
                <w:lang w:val="en-US"/>
              </w:rPr>
              <w:t>Date</w:t>
            </w:r>
          </w:p>
        </w:tc>
        <w:tc>
          <w:tcPr>
            <w:tcW w:w="850" w:type="dxa"/>
          </w:tcPr>
          <w:p w14:paraId="337F29E0" w14:textId="13314E71" w:rsidR="005A4710" w:rsidRDefault="005A4710" w:rsidP="009A5307">
            <w:pPr>
              <w:rPr>
                <w:szCs w:val="28"/>
                <w:lang w:val="en-US"/>
              </w:rPr>
            </w:pPr>
            <w:r>
              <w:rPr>
                <w:szCs w:val="28"/>
                <w:lang w:val="en-US"/>
              </w:rPr>
              <w:t>Null</w:t>
            </w:r>
          </w:p>
        </w:tc>
        <w:tc>
          <w:tcPr>
            <w:tcW w:w="993" w:type="dxa"/>
          </w:tcPr>
          <w:p w14:paraId="307655FC" w14:textId="77777777" w:rsidR="005A4710" w:rsidRPr="00121F91" w:rsidRDefault="005A4710" w:rsidP="009A5307">
            <w:pPr>
              <w:rPr>
                <w:szCs w:val="28"/>
                <w:lang w:val="en-US"/>
              </w:rPr>
            </w:pPr>
          </w:p>
        </w:tc>
        <w:tc>
          <w:tcPr>
            <w:tcW w:w="1275" w:type="dxa"/>
            <w:vMerge/>
          </w:tcPr>
          <w:p w14:paraId="46CD75B2" w14:textId="77777777" w:rsidR="005A4710" w:rsidRPr="00121F91" w:rsidRDefault="005A4710" w:rsidP="009A5307">
            <w:pPr>
              <w:rPr>
                <w:szCs w:val="28"/>
                <w:lang w:val="en-US"/>
              </w:rPr>
            </w:pPr>
          </w:p>
        </w:tc>
        <w:tc>
          <w:tcPr>
            <w:tcW w:w="1701" w:type="dxa"/>
            <w:vMerge/>
          </w:tcPr>
          <w:p w14:paraId="5328FCA3" w14:textId="77777777" w:rsidR="005A4710" w:rsidRPr="00121F91" w:rsidRDefault="005A4710" w:rsidP="009A5307">
            <w:pPr>
              <w:rPr>
                <w:szCs w:val="28"/>
                <w:lang w:val="en-US"/>
              </w:rPr>
            </w:pPr>
          </w:p>
        </w:tc>
      </w:tr>
      <w:tr w:rsidR="005A4710" w:rsidRPr="00121F91" w14:paraId="6B3385CE" w14:textId="77777777" w:rsidTr="006F71DC">
        <w:trPr>
          <w:cantSplit/>
        </w:trPr>
        <w:tc>
          <w:tcPr>
            <w:tcW w:w="1418" w:type="dxa"/>
            <w:vMerge/>
          </w:tcPr>
          <w:p w14:paraId="7A47F4A9" w14:textId="77777777" w:rsidR="005A4710" w:rsidRDefault="005A4710" w:rsidP="009A5307">
            <w:pPr>
              <w:rPr>
                <w:szCs w:val="28"/>
                <w:lang w:val="en-US"/>
              </w:rPr>
            </w:pPr>
          </w:p>
        </w:tc>
        <w:tc>
          <w:tcPr>
            <w:tcW w:w="1275" w:type="dxa"/>
            <w:vMerge/>
          </w:tcPr>
          <w:p w14:paraId="3581FE91" w14:textId="77777777" w:rsidR="005A4710" w:rsidRDefault="005A4710" w:rsidP="009A5307">
            <w:pPr>
              <w:rPr>
                <w:szCs w:val="28"/>
                <w:lang w:val="en-US"/>
              </w:rPr>
            </w:pPr>
          </w:p>
        </w:tc>
        <w:tc>
          <w:tcPr>
            <w:tcW w:w="1560" w:type="dxa"/>
          </w:tcPr>
          <w:p w14:paraId="570FCE3A" w14:textId="7981FBA8" w:rsidR="005A4710" w:rsidRDefault="005A4710" w:rsidP="009A5307">
            <w:pPr>
              <w:rPr>
                <w:szCs w:val="28"/>
                <w:lang w:val="en-US"/>
              </w:rPr>
            </w:pPr>
            <w:proofErr w:type="spellStart"/>
            <w:r>
              <w:rPr>
                <w:szCs w:val="28"/>
                <w:lang w:val="en-US"/>
              </w:rPr>
              <w:t>noiDung</w:t>
            </w:r>
            <w:proofErr w:type="spellEnd"/>
          </w:p>
        </w:tc>
        <w:tc>
          <w:tcPr>
            <w:tcW w:w="992" w:type="dxa"/>
          </w:tcPr>
          <w:p w14:paraId="146760D6" w14:textId="2355552C" w:rsidR="005A4710" w:rsidRDefault="005A4710" w:rsidP="009A5307">
            <w:pPr>
              <w:rPr>
                <w:szCs w:val="28"/>
                <w:lang w:val="en-US"/>
              </w:rPr>
            </w:pPr>
            <w:r>
              <w:rPr>
                <w:szCs w:val="28"/>
                <w:lang w:val="en-US"/>
              </w:rPr>
              <w:t>String</w:t>
            </w:r>
          </w:p>
        </w:tc>
        <w:tc>
          <w:tcPr>
            <w:tcW w:w="850" w:type="dxa"/>
          </w:tcPr>
          <w:p w14:paraId="5CFABC72" w14:textId="3954ACF3" w:rsidR="005A4710" w:rsidRDefault="005A4710" w:rsidP="009A5307">
            <w:pPr>
              <w:rPr>
                <w:szCs w:val="28"/>
                <w:lang w:val="en-US"/>
              </w:rPr>
            </w:pPr>
            <w:r>
              <w:rPr>
                <w:szCs w:val="28"/>
                <w:lang w:val="en-US"/>
              </w:rPr>
              <w:t>Null</w:t>
            </w:r>
          </w:p>
        </w:tc>
        <w:tc>
          <w:tcPr>
            <w:tcW w:w="993" w:type="dxa"/>
          </w:tcPr>
          <w:p w14:paraId="1A1C3EED" w14:textId="7A2486EA" w:rsidR="005A4710" w:rsidRPr="00121F91" w:rsidRDefault="005A4710" w:rsidP="009A5307">
            <w:pPr>
              <w:rPr>
                <w:szCs w:val="28"/>
                <w:lang w:val="en-US"/>
              </w:rPr>
            </w:pPr>
            <w:r>
              <w:rPr>
                <w:szCs w:val="28"/>
                <w:lang w:val="en-US"/>
              </w:rPr>
              <w:t>500</w:t>
            </w:r>
          </w:p>
        </w:tc>
        <w:tc>
          <w:tcPr>
            <w:tcW w:w="1275" w:type="dxa"/>
            <w:vMerge/>
          </w:tcPr>
          <w:p w14:paraId="48A6D7F3" w14:textId="77777777" w:rsidR="005A4710" w:rsidRPr="00121F91" w:rsidRDefault="005A4710" w:rsidP="009A5307">
            <w:pPr>
              <w:rPr>
                <w:szCs w:val="28"/>
                <w:lang w:val="en-US"/>
              </w:rPr>
            </w:pPr>
          </w:p>
        </w:tc>
        <w:tc>
          <w:tcPr>
            <w:tcW w:w="1701" w:type="dxa"/>
            <w:vMerge/>
          </w:tcPr>
          <w:p w14:paraId="43B7548D" w14:textId="77777777" w:rsidR="005A4710" w:rsidRPr="00121F91" w:rsidRDefault="005A4710" w:rsidP="009A5307">
            <w:pPr>
              <w:rPr>
                <w:szCs w:val="28"/>
                <w:lang w:val="en-US"/>
              </w:rPr>
            </w:pPr>
          </w:p>
        </w:tc>
      </w:tr>
    </w:tbl>
    <w:p w14:paraId="440F569F" w14:textId="7D0C7665" w:rsidR="00211D25" w:rsidRDefault="00211D25">
      <w:pPr>
        <w:jc w:val="both"/>
        <w:rPr>
          <w:rFonts w:eastAsia="Times New Roman" w:cs="Times New Roman"/>
          <w:b/>
          <w:sz w:val="36"/>
          <w:szCs w:val="36"/>
        </w:rPr>
      </w:pPr>
    </w:p>
    <w:p w14:paraId="62270730" w14:textId="77777777" w:rsidR="00211D25" w:rsidRDefault="00211D25">
      <w:pPr>
        <w:spacing w:line="240" w:lineRule="auto"/>
        <w:rPr>
          <w:rFonts w:eastAsia="Times New Roman" w:cs="Times New Roman"/>
          <w:b/>
          <w:sz w:val="36"/>
          <w:szCs w:val="36"/>
        </w:rPr>
      </w:pPr>
      <w:r>
        <w:rPr>
          <w:rFonts w:eastAsia="Times New Roman" w:cs="Times New Roman"/>
          <w:b/>
          <w:sz w:val="36"/>
          <w:szCs w:val="36"/>
        </w:rPr>
        <w:br w:type="page"/>
      </w:r>
    </w:p>
    <w:p w14:paraId="6D15EC05" w14:textId="77777777" w:rsidR="00013F0D" w:rsidRPr="001E57AD" w:rsidRDefault="00013F0D">
      <w:pPr>
        <w:jc w:val="both"/>
        <w:rPr>
          <w:rFonts w:eastAsia="Times New Roman" w:cs="Times New Roman"/>
          <w:b/>
          <w:sz w:val="36"/>
          <w:szCs w:val="36"/>
        </w:rPr>
      </w:pPr>
    </w:p>
    <w:p w14:paraId="1B7AF4AC" w14:textId="3C7FAF6E" w:rsidR="00013F0D" w:rsidRPr="001E57AD" w:rsidRDefault="00B25755">
      <w:pPr>
        <w:pStyle w:val="Heading3"/>
      </w:pPr>
      <w:bookmarkStart w:id="420" w:name="_1s3k3vjt0swk" w:colFirst="0" w:colLast="0"/>
      <w:bookmarkEnd w:id="420"/>
      <w:r>
        <w:rPr>
          <w:lang w:val="en-US"/>
        </w:rPr>
        <w:t xml:space="preserve"> </w:t>
      </w:r>
      <w:bookmarkStart w:id="421" w:name="_Toc119444996"/>
      <w:r w:rsidR="00E952C3" w:rsidRPr="001E57AD">
        <w:t>Lớp SoLienLac</w:t>
      </w:r>
      <w:bookmarkEnd w:id="421"/>
    </w:p>
    <w:p w14:paraId="5709206F" w14:textId="7BCA27AE" w:rsidR="00013F0D" w:rsidRDefault="00B25755">
      <w:pPr>
        <w:pStyle w:val="Heading4"/>
        <w:rPr>
          <w:sz w:val="36"/>
          <w:szCs w:val="36"/>
        </w:rPr>
      </w:pPr>
      <w:bookmarkStart w:id="422" w:name="_ov68xnjoixgm" w:colFirst="0" w:colLast="0"/>
      <w:bookmarkEnd w:id="422"/>
      <w:r>
        <w:rPr>
          <w:lang w:val="en-US"/>
        </w:rPr>
        <w:t>M</w:t>
      </w:r>
      <w:r w:rsidR="00E952C3" w:rsidRPr="001E57AD">
        <w:t>ô tả thuộc tính</w:t>
      </w:r>
      <w:r>
        <w:rPr>
          <w:lang w:val="en-US"/>
        </w:rPr>
        <w:t xml:space="preserve"> </w:t>
      </w:r>
      <w:proofErr w:type="spellStart"/>
      <w:r>
        <w:rPr>
          <w:lang w:val="en-US"/>
        </w:rPr>
        <w:t>lớp</w:t>
      </w:r>
      <w:proofErr w:type="spellEnd"/>
      <w:r>
        <w:rPr>
          <w:lang w:val="en-US"/>
        </w:rPr>
        <w:t xml:space="preserve"> </w:t>
      </w:r>
      <w:proofErr w:type="spellStart"/>
      <w:r>
        <w:rPr>
          <w:lang w:val="en-US"/>
        </w:rPr>
        <w:t>SoLienLac</w:t>
      </w:r>
      <w:proofErr w:type="spellEnd"/>
      <w:r w:rsidR="00E952C3" w:rsidRPr="001E57AD">
        <w:rPr>
          <w:sz w:val="36"/>
          <w:szCs w:val="36"/>
        </w:rPr>
        <w:t xml:space="preserve"> </w:t>
      </w:r>
    </w:p>
    <w:p w14:paraId="2C78483A" w14:textId="07F64373" w:rsidR="006D0C9F" w:rsidRDefault="006D0C9F" w:rsidP="00BE4F8B">
      <w:pPr>
        <w:pStyle w:val="Caption"/>
      </w:pPr>
      <w:bookmarkStart w:id="423" w:name="_Toc119445087"/>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3</w:t>
      </w:r>
      <w:r w:rsidR="005018C1">
        <w:rPr>
          <w:noProof/>
        </w:rPr>
        <w:fldChar w:fldCharType="end"/>
      </w:r>
      <w:r>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30</w:t>
      </w:r>
      <w:r w:rsidR="005018C1">
        <w:rPr>
          <w:noProof/>
        </w:rPr>
        <w:fldChar w:fldCharType="end"/>
      </w:r>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SoLienLac</w:t>
      </w:r>
      <w:bookmarkEnd w:id="423"/>
      <w:proofErr w:type="spellEnd"/>
    </w:p>
    <w:tbl>
      <w:tblPr>
        <w:tblStyle w:val="TableGrid"/>
        <w:tblW w:w="0" w:type="auto"/>
        <w:tblLook w:val="04A0" w:firstRow="1" w:lastRow="0" w:firstColumn="1" w:lastColumn="0" w:noHBand="0" w:noVBand="1"/>
      </w:tblPr>
      <w:tblGrid>
        <w:gridCol w:w="1819"/>
        <w:gridCol w:w="1168"/>
        <w:gridCol w:w="1145"/>
        <w:gridCol w:w="1132"/>
        <w:gridCol w:w="1135"/>
        <w:gridCol w:w="683"/>
        <w:gridCol w:w="834"/>
        <w:gridCol w:w="1823"/>
      </w:tblGrid>
      <w:tr w:rsidR="00B25755" w:rsidRPr="00255288" w14:paraId="1168C6BA" w14:textId="77777777" w:rsidTr="009A5307">
        <w:trPr>
          <w:cantSplit/>
          <w:tblHeader/>
        </w:trPr>
        <w:tc>
          <w:tcPr>
            <w:tcW w:w="1819" w:type="dxa"/>
          </w:tcPr>
          <w:p w14:paraId="4BAD5C65" w14:textId="77777777" w:rsidR="00B25755" w:rsidRPr="00255288" w:rsidRDefault="00B25755" w:rsidP="009A5307">
            <w:pPr>
              <w:rPr>
                <w:lang w:val="en-US"/>
              </w:rPr>
            </w:pPr>
            <w:proofErr w:type="spellStart"/>
            <w:r>
              <w:rPr>
                <w:lang w:val="en-US"/>
              </w:rPr>
              <w:t>Tên</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p>
        </w:tc>
        <w:tc>
          <w:tcPr>
            <w:tcW w:w="1168" w:type="dxa"/>
          </w:tcPr>
          <w:p w14:paraId="54BE7CD6" w14:textId="77777777" w:rsidR="00B25755" w:rsidRPr="00255288" w:rsidRDefault="00B25755" w:rsidP="009A5307">
            <w:pPr>
              <w:rPr>
                <w:lang w:val="en-US"/>
              </w:rPr>
            </w:pPr>
            <w:proofErr w:type="spellStart"/>
            <w:r>
              <w:rPr>
                <w:lang w:val="en-US"/>
              </w:rPr>
              <w:t>Kiểu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p>
        </w:tc>
        <w:tc>
          <w:tcPr>
            <w:tcW w:w="1145" w:type="dxa"/>
          </w:tcPr>
          <w:p w14:paraId="2AC7F808" w14:textId="77777777" w:rsidR="00B25755" w:rsidRPr="00255288" w:rsidRDefault="00B25755" w:rsidP="009A5307">
            <w:pPr>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1132" w:type="dxa"/>
          </w:tcPr>
          <w:p w14:paraId="54832006" w14:textId="77777777" w:rsidR="00B25755" w:rsidRPr="00255288" w:rsidRDefault="00B25755" w:rsidP="009A5307">
            <w:pPr>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mặc</w:t>
            </w:r>
            <w:proofErr w:type="spellEnd"/>
            <w:r>
              <w:rPr>
                <w:lang w:val="en-US"/>
              </w:rPr>
              <w:t xml:space="preserve"> </w:t>
            </w:r>
            <w:proofErr w:type="spellStart"/>
            <w:r>
              <w:rPr>
                <w:lang w:val="en-US"/>
              </w:rPr>
              <w:t>nhiên</w:t>
            </w:r>
            <w:proofErr w:type="spellEnd"/>
          </w:p>
        </w:tc>
        <w:tc>
          <w:tcPr>
            <w:tcW w:w="1135" w:type="dxa"/>
          </w:tcPr>
          <w:p w14:paraId="45706D35" w14:textId="77777777" w:rsidR="00B25755" w:rsidRPr="00255288" w:rsidRDefault="00B25755" w:rsidP="009A5307">
            <w:pPr>
              <w:rPr>
                <w:lang w:val="en-US"/>
              </w:rPr>
            </w:pPr>
            <w:proofErr w:type="spellStart"/>
            <w:r>
              <w:rPr>
                <w:lang w:val="en-US"/>
              </w:rPr>
              <w:t>Kích</w:t>
            </w:r>
            <w:proofErr w:type="spellEnd"/>
            <w:r>
              <w:rPr>
                <w:lang w:val="en-US"/>
              </w:rPr>
              <w:t xml:space="preserve"> </w:t>
            </w:r>
            <w:proofErr w:type="spellStart"/>
            <w:r>
              <w:rPr>
                <w:lang w:val="en-US"/>
              </w:rPr>
              <w:t>thước</w:t>
            </w:r>
            <w:proofErr w:type="spellEnd"/>
          </w:p>
        </w:tc>
        <w:tc>
          <w:tcPr>
            <w:tcW w:w="683" w:type="dxa"/>
          </w:tcPr>
          <w:p w14:paraId="051A5ABB" w14:textId="77777777" w:rsidR="00B25755" w:rsidRPr="00255288" w:rsidRDefault="00B25755" w:rsidP="009A5307">
            <w:pPr>
              <w:rPr>
                <w:lang w:val="en-US"/>
              </w:rPr>
            </w:pPr>
            <w:r>
              <w:rPr>
                <w:lang w:val="en-US"/>
              </w:rPr>
              <w:t>Min</w:t>
            </w:r>
          </w:p>
        </w:tc>
        <w:tc>
          <w:tcPr>
            <w:tcW w:w="834" w:type="dxa"/>
          </w:tcPr>
          <w:p w14:paraId="5F176E8E" w14:textId="77777777" w:rsidR="00B25755" w:rsidRPr="00255288" w:rsidRDefault="00B25755" w:rsidP="009A5307">
            <w:pPr>
              <w:rPr>
                <w:lang w:val="en-US"/>
              </w:rPr>
            </w:pPr>
            <w:r>
              <w:rPr>
                <w:lang w:val="en-US"/>
              </w:rPr>
              <w:t>Max</w:t>
            </w:r>
          </w:p>
        </w:tc>
        <w:tc>
          <w:tcPr>
            <w:tcW w:w="1823" w:type="dxa"/>
          </w:tcPr>
          <w:p w14:paraId="20F92763" w14:textId="77777777" w:rsidR="00B25755" w:rsidRPr="00255288" w:rsidRDefault="00B25755" w:rsidP="009A5307">
            <w:pPr>
              <w:rPr>
                <w:lang w:val="en-US"/>
              </w:rPr>
            </w:pPr>
            <w:proofErr w:type="spellStart"/>
            <w:r>
              <w:rPr>
                <w:lang w:val="en-US"/>
              </w:rPr>
              <w:t>Diễn</w:t>
            </w:r>
            <w:proofErr w:type="spellEnd"/>
            <w:r>
              <w:rPr>
                <w:lang w:val="en-US"/>
              </w:rPr>
              <w:t xml:space="preserve"> </w:t>
            </w:r>
            <w:proofErr w:type="spellStart"/>
            <w:r>
              <w:rPr>
                <w:lang w:val="en-US"/>
              </w:rPr>
              <w:t>giải</w:t>
            </w:r>
            <w:proofErr w:type="spellEnd"/>
          </w:p>
        </w:tc>
      </w:tr>
      <w:tr w:rsidR="00B25755" w:rsidRPr="00255288" w14:paraId="40902C02" w14:textId="77777777" w:rsidTr="009A5307">
        <w:trPr>
          <w:cantSplit/>
          <w:tblHeader/>
        </w:trPr>
        <w:tc>
          <w:tcPr>
            <w:tcW w:w="1819" w:type="dxa"/>
          </w:tcPr>
          <w:p w14:paraId="7B9C852A" w14:textId="77777777" w:rsidR="00B25755" w:rsidRDefault="00B25755" w:rsidP="009A5307">
            <w:pPr>
              <w:rPr>
                <w:lang w:val="en-US"/>
              </w:rPr>
            </w:pPr>
            <w:proofErr w:type="spellStart"/>
            <w:r>
              <w:rPr>
                <w:lang w:val="en-US"/>
              </w:rPr>
              <w:t>maSoLienLac</w:t>
            </w:r>
            <w:proofErr w:type="spellEnd"/>
          </w:p>
        </w:tc>
        <w:tc>
          <w:tcPr>
            <w:tcW w:w="1168" w:type="dxa"/>
          </w:tcPr>
          <w:p w14:paraId="3EAD93EB" w14:textId="77777777" w:rsidR="00B25755" w:rsidRDefault="00B25755" w:rsidP="009A5307">
            <w:pPr>
              <w:rPr>
                <w:lang w:val="en-US"/>
              </w:rPr>
            </w:pPr>
            <w:r>
              <w:rPr>
                <w:lang w:val="en-US"/>
              </w:rPr>
              <w:t>Private</w:t>
            </w:r>
          </w:p>
        </w:tc>
        <w:tc>
          <w:tcPr>
            <w:tcW w:w="1145" w:type="dxa"/>
          </w:tcPr>
          <w:p w14:paraId="24107B5C" w14:textId="77777777" w:rsidR="00B25755" w:rsidRDefault="00B25755" w:rsidP="009A5307">
            <w:pPr>
              <w:rPr>
                <w:lang w:val="en-US"/>
              </w:rPr>
            </w:pPr>
            <w:r>
              <w:rPr>
                <w:lang w:val="en-US"/>
              </w:rPr>
              <w:t>String</w:t>
            </w:r>
          </w:p>
        </w:tc>
        <w:tc>
          <w:tcPr>
            <w:tcW w:w="1132" w:type="dxa"/>
          </w:tcPr>
          <w:p w14:paraId="27593BDC" w14:textId="77777777" w:rsidR="00B25755" w:rsidRDefault="00B25755" w:rsidP="009A5307">
            <w:pPr>
              <w:rPr>
                <w:lang w:val="en-US"/>
              </w:rPr>
            </w:pPr>
            <w:r>
              <w:rPr>
                <w:lang w:val="en-US"/>
              </w:rPr>
              <w:t>Null</w:t>
            </w:r>
          </w:p>
        </w:tc>
        <w:tc>
          <w:tcPr>
            <w:tcW w:w="1135" w:type="dxa"/>
          </w:tcPr>
          <w:p w14:paraId="255A2CAF" w14:textId="77777777" w:rsidR="00B25755" w:rsidRDefault="00B25755" w:rsidP="009A5307">
            <w:pPr>
              <w:rPr>
                <w:lang w:val="en-US"/>
              </w:rPr>
            </w:pPr>
            <w:r>
              <w:rPr>
                <w:lang w:val="en-US"/>
              </w:rPr>
              <w:t>10</w:t>
            </w:r>
          </w:p>
        </w:tc>
        <w:tc>
          <w:tcPr>
            <w:tcW w:w="683" w:type="dxa"/>
          </w:tcPr>
          <w:p w14:paraId="0F70ED2D" w14:textId="77777777" w:rsidR="00B25755" w:rsidRDefault="00B25755" w:rsidP="009A5307">
            <w:pPr>
              <w:rPr>
                <w:lang w:val="en-US"/>
              </w:rPr>
            </w:pPr>
          </w:p>
        </w:tc>
        <w:tc>
          <w:tcPr>
            <w:tcW w:w="834" w:type="dxa"/>
          </w:tcPr>
          <w:p w14:paraId="7A478247" w14:textId="77777777" w:rsidR="00B25755" w:rsidRDefault="00B25755" w:rsidP="009A5307">
            <w:pPr>
              <w:rPr>
                <w:lang w:val="en-US"/>
              </w:rPr>
            </w:pPr>
          </w:p>
        </w:tc>
        <w:tc>
          <w:tcPr>
            <w:tcW w:w="1823" w:type="dxa"/>
          </w:tcPr>
          <w:p w14:paraId="245DE112" w14:textId="77777777" w:rsidR="00B25755" w:rsidRDefault="00B25755" w:rsidP="009A5307">
            <w:pPr>
              <w:rPr>
                <w:lang w:val="en-US"/>
              </w:rPr>
            </w:pPr>
            <w:proofErr w:type="spellStart"/>
            <w:r>
              <w:rPr>
                <w:lang w:val="en-US"/>
              </w:rPr>
              <w:t>Mã</w:t>
            </w:r>
            <w:proofErr w:type="spellEnd"/>
            <w:r>
              <w:rPr>
                <w:lang w:val="en-US"/>
              </w:rPr>
              <w:t xml:space="preserve"> </w:t>
            </w:r>
            <w:proofErr w:type="spellStart"/>
            <w:r>
              <w:rPr>
                <w:lang w:val="en-US"/>
              </w:rPr>
              <w:t>sổ</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lạc</w:t>
            </w:r>
            <w:proofErr w:type="spellEnd"/>
          </w:p>
        </w:tc>
      </w:tr>
      <w:tr w:rsidR="00B25755" w:rsidRPr="00255288" w14:paraId="3B9266D5" w14:textId="77777777" w:rsidTr="009A5307">
        <w:trPr>
          <w:cantSplit/>
          <w:tblHeader/>
        </w:trPr>
        <w:tc>
          <w:tcPr>
            <w:tcW w:w="1819" w:type="dxa"/>
          </w:tcPr>
          <w:p w14:paraId="75F5129A" w14:textId="77777777" w:rsidR="00B25755" w:rsidRDefault="00B25755" w:rsidP="009A5307">
            <w:pPr>
              <w:rPr>
                <w:lang w:val="en-US"/>
              </w:rPr>
            </w:pPr>
            <w:proofErr w:type="spellStart"/>
            <w:r>
              <w:rPr>
                <w:lang w:val="en-US"/>
              </w:rPr>
              <w:t>thongTinSo</w:t>
            </w:r>
            <w:proofErr w:type="spellEnd"/>
          </w:p>
        </w:tc>
        <w:tc>
          <w:tcPr>
            <w:tcW w:w="1168" w:type="dxa"/>
          </w:tcPr>
          <w:p w14:paraId="55D7A1E5" w14:textId="77777777" w:rsidR="00B25755" w:rsidRDefault="00B25755" w:rsidP="009A5307">
            <w:pPr>
              <w:rPr>
                <w:lang w:val="en-US"/>
              </w:rPr>
            </w:pPr>
            <w:r>
              <w:rPr>
                <w:lang w:val="en-US"/>
              </w:rPr>
              <w:t>Public</w:t>
            </w:r>
          </w:p>
        </w:tc>
        <w:tc>
          <w:tcPr>
            <w:tcW w:w="1145" w:type="dxa"/>
          </w:tcPr>
          <w:p w14:paraId="4C6AA316" w14:textId="77777777" w:rsidR="00B25755" w:rsidRDefault="00B25755" w:rsidP="009A5307">
            <w:pPr>
              <w:rPr>
                <w:lang w:val="en-US"/>
              </w:rPr>
            </w:pPr>
            <w:r>
              <w:rPr>
                <w:lang w:val="en-US"/>
              </w:rPr>
              <w:t>String</w:t>
            </w:r>
          </w:p>
        </w:tc>
        <w:tc>
          <w:tcPr>
            <w:tcW w:w="1132" w:type="dxa"/>
          </w:tcPr>
          <w:p w14:paraId="31FF551D" w14:textId="77777777" w:rsidR="00B25755" w:rsidRDefault="00B25755" w:rsidP="009A5307">
            <w:pPr>
              <w:rPr>
                <w:lang w:val="en-US"/>
              </w:rPr>
            </w:pPr>
            <w:r>
              <w:rPr>
                <w:lang w:val="en-US"/>
              </w:rPr>
              <w:t>Null</w:t>
            </w:r>
          </w:p>
        </w:tc>
        <w:tc>
          <w:tcPr>
            <w:tcW w:w="1135" w:type="dxa"/>
          </w:tcPr>
          <w:p w14:paraId="2B71165F" w14:textId="77777777" w:rsidR="00B25755" w:rsidRDefault="00B25755" w:rsidP="009A5307">
            <w:pPr>
              <w:rPr>
                <w:lang w:val="en-US"/>
              </w:rPr>
            </w:pPr>
            <w:r>
              <w:rPr>
                <w:lang w:val="en-US"/>
              </w:rPr>
              <w:t>100</w:t>
            </w:r>
          </w:p>
        </w:tc>
        <w:tc>
          <w:tcPr>
            <w:tcW w:w="683" w:type="dxa"/>
          </w:tcPr>
          <w:p w14:paraId="2C741660" w14:textId="77777777" w:rsidR="00B25755" w:rsidRDefault="00B25755" w:rsidP="009A5307">
            <w:pPr>
              <w:rPr>
                <w:lang w:val="en-US"/>
              </w:rPr>
            </w:pPr>
          </w:p>
        </w:tc>
        <w:tc>
          <w:tcPr>
            <w:tcW w:w="834" w:type="dxa"/>
          </w:tcPr>
          <w:p w14:paraId="7C8B2EDF" w14:textId="77777777" w:rsidR="00B25755" w:rsidRDefault="00B25755" w:rsidP="009A5307">
            <w:pPr>
              <w:rPr>
                <w:lang w:val="en-US"/>
              </w:rPr>
            </w:pPr>
          </w:p>
        </w:tc>
        <w:tc>
          <w:tcPr>
            <w:tcW w:w="1823" w:type="dxa"/>
          </w:tcPr>
          <w:p w14:paraId="02922497" w14:textId="77777777" w:rsidR="00B25755" w:rsidRDefault="00B25755" w:rsidP="009A5307">
            <w:pPr>
              <w:rPr>
                <w:lang w:val="en-US"/>
              </w:rPr>
            </w:pPr>
            <w:proofErr w:type="spellStart"/>
            <w:r>
              <w:rPr>
                <w:lang w:val="en-US"/>
              </w:rPr>
              <w:t>Thông</w:t>
            </w:r>
            <w:proofErr w:type="spellEnd"/>
            <w:r>
              <w:rPr>
                <w:lang w:val="en-US"/>
              </w:rPr>
              <w:t xml:space="preserve"> tin </w:t>
            </w:r>
            <w:proofErr w:type="spellStart"/>
            <w:r>
              <w:rPr>
                <w:lang w:val="en-US"/>
              </w:rPr>
              <w:t>sổ</w:t>
            </w:r>
            <w:proofErr w:type="spellEnd"/>
          </w:p>
        </w:tc>
      </w:tr>
    </w:tbl>
    <w:p w14:paraId="2AB90CA5" w14:textId="77777777" w:rsidR="005A4710" w:rsidRPr="001E57AD" w:rsidRDefault="005A4710">
      <w:pPr>
        <w:jc w:val="both"/>
        <w:rPr>
          <w:rFonts w:eastAsia="Times New Roman" w:cs="Times New Roman"/>
          <w:b/>
          <w:sz w:val="36"/>
          <w:szCs w:val="36"/>
        </w:rPr>
      </w:pPr>
    </w:p>
    <w:p w14:paraId="10F3993B" w14:textId="77777777" w:rsidR="005A4710" w:rsidRPr="001E57AD" w:rsidRDefault="00E952C3">
      <w:pPr>
        <w:pStyle w:val="Heading4"/>
        <w:rPr>
          <w:sz w:val="36"/>
          <w:szCs w:val="36"/>
        </w:rPr>
      </w:pPr>
      <w:bookmarkStart w:id="424" w:name="_suhd1ggaay5o" w:colFirst="0" w:colLast="0"/>
      <w:bookmarkEnd w:id="424"/>
      <w:r w:rsidRPr="001E57AD">
        <w:t>Bảng mô tả phương thức</w:t>
      </w:r>
    </w:p>
    <w:p w14:paraId="3A276AC2" w14:textId="7BC43AA6" w:rsidR="006D0C9F" w:rsidRDefault="006D0C9F" w:rsidP="00BE4F8B">
      <w:pPr>
        <w:pStyle w:val="Caption"/>
      </w:pPr>
      <w:bookmarkStart w:id="425" w:name="_Toc119445088"/>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3</w:t>
      </w:r>
      <w:r w:rsidR="005018C1">
        <w:rPr>
          <w:noProof/>
        </w:rPr>
        <w:fldChar w:fldCharType="end"/>
      </w:r>
      <w:r>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31</w:t>
      </w:r>
      <w:r w:rsidR="005018C1">
        <w:rPr>
          <w:noProof/>
        </w:rPr>
        <w:fldChar w:fldCharType="end"/>
      </w:r>
      <w:r>
        <w:t xml:space="preserve">: </w:t>
      </w:r>
      <w:proofErr w:type="spellStart"/>
      <w:r>
        <w:t>Mô</w:t>
      </w:r>
      <w:proofErr w:type="spellEnd"/>
      <w:r>
        <w:t xml:space="preserve"> </w:t>
      </w:r>
      <w:proofErr w:type="spellStart"/>
      <w:r>
        <w:t>tả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lớp</w:t>
      </w:r>
      <w:proofErr w:type="spellEnd"/>
      <w:r>
        <w:t xml:space="preserve"> </w:t>
      </w:r>
      <w:proofErr w:type="spellStart"/>
      <w:r>
        <w:t>SoLienLac</w:t>
      </w:r>
      <w:bookmarkEnd w:id="425"/>
      <w:proofErr w:type="spellEnd"/>
    </w:p>
    <w:tbl>
      <w:tblPr>
        <w:tblStyle w:val="TableGrid"/>
        <w:tblW w:w="10348" w:type="dxa"/>
        <w:tblInd w:w="-147" w:type="dxa"/>
        <w:tblLayout w:type="fixed"/>
        <w:tblLook w:val="04A0" w:firstRow="1" w:lastRow="0" w:firstColumn="1" w:lastColumn="0" w:noHBand="0" w:noVBand="1"/>
      </w:tblPr>
      <w:tblGrid>
        <w:gridCol w:w="1560"/>
        <w:gridCol w:w="1417"/>
        <w:gridCol w:w="1560"/>
        <w:gridCol w:w="992"/>
        <w:gridCol w:w="850"/>
        <w:gridCol w:w="993"/>
        <w:gridCol w:w="1275"/>
        <w:gridCol w:w="1701"/>
      </w:tblGrid>
      <w:tr w:rsidR="005A4710" w:rsidRPr="00121F91" w14:paraId="0AC0136F" w14:textId="77777777" w:rsidTr="006F71DC">
        <w:trPr>
          <w:tblHeader/>
        </w:trPr>
        <w:tc>
          <w:tcPr>
            <w:tcW w:w="1560" w:type="dxa"/>
          </w:tcPr>
          <w:p w14:paraId="6C4A199D" w14:textId="77777777" w:rsidR="005A4710" w:rsidRPr="00121F91" w:rsidRDefault="005A4710" w:rsidP="009A5307">
            <w:pPr>
              <w:rPr>
                <w:szCs w:val="28"/>
                <w:lang w:val="en-US"/>
              </w:rPr>
            </w:pPr>
            <w:proofErr w:type="spellStart"/>
            <w:r w:rsidRPr="00121F91">
              <w:rPr>
                <w:szCs w:val="28"/>
                <w:lang w:val="en-US"/>
              </w:rPr>
              <w:t>Tên</w:t>
            </w:r>
            <w:proofErr w:type="spellEnd"/>
            <w:r w:rsidRPr="00121F91">
              <w:rPr>
                <w:szCs w:val="28"/>
                <w:lang w:val="en-US"/>
              </w:rPr>
              <w:t xml:space="preserve"> </w:t>
            </w:r>
            <w:proofErr w:type="spellStart"/>
            <w:r w:rsidRPr="00121F91">
              <w:rPr>
                <w:szCs w:val="28"/>
                <w:lang w:val="en-US"/>
              </w:rPr>
              <w:t>phương</w:t>
            </w:r>
            <w:proofErr w:type="spellEnd"/>
            <w:r w:rsidRPr="00121F91">
              <w:rPr>
                <w:szCs w:val="28"/>
                <w:lang w:val="en-US"/>
              </w:rPr>
              <w:t xml:space="preserve"> </w:t>
            </w:r>
            <w:proofErr w:type="spellStart"/>
            <w:r w:rsidRPr="00121F91">
              <w:rPr>
                <w:szCs w:val="28"/>
                <w:lang w:val="en-US"/>
              </w:rPr>
              <w:t>thức</w:t>
            </w:r>
            <w:proofErr w:type="spellEnd"/>
          </w:p>
        </w:tc>
        <w:tc>
          <w:tcPr>
            <w:tcW w:w="1417" w:type="dxa"/>
          </w:tcPr>
          <w:p w14:paraId="71C58A2D" w14:textId="77777777" w:rsidR="005A4710" w:rsidRPr="00121F91" w:rsidRDefault="005A4710" w:rsidP="009A5307">
            <w:pPr>
              <w:rPr>
                <w:szCs w:val="28"/>
                <w:lang w:val="en-US"/>
              </w:rPr>
            </w:pPr>
            <w:proofErr w:type="spellStart"/>
            <w:r w:rsidRPr="00121F91">
              <w:rPr>
                <w:szCs w:val="28"/>
                <w:lang w:val="en-US"/>
              </w:rPr>
              <w:t>Kiểu</w:t>
            </w:r>
            <w:proofErr w:type="spellEnd"/>
            <w:r w:rsidRPr="00121F91">
              <w:rPr>
                <w:szCs w:val="28"/>
                <w:lang w:val="en-US"/>
              </w:rPr>
              <w:t xml:space="preserve"> </w:t>
            </w:r>
            <w:proofErr w:type="spellStart"/>
            <w:r w:rsidRPr="00121F91">
              <w:rPr>
                <w:szCs w:val="28"/>
                <w:lang w:val="en-US"/>
              </w:rPr>
              <w:t>truy</w:t>
            </w:r>
            <w:proofErr w:type="spellEnd"/>
            <w:r w:rsidRPr="00121F91">
              <w:rPr>
                <w:szCs w:val="28"/>
                <w:lang w:val="en-US"/>
              </w:rPr>
              <w:t xml:space="preserve"> </w:t>
            </w:r>
            <w:proofErr w:type="spellStart"/>
            <w:r w:rsidRPr="00121F91">
              <w:rPr>
                <w:szCs w:val="28"/>
                <w:lang w:val="en-US"/>
              </w:rPr>
              <w:t>cập</w:t>
            </w:r>
            <w:proofErr w:type="spellEnd"/>
          </w:p>
        </w:tc>
        <w:tc>
          <w:tcPr>
            <w:tcW w:w="1560" w:type="dxa"/>
          </w:tcPr>
          <w:p w14:paraId="4252E126" w14:textId="77777777" w:rsidR="005A4710" w:rsidRPr="00121F91" w:rsidRDefault="005A4710" w:rsidP="009A5307">
            <w:pPr>
              <w:rPr>
                <w:szCs w:val="28"/>
                <w:lang w:val="en-US"/>
              </w:rPr>
            </w:pPr>
            <w:proofErr w:type="spellStart"/>
            <w:r w:rsidRPr="00121F91">
              <w:rPr>
                <w:szCs w:val="28"/>
                <w:lang w:val="en-US"/>
              </w:rPr>
              <w:t>Danh</w:t>
            </w:r>
            <w:proofErr w:type="spellEnd"/>
            <w:r w:rsidRPr="00121F91">
              <w:rPr>
                <w:szCs w:val="28"/>
                <w:lang w:val="en-US"/>
              </w:rPr>
              <w:t xml:space="preserve"> </w:t>
            </w:r>
            <w:proofErr w:type="spellStart"/>
            <w:r w:rsidRPr="00121F91">
              <w:rPr>
                <w:szCs w:val="28"/>
                <w:lang w:val="en-US"/>
              </w:rPr>
              <w:t>sách</w:t>
            </w:r>
            <w:proofErr w:type="spellEnd"/>
            <w:r w:rsidRPr="00121F91">
              <w:rPr>
                <w:szCs w:val="28"/>
                <w:lang w:val="en-US"/>
              </w:rPr>
              <w:t xml:space="preserve"> </w:t>
            </w:r>
            <w:proofErr w:type="spellStart"/>
            <w:r w:rsidRPr="00121F91">
              <w:rPr>
                <w:szCs w:val="28"/>
                <w:lang w:val="en-US"/>
              </w:rPr>
              <w:t>tên</w:t>
            </w:r>
            <w:proofErr w:type="spellEnd"/>
            <w:r w:rsidRPr="00121F91">
              <w:rPr>
                <w:szCs w:val="28"/>
                <w:lang w:val="en-US"/>
              </w:rPr>
              <w:t xml:space="preserve"> </w:t>
            </w:r>
            <w:proofErr w:type="spellStart"/>
            <w:r w:rsidRPr="00121F91">
              <w:rPr>
                <w:szCs w:val="28"/>
                <w:lang w:val="en-US"/>
              </w:rPr>
              <w:t>tham</w:t>
            </w:r>
            <w:proofErr w:type="spellEnd"/>
            <w:r w:rsidRPr="00121F91">
              <w:rPr>
                <w:szCs w:val="28"/>
                <w:lang w:val="en-US"/>
              </w:rPr>
              <w:t xml:space="preserve"> </w:t>
            </w:r>
            <w:proofErr w:type="spellStart"/>
            <w:r w:rsidRPr="00121F91">
              <w:rPr>
                <w:szCs w:val="28"/>
                <w:lang w:val="en-US"/>
              </w:rPr>
              <w:t>số</w:t>
            </w:r>
            <w:proofErr w:type="spellEnd"/>
          </w:p>
        </w:tc>
        <w:tc>
          <w:tcPr>
            <w:tcW w:w="992" w:type="dxa"/>
          </w:tcPr>
          <w:p w14:paraId="009451F0" w14:textId="77777777" w:rsidR="005A4710" w:rsidRPr="00121F91" w:rsidRDefault="005A4710" w:rsidP="009A5307">
            <w:pPr>
              <w:rPr>
                <w:szCs w:val="28"/>
                <w:lang w:val="en-US"/>
              </w:rPr>
            </w:pPr>
            <w:proofErr w:type="spellStart"/>
            <w:r w:rsidRPr="00121F91">
              <w:rPr>
                <w:szCs w:val="28"/>
                <w:lang w:val="en-US"/>
              </w:rPr>
              <w:t>Kiểu</w:t>
            </w:r>
            <w:proofErr w:type="spellEnd"/>
            <w:r w:rsidRPr="00121F91">
              <w:rPr>
                <w:szCs w:val="28"/>
                <w:lang w:val="en-US"/>
              </w:rPr>
              <w:t xml:space="preserve"> </w:t>
            </w:r>
            <w:proofErr w:type="spellStart"/>
            <w:r w:rsidRPr="00121F91">
              <w:rPr>
                <w:szCs w:val="28"/>
                <w:lang w:val="en-US"/>
              </w:rPr>
              <w:t>dữ</w:t>
            </w:r>
            <w:proofErr w:type="spellEnd"/>
            <w:r w:rsidRPr="00121F91">
              <w:rPr>
                <w:szCs w:val="28"/>
                <w:lang w:val="en-US"/>
              </w:rPr>
              <w:t xml:space="preserve"> </w:t>
            </w:r>
            <w:proofErr w:type="spellStart"/>
            <w:r w:rsidRPr="00121F91">
              <w:rPr>
                <w:szCs w:val="28"/>
                <w:lang w:val="en-US"/>
              </w:rPr>
              <w:t>liệu</w:t>
            </w:r>
            <w:proofErr w:type="spellEnd"/>
          </w:p>
        </w:tc>
        <w:tc>
          <w:tcPr>
            <w:tcW w:w="850" w:type="dxa"/>
          </w:tcPr>
          <w:p w14:paraId="55182393" w14:textId="77777777" w:rsidR="005A4710" w:rsidRPr="00121F91" w:rsidRDefault="005A4710" w:rsidP="009A5307">
            <w:pPr>
              <w:rPr>
                <w:szCs w:val="28"/>
                <w:lang w:val="en-US"/>
              </w:rPr>
            </w:pPr>
            <w:proofErr w:type="spellStart"/>
            <w:r w:rsidRPr="00121F91">
              <w:rPr>
                <w:szCs w:val="28"/>
                <w:lang w:val="en-US"/>
              </w:rPr>
              <w:t>Giá</w:t>
            </w:r>
            <w:proofErr w:type="spellEnd"/>
            <w:r w:rsidRPr="00121F91">
              <w:rPr>
                <w:szCs w:val="28"/>
                <w:lang w:val="en-US"/>
              </w:rPr>
              <w:t xml:space="preserve"> </w:t>
            </w:r>
            <w:proofErr w:type="spellStart"/>
            <w:r w:rsidRPr="00121F91">
              <w:rPr>
                <w:szCs w:val="28"/>
                <w:lang w:val="en-US"/>
              </w:rPr>
              <w:t>trị</w:t>
            </w:r>
            <w:proofErr w:type="spellEnd"/>
            <w:r w:rsidRPr="00121F91">
              <w:rPr>
                <w:szCs w:val="28"/>
                <w:lang w:val="en-US"/>
              </w:rPr>
              <w:t xml:space="preserve"> </w:t>
            </w:r>
            <w:proofErr w:type="spellStart"/>
            <w:r w:rsidRPr="00121F91">
              <w:rPr>
                <w:szCs w:val="28"/>
                <w:lang w:val="en-US"/>
              </w:rPr>
              <w:t>mặc</w:t>
            </w:r>
            <w:proofErr w:type="spellEnd"/>
            <w:r w:rsidRPr="00121F91">
              <w:rPr>
                <w:szCs w:val="28"/>
                <w:lang w:val="en-US"/>
              </w:rPr>
              <w:t xml:space="preserve"> </w:t>
            </w:r>
            <w:proofErr w:type="spellStart"/>
            <w:r w:rsidRPr="00121F91">
              <w:rPr>
                <w:szCs w:val="28"/>
                <w:lang w:val="en-US"/>
              </w:rPr>
              <w:t>nhiên</w:t>
            </w:r>
            <w:proofErr w:type="spellEnd"/>
          </w:p>
        </w:tc>
        <w:tc>
          <w:tcPr>
            <w:tcW w:w="993" w:type="dxa"/>
          </w:tcPr>
          <w:p w14:paraId="1A19B1DF" w14:textId="77777777" w:rsidR="005A4710" w:rsidRPr="00121F91" w:rsidRDefault="005A4710" w:rsidP="009A5307">
            <w:pPr>
              <w:rPr>
                <w:szCs w:val="28"/>
                <w:lang w:val="en-US"/>
              </w:rPr>
            </w:pPr>
            <w:proofErr w:type="spellStart"/>
            <w:r w:rsidRPr="00121F91">
              <w:rPr>
                <w:szCs w:val="28"/>
                <w:lang w:val="en-US"/>
              </w:rPr>
              <w:t>Kích</w:t>
            </w:r>
            <w:proofErr w:type="spellEnd"/>
            <w:r w:rsidRPr="00121F91">
              <w:rPr>
                <w:szCs w:val="28"/>
                <w:lang w:val="en-US"/>
              </w:rPr>
              <w:t xml:space="preserve"> </w:t>
            </w:r>
            <w:proofErr w:type="spellStart"/>
            <w:r w:rsidRPr="00121F91">
              <w:rPr>
                <w:szCs w:val="28"/>
                <w:lang w:val="en-US"/>
              </w:rPr>
              <w:t>thước</w:t>
            </w:r>
            <w:proofErr w:type="spellEnd"/>
          </w:p>
        </w:tc>
        <w:tc>
          <w:tcPr>
            <w:tcW w:w="1275" w:type="dxa"/>
          </w:tcPr>
          <w:p w14:paraId="66C9736E" w14:textId="77777777" w:rsidR="005A4710" w:rsidRPr="00121F91" w:rsidRDefault="005A4710" w:rsidP="009A5307">
            <w:pPr>
              <w:rPr>
                <w:szCs w:val="28"/>
                <w:lang w:val="en-US"/>
              </w:rPr>
            </w:pPr>
            <w:proofErr w:type="spellStart"/>
            <w:r w:rsidRPr="00121F91">
              <w:rPr>
                <w:szCs w:val="28"/>
                <w:lang w:val="en-US"/>
              </w:rPr>
              <w:t>Kiểu</w:t>
            </w:r>
            <w:proofErr w:type="spellEnd"/>
            <w:r w:rsidRPr="00121F91">
              <w:rPr>
                <w:szCs w:val="28"/>
                <w:lang w:val="en-US"/>
              </w:rPr>
              <w:t xml:space="preserve"> </w:t>
            </w:r>
            <w:proofErr w:type="spellStart"/>
            <w:r w:rsidRPr="00121F91">
              <w:rPr>
                <w:szCs w:val="28"/>
                <w:lang w:val="en-US"/>
              </w:rPr>
              <w:t>trả</w:t>
            </w:r>
            <w:proofErr w:type="spellEnd"/>
            <w:r w:rsidRPr="00121F91">
              <w:rPr>
                <w:szCs w:val="28"/>
                <w:lang w:val="en-US"/>
              </w:rPr>
              <w:t xml:space="preserve"> </w:t>
            </w:r>
            <w:proofErr w:type="spellStart"/>
            <w:r w:rsidRPr="00121F91">
              <w:rPr>
                <w:szCs w:val="28"/>
                <w:lang w:val="en-US"/>
              </w:rPr>
              <w:t>về</w:t>
            </w:r>
            <w:proofErr w:type="spellEnd"/>
            <w:r w:rsidRPr="00121F91">
              <w:rPr>
                <w:szCs w:val="28"/>
                <w:lang w:val="en-US"/>
              </w:rPr>
              <w:t xml:space="preserve"> </w:t>
            </w:r>
            <w:proofErr w:type="spellStart"/>
            <w:r w:rsidRPr="00121F91">
              <w:rPr>
                <w:szCs w:val="28"/>
                <w:lang w:val="en-US"/>
              </w:rPr>
              <w:t>của</w:t>
            </w:r>
            <w:proofErr w:type="spellEnd"/>
            <w:r w:rsidRPr="00121F91">
              <w:rPr>
                <w:szCs w:val="28"/>
                <w:lang w:val="en-US"/>
              </w:rPr>
              <w:t xml:space="preserve"> </w:t>
            </w:r>
            <w:proofErr w:type="spellStart"/>
            <w:r w:rsidRPr="00121F91">
              <w:rPr>
                <w:szCs w:val="28"/>
                <w:lang w:val="en-US"/>
              </w:rPr>
              <w:t>phương</w:t>
            </w:r>
            <w:proofErr w:type="spellEnd"/>
            <w:r w:rsidRPr="00121F91">
              <w:rPr>
                <w:szCs w:val="28"/>
                <w:lang w:val="en-US"/>
              </w:rPr>
              <w:t xml:space="preserve"> </w:t>
            </w:r>
            <w:proofErr w:type="spellStart"/>
            <w:r w:rsidRPr="00121F91">
              <w:rPr>
                <w:szCs w:val="28"/>
                <w:lang w:val="en-US"/>
              </w:rPr>
              <w:t>thức</w:t>
            </w:r>
            <w:proofErr w:type="spellEnd"/>
          </w:p>
        </w:tc>
        <w:tc>
          <w:tcPr>
            <w:tcW w:w="1701" w:type="dxa"/>
          </w:tcPr>
          <w:p w14:paraId="595E1E5F" w14:textId="77777777" w:rsidR="005A4710" w:rsidRPr="00121F91" w:rsidRDefault="005A4710" w:rsidP="009A5307">
            <w:pPr>
              <w:rPr>
                <w:szCs w:val="28"/>
                <w:lang w:val="en-US"/>
              </w:rPr>
            </w:pPr>
            <w:proofErr w:type="spellStart"/>
            <w:r w:rsidRPr="00121F91">
              <w:rPr>
                <w:szCs w:val="28"/>
                <w:lang w:val="en-US"/>
              </w:rPr>
              <w:t>Diễn</w:t>
            </w:r>
            <w:proofErr w:type="spellEnd"/>
            <w:r w:rsidRPr="00121F91">
              <w:rPr>
                <w:szCs w:val="28"/>
                <w:lang w:val="en-US"/>
              </w:rPr>
              <w:t xml:space="preserve"> </w:t>
            </w:r>
            <w:proofErr w:type="spellStart"/>
            <w:r w:rsidRPr="00121F91">
              <w:rPr>
                <w:szCs w:val="28"/>
                <w:lang w:val="en-US"/>
              </w:rPr>
              <w:t>giải</w:t>
            </w:r>
            <w:proofErr w:type="spellEnd"/>
          </w:p>
        </w:tc>
      </w:tr>
      <w:tr w:rsidR="005A4710" w:rsidRPr="00121F91" w14:paraId="101B02FB" w14:textId="77777777" w:rsidTr="006F71DC">
        <w:trPr>
          <w:tblHeader/>
        </w:trPr>
        <w:tc>
          <w:tcPr>
            <w:tcW w:w="1560" w:type="dxa"/>
          </w:tcPr>
          <w:p w14:paraId="3581FF0C" w14:textId="11F70BFE" w:rsidR="005A4710" w:rsidRPr="00121F91" w:rsidRDefault="005A4710" w:rsidP="009A5307">
            <w:pPr>
              <w:rPr>
                <w:szCs w:val="28"/>
                <w:lang w:val="en-US"/>
              </w:rPr>
            </w:pPr>
            <w:proofErr w:type="spellStart"/>
            <w:r>
              <w:rPr>
                <w:szCs w:val="28"/>
                <w:lang w:val="en-US"/>
              </w:rPr>
              <w:t>xemTKB</w:t>
            </w:r>
            <w:proofErr w:type="spellEnd"/>
          </w:p>
        </w:tc>
        <w:tc>
          <w:tcPr>
            <w:tcW w:w="1417" w:type="dxa"/>
          </w:tcPr>
          <w:p w14:paraId="57224FA4" w14:textId="669B9E8B" w:rsidR="005A4710" w:rsidRPr="00121F91" w:rsidRDefault="005A4710" w:rsidP="009A5307">
            <w:pPr>
              <w:rPr>
                <w:szCs w:val="28"/>
                <w:lang w:val="en-US"/>
              </w:rPr>
            </w:pPr>
            <w:r>
              <w:rPr>
                <w:szCs w:val="28"/>
                <w:lang w:val="en-US"/>
              </w:rPr>
              <w:t>Public</w:t>
            </w:r>
          </w:p>
        </w:tc>
        <w:tc>
          <w:tcPr>
            <w:tcW w:w="1560" w:type="dxa"/>
          </w:tcPr>
          <w:p w14:paraId="5A563013" w14:textId="2B40DBBC" w:rsidR="005A4710" w:rsidRPr="00121F91" w:rsidRDefault="005A4710" w:rsidP="009A5307">
            <w:pPr>
              <w:rPr>
                <w:szCs w:val="28"/>
                <w:lang w:val="en-US"/>
              </w:rPr>
            </w:pPr>
            <w:proofErr w:type="spellStart"/>
            <w:r>
              <w:rPr>
                <w:szCs w:val="28"/>
                <w:lang w:val="en-US"/>
              </w:rPr>
              <w:t>tenMonHoc</w:t>
            </w:r>
            <w:proofErr w:type="spellEnd"/>
          </w:p>
        </w:tc>
        <w:tc>
          <w:tcPr>
            <w:tcW w:w="992" w:type="dxa"/>
          </w:tcPr>
          <w:p w14:paraId="377F3F84" w14:textId="683704B3" w:rsidR="005A4710" w:rsidRPr="00121F91" w:rsidRDefault="005A4710" w:rsidP="009A5307">
            <w:pPr>
              <w:rPr>
                <w:szCs w:val="28"/>
                <w:lang w:val="en-US"/>
              </w:rPr>
            </w:pPr>
            <w:r>
              <w:rPr>
                <w:szCs w:val="28"/>
                <w:lang w:val="en-US"/>
              </w:rPr>
              <w:t>String</w:t>
            </w:r>
          </w:p>
        </w:tc>
        <w:tc>
          <w:tcPr>
            <w:tcW w:w="850" w:type="dxa"/>
          </w:tcPr>
          <w:p w14:paraId="27B47309" w14:textId="13B1D1FF" w:rsidR="005A4710" w:rsidRPr="00121F91" w:rsidRDefault="005A4710" w:rsidP="009A5307">
            <w:pPr>
              <w:rPr>
                <w:szCs w:val="28"/>
                <w:lang w:val="en-US"/>
              </w:rPr>
            </w:pPr>
            <w:r>
              <w:rPr>
                <w:szCs w:val="28"/>
                <w:lang w:val="en-US"/>
              </w:rPr>
              <w:t>Null</w:t>
            </w:r>
          </w:p>
        </w:tc>
        <w:tc>
          <w:tcPr>
            <w:tcW w:w="993" w:type="dxa"/>
          </w:tcPr>
          <w:p w14:paraId="50ADF011" w14:textId="629DDB24" w:rsidR="005A4710" w:rsidRPr="00121F91" w:rsidRDefault="005A4710" w:rsidP="009A5307">
            <w:pPr>
              <w:rPr>
                <w:szCs w:val="28"/>
                <w:lang w:val="en-US"/>
              </w:rPr>
            </w:pPr>
            <w:r>
              <w:rPr>
                <w:szCs w:val="28"/>
                <w:lang w:val="en-US"/>
              </w:rPr>
              <w:t>10</w:t>
            </w:r>
          </w:p>
        </w:tc>
        <w:tc>
          <w:tcPr>
            <w:tcW w:w="1275" w:type="dxa"/>
          </w:tcPr>
          <w:p w14:paraId="3BDFA72D" w14:textId="503BEE58" w:rsidR="005A4710" w:rsidRPr="00121F91" w:rsidRDefault="005A4710" w:rsidP="009A5307">
            <w:pPr>
              <w:rPr>
                <w:szCs w:val="28"/>
                <w:lang w:val="en-US"/>
              </w:rPr>
            </w:pPr>
            <w:r>
              <w:rPr>
                <w:szCs w:val="28"/>
                <w:lang w:val="en-US"/>
              </w:rPr>
              <w:t>void</w:t>
            </w:r>
          </w:p>
        </w:tc>
        <w:tc>
          <w:tcPr>
            <w:tcW w:w="1701" w:type="dxa"/>
          </w:tcPr>
          <w:p w14:paraId="0E1D2B83" w14:textId="64FFBCD2" w:rsidR="005A4710" w:rsidRPr="00121F91" w:rsidRDefault="005A4710" w:rsidP="009A5307">
            <w:pPr>
              <w:rPr>
                <w:szCs w:val="28"/>
                <w:lang w:val="en-US"/>
              </w:rPr>
            </w:pPr>
            <w:proofErr w:type="spellStart"/>
            <w:r>
              <w:rPr>
                <w:szCs w:val="28"/>
                <w:lang w:val="en-US"/>
              </w:rPr>
              <w:t>Xem</w:t>
            </w:r>
            <w:proofErr w:type="spellEnd"/>
            <w:r>
              <w:rPr>
                <w:szCs w:val="28"/>
                <w:lang w:val="en-US"/>
              </w:rPr>
              <w:t xml:space="preserve"> </w:t>
            </w:r>
            <w:proofErr w:type="spellStart"/>
            <w:r>
              <w:rPr>
                <w:szCs w:val="28"/>
                <w:lang w:val="en-US"/>
              </w:rPr>
              <w:t>thời</w:t>
            </w:r>
            <w:proofErr w:type="spellEnd"/>
            <w:r>
              <w:rPr>
                <w:szCs w:val="28"/>
                <w:lang w:val="en-US"/>
              </w:rPr>
              <w:t xml:space="preserve"> </w:t>
            </w:r>
            <w:proofErr w:type="spellStart"/>
            <w:r>
              <w:rPr>
                <w:szCs w:val="28"/>
                <w:lang w:val="en-US"/>
              </w:rPr>
              <w:t>khóa</w:t>
            </w:r>
            <w:proofErr w:type="spellEnd"/>
            <w:r>
              <w:rPr>
                <w:szCs w:val="28"/>
                <w:lang w:val="en-US"/>
              </w:rPr>
              <w:t xml:space="preserve"> </w:t>
            </w:r>
            <w:proofErr w:type="spellStart"/>
            <w:r>
              <w:rPr>
                <w:szCs w:val="28"/>
                <w:lang w:val="en-US"/>
              </w:rPr>
              <w:t>biểu</w:t>
            </w:r>
            <w:proofErr w:type="spellEnd"/>
          </w:p>
        </w:tc>
      </w:tr>
      <w:tr w:rsidR="005A4710" w:rsidRPr="00121F91" w14:paraId="4AF3E286" w14:textId="77777777" w:rsidTr="006F71DC">
        <w:trPr>
          <w:tblHeader/>
        </w:trPr>
        <w:tc>
          <w:tcPr>
            <w:tcW w:w="1560" w:type="dxa"/>
          </w:tcPr>
          <w:p w14:paraId="11F99AA7" w14:textId="6E0F0127" w:rsidR="005A4710" w:rsidRDefault="005A4710" w:rsidP="009A5307">
            <w:pPr>
              <w:rPr>
                <w:szCs w:val="28"/>
                <w:lang w:val="en-US"/>
              </w:rPr>
            </w:pPr>
            <w:proofErr w:type="spellStart"/>
            <w:r>
              <w:rPr>
                <w:szCs w:val="28"/>
                <w:lang w:val="en-US"/>
              </w:rPr>
              <w:t>xemKQHT</w:t>
            </w:r>
            <w:proofErr w:type="spellEnd"/>
          </w:p>
        </w:tc>
        <w:tc>
          <w:tcPr>
            <w:tcW w:w="1417" w:type="dxa"/>
          </w:tcPr>
          <w:p w14:paraId="2FAEBE94" w14:textId="26FB59EF" w:rsidR="005A4710" w:rsidRDefault="005A4710" w:rsidP="009A5307">
            <w:pPr>
              <w:rPr>
                <w:szCs w:val="28"/>
                <w:lang w:val="en-US"/>
              </w:rPr>
            </w:pPr>
            <w:r>
              <w:rPr>
                <w:szCs w:val="28"/>
                <w:lang w:val="en-US"/>
              </w:rPr>
              <w:t>Public</w:t>
            </w:r>
          </w:p>
        </w:tc>
        <w:tc>
          <w:tcPr>
            <w:tcW w:w="1560" w:type="dxa"/>
          </w:tcPr>
          <w:p w14:paraId="5DD1F94C" w14:textId="5F243B6A" w:rsidR="005A4710" w:rsidRDefault="005A4710" w:rsidP="009A5307">
            <w:pPr>
              <w:rPr>
                <w:szCs w:val="28"/>
                <w:lang w:val="en-US"/>
              </w:rPr>
            </w:pPr>
            <w:proofErr w:type="spellStart"/>
            <w:r>
              <w:rPr>
                <w:szCs w:val="28"/>
                <w:lang w:val="en-US"/>
              </w:rPr>
              <w:t>maHS</w:t>
            </w:r>
            <w:proofErr w:type="spellEnd"/>
          </w:p>
        </w:tc>
        <w:tc>
          <w:tcPr>
            <w:tcW w:w="992" w:type="dxa"/>
          </w:tcPr>
          <w:p w14:paraId="5B55C807" w14:textId="6D7663ED" w:rsidR="005A4710" w:rsidRDefault="005A4710" w:rsidP="009A5307">
            <w:pPr>
              <w:rPr>
                <w:szCs w:val="28"/>
                <w:lang w:val="en-US"/>
              </w:rPr>
            </w:pPr>
            <w:r>
              <w:rPr>
                <w:szCs w:val="28"/>
                <w:lang w:val="en-US"/>
              </w:rPr>
              <w:t>String</w:t>
            </w:r>
          </w:p>
        </w:tc>
        <w:tc>
          <w:tcPr>
            <w:tcW w:w="850" w:type="dxa"/>
          </w:tcPr>
          <w:p w14:paraId="04E79235" w14:textId="038678B9" w:rsidR="005A4710" w:rsidRDefault="005A4710" w:rsidP="009A5307">
            <w:pPr>
              <w:rPr>
                <w:szCs w:val="28"/>
                <w:lang w:val="en-US"/>
              </w:rPr>
            </w:pPr>
            <w:r>
              <w:rPr>
                <w:szCs w:val="28"/>
                <w:lang w:val="en-US"/>
              </w:rPr>
              <w:t>Null</w:t>
            </w:r>
          </w:p>
        </w:tc>
        <w:tc>
          <w:tcPr>
            <w:tcW w:w="993" w:type="dxa"/>
          </w:tcPr>
          <w:p w14:paraId="42E0B0AE" w14:textId="0AA04F8B" w:rsidR="005A4710" w:rsidRDefault="005A4710" w:rsidP="009A5307">
            <w:pPr>
              <w:rPr>
                <w:szCs w:val="28"/>
                <w:lang w:val="en-US"/>
              </w:rPr>
            </w:pPr>
            <w:r>
              <w:rPr>
                <w:szCs w:val="28"/>
                <w:lang w:val="en-US"/>
              </w:rPr>
              <w:t>10</w:t>
            </w:r>
          </w:p>
        </w:tc>
        <w:tc>
          <w:tcPr>
            <w:tcW w:w="1275" w:type="dxa"/>
          </w:tcPr>
          <w:p w14:paraId="40E6CA3E" w14:textId="4ED7E0CE" w:rsidR="005A4710" w:rsidRDefault="005A4710" w:rsidP="009A5307">
            <w:pPr>
              <w:rPr>
                <w:szCs w:val="28"/>
                <w:lang w:val="en-US"/>
              </w:rPr>
            </w:pPr>
            <w:r>
              <w:rPr>
                <w:szCs w:val="28"/>
                <w:lang w:val="en-US"/>
              </w:rPr>
              <w:t>void</w:t>
            </w:r>
          </w:p>
        </w:tc>
        <w:tc>
          <w:tcPr>
            <w:tcW w:w="1701" w:type="dxa"/>
          </w:tcPr>
          <w:p w14:paraId="70E98DDA" w14:textId="33D5EE1D" w:rsidR="005A4710" w:rsidRDefault="005A4710" w:rsidP="009A5307">
            <w:pPr>
              <w:rPr>
                <w:szCs w:val="28"/>
                <w:lang w:val="en-US"/>
              </w:rPr>
            </w:pPr>
            <w:proofErr w:type="spellStart"/>
            <w:r>
              <w:rPr>
                <w:szCs w:val="28"/>
                <w:lang w:val="en-US"/>
              </w:rPr>
              <w:t>Xem</w:t>
            </w:r>
            <w:proofErr w:type="spellEnd"/>
            <w:r>
              <w:rPr>
                <w:szCs w:val="28"/>
                <w:lang w:val="en-US"/>
              </w:rPr>
              <w:t xml:space="preserve"> </w:t>
            </w:r>
            <w:proofErr w:type="spellStart"/>
            <w:r>
              <w:rPr>
                <w:szCs w:val="28"/>
                <w:lang w:val="en-US"/>
              </w:rPr>
              <w:t>kết</w:t>
            </w:r>
            <w:proofErr w:type="spellEnd"/>
            <w:r>
              <w:rPr>
                <w:szCs w:val="28"/>
                <w:lang w:val="en-US"/>
              </w:rPr>
              <w:t xml:space="preserve"> </w:t>
            </w:r>
            <w:proofErr w:type="spellStart"/>
            <w:r>
              <w:rPr>
                <w:szCs w:val="28"/>
                <w:lang w:val="en-US"/>
              </w:rPr>
              <w:t>quả</w:t>
            </w:r>
            <w:proofErr w:type="spellEnd"/>
            <w:r>
              <w:rPr>
                <w:szCs w:val="28"/>
                <w:lang w:val="en-US"/>
              </w:rPr>
              <w:t xml:space="preserve"> </w:t>
            </w:r>
            <w:proofErr w:type="spellStart"/>
            <w:r>
              <w:rPr>
                <w:szCs w:val="28"/>
                <w:lang w:val="en-US"/>
              </w:rPr>
              <w:t>học</w:t>
            </w:r>
            <w:proofErr w:type="spellEnd"/>
            <w:r>
              <w:rPr>
                <w:szCs w:val="28"/>
                <w:lang w:val="en-US"/>
              </w:rPr>
              <w:t xml:space="preserve"> </w:t>
            </w:r>
            <w:proofErr w:type="spellStart"/>
            <w:r>
              <w:rPr>
                <w:szCs w:val="28"/>
                <w:lang w:val="en-US"/>
              </w:rPr>
              <w:t>tập</w:t>
            </w:r>
            <w:proofErr w:type="spellEnd"/>
          </w:p>
        </w:tc>
      </w:tr>
    </w:tbl>
    <w:p w14:paraId="222D23EF" w14:textId="77777777" w:rsidR="00013F0D" w:rsidRPr="001E57AD" w:rsidRDefault="00013F0D">
      <w:pPr>
        <w:jc w:val="both"/>
        <w:rPr>
          <w:rFonts w:eastAsia="Times New Roman" w:cs="Times New Roman"/>
          <w:b/>
          <w:sz w:val="36"/>
          <w:szCs w:val="36"/>
        </w:rPr>
      </w:pPr>
    </w:p>
    <w:p w14:paraId="38C850E1" w14:textId="038F4562" w:rsidR="00013F0D" w:rsidRPr="001E57AD" w:rsidRDefault="006D0C9F">
      <w:pPr>
        <w:pStyle w:val="Heading3"/>
      </w:pPr>
      <w:bookmarkStart w:id="426" w:name="_vh17fpz3b4fe" w:colFirst="0" w:colLast="0"/>
      <w:bookmarkEnd w:id="426"/>
      <w:r>
        <w:rPr>
          <w:lang w:val="en-US"/>
        </w:rPr>
        <w:t xml:space="preserve"> </w:t>
      </w:r>
      <w:bookmarkStart w:id="427" w:name="_Toc119444997"/>
      <w:r w:rsidR="00E952C3" w:rsidRPr="001E57AD">
        <w:t>Lớp HocPhi</w:t>
      </w:r>
      <w:bookmarkEnd w:id="427"/>
    </w:p>
    <w:p w14:paraId="2B3649F5" w14:textId="0C5AABFC" w:rsidR="00013F0D" w:rsidRDefault="006D0C9F">
      <w:pPr>
        <w:pStyle w:val="Heading4"/>
      </w:pPr>
      <w:bookmarkStart w:id="428" w:name="_qo51tvrxih4b" w:colFirst="0" w:colLast="0"/>
      <w:bookmarkEnd w:id="428"/>
      <w:proofErr w:type="spellStart"/>
      <w:r>
        <w:rPr>
          <w:lang w:val="en-US"/>
        </w:rPr>
        <w:t>Mô</w:t>
      </w:r>
      <w:proofErr w:type="spellEnd"/>
      <w:r>
        <w:rPr>
          <w:lang w:val="en-US"/>
        </w:rPr>
        <w:t xml:space="preserve"> </w:t>
      </w:r>
      <w:r w:rsidR="00E952C3" w:rsidRPr="001E57AD">
        <w:t>tả thuộc tính</w:t>
      </w:r>
      <w:r>
        <w:rPr>
          <w:lang w:val="en-US"/>
        </w:rPr>
        <w:t xml:space="preserve"> </w:t>
      </w:r>
      <w:proofErr w:type="spellStart"/>
      <w:r>
        <w:rPr>
          <w:lang w:val="en-US"/>
        </w:rPr>
        <w:t>lớp</w:t>
      </w:r>
      <w:proofErr w:type="spellEnd"/>
      <w:r>
        <w:rPr>
          <w:lang w:val="en-US"/>
        </w:rPr>
        <w:t xml:space="preserve"> </w:t>
      </w:r>
      <w:proofErr w:type="spellStart"/>
      <w:r>
        <w:rPr>
          <w:lang w:val="en-US"/>
        </w:rPr>
        <w:t>HocPhi</w:t>
      </w:r>
      <w:proofErr w:type="spellEnd"/>
    </w:p>
    <w:p w14:paraId="4A534631" w14:textId="66800811" w:rsidR="006D0C9F" w:rsidRDefault="006D0C9F" w:rsidP="00BE4F8B">
      <w:pPr>
        <w:pStyle w:val="Caption"/>
      </w:pPr>
      <w:bookmarkStart w:id="429" w:name="_Toc119445089"/>
      <w:proofErr w:type="spellStart"/>
      <w:r>
        <w:t>Bảng</w:t>
      </w:r>
      <w:proofErr w:type="spellEnd"/>
      <w:r>
        <w:t xml:space="preserve"> </w:t>
      </w:r>
      <w:r w:rsidR="005018C1">
        <w:fldChar w:fldCharType="begin"/>
      </w:r>
      <w:r w:rsidR="005018C1">
        <w:instrText xml:space="preserve"> STYLEREF 1 \s </w:instrText>
      </w:r>
      <w:r w:rsidR="005018C1">
        <w:fldChar w:fldCharType="separate"/>
      </w:r>
      <w:r w:rsidR="00A97CFA">
        <w:rPr>
          <w:noProof/>
        </w:rPr>
        <w:t>3</w:t>
      </w:r>
      <w:r w:rsidR="005018C1">
        <w:rPr>
          <w:noProof/>
        </w:rPr>
        <w:fldChar w:fldCharType="end"/>
      </w:r>
      <w:r>
        <w:t>.</w:t>
      </w:r>
      <w:r w:rsidR="005018C1">
        <w:fldChar w:fldCharType="begin"/>
      </w:r>
      <w:r w:rsidR="005018C1">
        <w:instrText xml:space="preserve"> SEQ B</w:instrText>
      </w:r>
      <w:r w:rsidR="005018C1">
        <w:instrText>ả</w:instrText>
      </w:r>
      <w:r w:rsidR="005018C1">
        <w:instrText xml:space="preserve">ng \* ARABIC \s 1 </w:instrText>
      </w:r>
      <w:r w:rsidR="005018C1">
        <w:fldChar w:fldCharType="separate"/>
      </w:r>
      <w:r w:rsidR="00A97CFA">
        <w:rPr>
          <w:noProof/>
        </w:rPr>
        <w:t>32</w:t>
      </w:r>
      <w:r w:rsidR="005018C1">
        <w:rPr>
          <w:noProof/>
        </w:rPr>
        <w:fldChar w:fldCharType="end"/>
      </w:r>
      <w:r>
        <w:t xml:space="preserve">: </w:t>
      </w:r>
      <w:proofErr w:type="spellStart"/>
      <w:r>
        <w:t>Mô</w:t>
      </w:r>
      <w:proofErr w:type="spellEnd"/>
      <w:r>
        <w:t xml:space="preserve"> </w:t>
      </w:r>
      <w:proofErr w:type="spellStart"/>
      <w:r>
        <w:t>tả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HocPhi</w:t>
      </w:r>
      <w:bookmarkEnd w:id="429"/>
      <w:proofErr w:type="spellEnd"/>
    </w:p>
    <w:tbl>
      <w:tblPr>
        <w:tblStyle w:val="TableGrid"/>
        <w:tblW w:w="0" w:type="auto"/>
        <w:tblLook w:val="04A0" w:firstRow="1" w:lastRow="0" w:firstColumn="1" w:lastColumn="0" w:noHBand="0" w:noVBand="1"/>
      </w:tblPr>
      <w:tblGrid>
        <w:gridCol w:w="1819"/>
        <w:gridCol w:w="1168"/>
        <w:gridCol w:w="1145"/>
        <w:gridCol w:w="1132"/>
        <w:gridCol w:w="1135"/>
        <w:gridCol w:w="683"/>
        <w:gridCol w:w="834"/>
        <w:gridCol w:w="1823"/>
      </w:tblGrid>
      <w:tr w:rsidR="005A4710" w:rsidRPr="00255288" w14:paraId="0BE21E12" w14:textId="77777777" w:rsidTr="006D0C9F">
        <w:trPr>
          <w:cantSplit/>
        </w:trPr>
        <w:tc>
          <w:tcPr>
            <w:tcW w:w="1819" w:type="dxa"/>
          </w:tcPr>
          <w:p w14:paraId="5D81AEB2" w14:textId="77777777" w:rsidR="005A4710" w:rsidRPr="00255288" w:rsidRDefault="005A4710" w:rsidP="009A5307">
            <w:pPr>
              <w:rPr>
                <w:lang w:val="en-US"/>
              </w:rPr>
            </w:pPr>
            <w:proofErr w:type="spellStart"/>
            <w:r>
              <w:rPr>
                <w:lang w:val="en-US"/>
              </w:rPr>
              <w:t>Tên</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p>
        </w:tc>
        <w:tc>
          <w:tcPr>
            <w:tcW w:w="1168" w:type="dxa"/>
          </w:tcPr>
          <w:p w14:paraId="5317BF59" w14:textId="77777777" w:rsidR="005A4710" w:rsidRPr="00255288" w:rsidRDefault="005A4710" w:rsidP="009A5307">
            <w:pPr>
              <w:rPr>
                <w:lang w:val="en-US"/>
              </w:rPr>
            </w:pPr>
            <w:proofErr w:type="spellStart"/>
            <w:r>
              <w:rPr>
                <w:lang w:val="en-US"/>
              </w:rPr>
              <w:t>Kiểu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p>
        </w:tc>
        <w:tc>
          <w:tcPr>
            <w:tcW w:w="1145" w:type="dxa"/>
          </w:tcPr>
          <w:p w14:paraId="5114AD9F" w14:textId="77777777" w:rsidR="005A4710" w:rsidRPr="00255288" w:rsidRDefault="005A4710" w:rsidP="009A5307">
            <w:pPr>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1132" w:type="dxa"/>
          </w:tcPr>
          <w:p w14:paraId="21558302" w14:textId="77777777" w:rsidR="005A4710" w:rsidRPr="00255288" w:rsidRDefault="005A4710" w:rsidP="009A5307">
            <w:pPr>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mặc</w:t>
            </w:r>
            <w:proofErr w:type="spellEnd"/>
            <w:r>
              <w:rPr>
                <w:lang w:val="en-US"/>
              </w:rPr>
              <w:t xml:space="preserve"> </w:t>
            </w:r>
            <w:proofErr w:type="spellStart"/>
            <w:r>
              <w:rPr>
                <w:lang w:val="en-US"/>
              </w:rPr>
              <w:t>nhiên</w:t>
            </w:r>
            <w:proofErr w:type="spellEnd"/>
          </w:p>
        </w:tc>
        <w:tc>
          <w:tcPr>
            <w:tcW w:w="1135" w:type="dxa"/>
          </w:tcPr>
          <w:p w14:paraId="688F99D3" w14:textId="77777777" w:rsidR="005A4710" w:rsidRPr="00255288" w:rsidRDefault="005A4710" w:rsidP="009A5307">
            <w:pPr>
              <w:rPr>
                <w:lang w:val="en-US"/>
              </w:rPr>
            </w:pPr>
            <w:proofErr w:type="spellStart"/>
            <w:r>
              <w:rPr>
                <w:lang w:val="en-US"/>
              </w:rPr>
              <w:t>Kích</w:t>
            </w:r>
            <w:proofErr w:type="spellEnd"/>
            <w:r>
              <w:rPr>
                <w:lang w:val="en-US"/>
              </w:rPr>
              <w:t xml:space="preserve"> </w:t>
            </w:r>
            <w:proofErr w:type="spellStart"/>
            <w:r>
              <w:rPr>
                <w:lang w:val="en-US"/>
              </w:rPr>
              <w:t>thước</w:t>
            </w:r>
            <w:proofErr w:type="spellEnd"/>
          </w:p>
        </w:tc>
        <w:tc>
          <w:tcPr>
            <w:tcW w:w="683" w:type="dxa"/>
          </w:tcPr>
          <w:p w14:paraId="680D1309" w14:textId="77777777" w:rsidR="005A4710" w:rsidRPr="00255288" w:rsidRDefault="005A4710" w:rsidP="009A5307">
            <w:pPr>
              <w:rPr>
                <w:lang w:val="en-US"/>
              </w:rPr>
            </w:pPr>
            <w:r>
              <w:rPr>
                <w:lang w:val="en-US"/>
              </w:rPr>
              <w:t>Min</w:t>
            </w:r>
          </w:p>
        </w:tc>
        <w:tc>
          <w:tcPr>
            <w:tcW w:w="834" w:type="dxa"/>
          </w:tcPr>
          <w:p w14:paraId="58A022E0" w14:textId="77777777" w:rsidR="005A4710" w:rsidRPr="00255288" w:rsidRDefault="005A4710" w:rsidP="009A5307">
            <w:pPr>
              <w:rPr>
                <w:lang w:val="en-US"/>
              </w:rPr>
            </w:pPr>
            <w:r>
              <w:rPr>
                <w:lang w:val="en-US"/>
              </w:rPr>
              <w:t>Max</w:t>
            </w:r>
          </w:p>
        </w:tc>
        <w:tc>
          <w:tcPr>
            <w:tcW w:w="1823" w:type="dxa"/>
          </w:tcPr>
          <w:p w14:paraId="1266C6B7" w14:textId="77777777" w:rsidR="005A4710" w:rsidRPr="00255288" w:rsidRDefault="005A4710" w:rsidP="009A5307">
            <w:pPr>
              <w:rPr>
                <w:lang w:val="en-US"/>
              </w:rPr>
            </w:pPr>
            <w:proofErr w:type="spellStart"/>
            <w:r>
              <w:rPr>
                <w:lang w:val="en-US"/>
              </w:rPr>
              <w:t>Diễn</w:t>
            </w:r>
            <w:proofErr w:type="spellEnd"/>
            <w:r>
              <w:rPr>
                <w:lang w:val="en-US"/>
              </w:rPr>
              <w:t xml:space="preserve"> </w:t>
            </w:r>
            <w:proofErr w:type="spellStart"/>
            <w:r>
              <w:rPr>
                <w:lang w:val="en-US"/>
              </w:rPr>
              <w:t>giải</w:t>
            </w:r>
            <w:proofErr w:type="spellEnd"/>
          </w:p>
        </w:tc>
      </w:tr>
      <w:tr w:rsidR="005A4710" w:rsidRPr="00255288" w14:paraId="334806DA" w14:textId="77777777" w:rsidTr="006D0C9F">
        <w:trPr>
          <w:cantSplit/>
        </w:trPr>
        <w:tc>
          <w:tcPr>
            <w:tcW w:w="1819" w:type="dxa"/>
          </w:tcPr>
          <w:p w14:paraId="7CEA0641" w14:textId="72078972" w:rsidR="005A4710" w:rsidRDefault="005A4710" w:rsidP="009A5307">
            <w:pPr>
              <w:rPr>
                <w:lang w:val="en-US"/>
              </w:rPr>
            </w:pPr>
            <w:proofErr w:type="spellStart"/>
            <w:r>
              <w:rPr>
                <w:lang w:val="en-US"/>
              </w:rPr>
              <w:t>maHP</w:t>
            </w:r>
            <w:proofErr w:type="spellEnd"/>
          </w:p>
        </w:tc>
        <w:tc>
          <w:tcPr>
            <w:tcW w:w="1168" w:type="dxa"/>
          </w:tcPr>
          <w:p w14:paraId="38FED975" w14:textId="190A53E9" w:rsidR="005A4710" w:rsidRDefault="005A4710" w:rsidP="009A5307">
            <w:pPr>
              <w:rPr>
                <w:lang w:val="en-US"/>
              </w:rPr>
            </w:pPr>
            <w:r>
              <w:rPr>
                <w:lang w:val="en-US"/>
              </w:rPr>
              <w:t>Private</w:t>
            </w:r>
          </w:p>
        </w:tc>
        <w:tc>
          <w:tcPr>
            <w:tcW w:w="1145" w:type="dxa"/>
          </w:tcPr>
          <w:p w14:paraId="23E9426F" w14:textId="49842E4F" w:rsidR="005A4710" w:rsidRDefault="005A4710" w:rsidP="009A5307">
            <w:pPr>
              <w:rPr>
                <w:lang w:val="en-US"/>
              </w:rPr>
            </w:pPr>
            <w:r>
              <w:rPr>
                <w:lang w:val="en-US"/>
              </w:rPr>
              <w:t>String</w:t>
            </w:r>
          </w:p>
        </w:tc>
        <w:tc>
          <w:tcPr>
            <w:tcW w:w="1132" w:type="dxa"/>
          </w:tcPr>
          <w:p w14:paraId="46A66980" w14:textId="55975373" w:rsidR="005A4710" w:rsidRDefault="005A4710" w:rsidP="009A5307">
            <w:pPr>
              <w:rPr>
                <w:lang w:val="en-US"/>
              </w:rPr>
            </w:pPr>
            <w:r>
              <w:rPr>
                <w:lang w:val="en-US"/>
              </w:rPr>
              <w:t>Null</w:t>
            </w:r>
          </w:p>
        </w:tc>
        <w:tc>
          <w:tcPr>
            <w:tcW w:w="1135" w:type="dxa"/>
          </w:tcPr>
          <w:p w14:paraId="792A30C8" w14:textId="485AE7A3" w:rsidR="005A4710" w:rsidRDefault="005A4710" w:rsidP="009A5307">
            <w:pPr>
              <w:rPr>
                <w:lang w:val="en-US"/>
              </w:rPr>
            </w:pPr>
            <w:r>
              <w:rPr>
                <w:lang w:val="en-US"/>
              </w:rPr>
              <w:t>10</w:t>
            </w:r>
          </w:p>
        </w:tc>
        <w:tc>
          <w:tcPr>
            <w:tcW w:w="683" w:type="dxa"/>
          </w:tcPr>
          <w:p w14:paraId="629E6E54" w14:textId="77777777" w:rsidR="005A4710" w:rsidRDefault="005A4710" w:rsidP="009A5307">
            <w:pPr>
              <w:rPr>
                <w:lang w:val="en-US"/>
              </w:rPr>
            </w:pPr>
          </w:p>
        </w:tc>
        <w:tc>
          <w:tcPr>
            <w:tcW w:w="834" w:type="dxa"/>
          </w:tcPr>
          <w:p w14:paraId="72FB6826" w14:textId="77777777" w:rsidR="005A4710" w:rsidRDefault="005A4710" w:rsidP="009A5307">
            <w:pPr>
              <w:rPr>
                <w:lang w:val="en-US"/>
              </w:rPr>
            </w:pPr>
          </w:p>
        </w:tc>
        <w:tc>
          <w:tcPr>
            <w:tcW w:w="1823" w:type="dxa"/>
          </w:tcPr>
          <w:p w14:paraId="31D77FA1" w14:textId="25EADBD1" w:rsidR="005A4710" w:rsidRDefault="005A4710" w:rsidP="009A5307">
            <w:pPr>
              <w:rPr>
                <w:lang w:val="en-US"/>
              </w:rPr>
            </w:pPr>
            <w:proofErr w:type="spellStart"/>
            <w:r>
              <w:rPr>
                <w:lang w:val="en-US"/>
              </w:rPr>
              <w:t>Mã</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phí</w:t>
            </w:r>
            <w:proofErr w:type="spellEnd"/>
          </w:p>
        </w:tc>
      </w:tr>
      <w:tr w:rsidR="005A4710" w:rsidRPr="00255288" w14:paraId="150880F8" w14:textId="77777777" w:rsidTr="006D0C9F">
        <w:trPr>
          <w:cantSplit/>
        </w:trPr>
        <w:tc>
          <w:tcPr>
            <w:tcW w:w="1819" w:type="dxa"/>
          </w:tcPr>
          <w:p w14:paraId="50528DC1" w14:textId="159F3A58" w:rsidR="005A4710" w:rsidRDefault="005A4710" w:rsidP="009A5307">
            <w:pPr>
              <w:rPr>
                <w:lang w:val="en-US"/>
              </w:rPr>
            </w:pPr>
            <w:proofErr w:type="spellStart"/>
            <w:r>
              <w:rPr>
                <w:lang w:val="en-US"/>
              </w:rPr>
              <w:t>noiDungHP</w:t>
            </w:r>
            <w:proofErr w:type="spellEnd"/>
          </w:p>
        </w:tc>
        <w:tc>
          <w:tcPr>
            <w:tcW w:w="1168" w:type="dxa"/>
          </w:tcPr>
          <w:p w14:paraId="0A1510F0" w14:textId="2B1FDD27" w:rsidR="005A4710" w:rsidRDefault="005A4710" w:rsidP="009A5307">
            <w:pPr>
              <w:rPr>
                <w:lang w:val="en-US"/>
              </w:rPr>
            </w:pPr>
            <w:r>
              <w:rPr>
                <w:lang w:val="en-US"/>
              </w:rPr>
              <w:t>Public</w:t>
            </w:r>
          </w:p>
        </w:tc>
        <w:tc>
          <w:tcPr>
            <w:tcW w:w="1145" w:type="dxa"/>
          </w:tcPr>
          <w:p w14:paraId="65378946" w14:textId="0BC0CD4E" w:rsidR="005A4710" w:rsidRDefault="005A4710" w:rsidP="009A5307">
            <w:pPr>
              <w:rPr>
                <w:lang w:val="en-US"/>
              </w:rPr>
            </w:pPr>
            <w:r>
              <w:rPr>
                <w:lang w:val="en-US"/>
              </w:rPr>
              <w:t>String</w:t>
            </w:r>
          </w:p>
        </w:tc>
        <w:tc>
          <w:tcPr>
            <w:tcW w:w="1132" w:type="dxa"/>
          </w:tcPr>
          <w:p w14:paraId="1E9A2437" w14:textId="6F8658DF" w:rsidR="005A4710" w:rsidRDefault="005A4710" w:rsidP="009A5307">
            <w:pPr>
              <w:rPr>
                <w:lang w:val="en-US"/>
              </w:rPr>
            </w:pPr>
            <w:r>
              <w:rPr>
                <w:lang w:val="en-US"/>
              </w:rPr>
              <w:t>Null</w:t>
            </w:r>
          </w:p>
        </w:tc>
        <w:tc>
          <w:tcPr>
            <w:tcW w:w="1135" w:type="dxa"/>
          </w:tcPr>
          <w:p w14:paraId="1A6C0708" w14:textId="7D584CCE" w:rsidR="005A4710" w:rsidRDefault="00CF2094" w:rsidP="009A5307">
            <w:pPr>
              <w:rPr>
                <w:lang w:val="en-US"/>
              </w:rPr>
            </w:pPr>
            <w:r>
              <w:rPr>
                <w:lang w:val="en-US"/>
              </w:rPr>
              <w:t>2</w:t>
            </w:r>
            <w:r w:rsidR="005A4710">
              <w:rPr>
                <w:lang w:val="en-US"/>
              </w:rPr>
              <w:t>00</w:t>
            </w:r>
          </w:p>
        </w:tc>
        <w:tc>
          <w:tcPr>
            <w:tcW w:w="683" w:type="dxa"/>
          </w:tcPr>
          <w:p w14:paraId="3D568876" w14:textId="77777777" w:rsidR="005A4710" w:rsidRDefault="005A4710" w:rsidP="009A5307">
            <w:pPr>
              <w:rPr>
                <w:lang w:val="en-US"/>
              </w:rPr>
            </w:pPr>
          </w:p>
        </w:tc>
        <w:tc>
          <w:tcPr>
            <w:tcW w:w="834" w:type="dxa"/>
          </w:tcPr>
          <w:p w14:paraId="3BBDE671" w14:textId="77777777" w:rsidR="005A4710" w:rsidRDefault="005A4710" w:rsidP="009A5307">
            <w:pPr>
              <w:rPr>
                <w:lang w:val="en-US"/>
              </w:rPr>
            </w:pPr>
          </w:p>
        </w:tc>
        <w:tc>
          <w:tcPr>
            <w:tcW w:w="1823" w:type="dxa"/>
          </w:tcPr>
          <w:p w14:paraId="7F3E5324" w14:textId="2CC41D4C" w:rsidR="005A4710" w:rsidRDefault="00CF2094" w:rsidP="009A5307">
            <w:pPr>
              <w:rPr>
                <w:lang w:val="en-US"/>
              </w:rPr>
            </w:pPr>
            <w:proofErr w:type="spellStart"/>
            <w:r>
              <w:rPr>
                <w:lang w:val="en-US"/>
              </w:rPr>
              <w:t>Nội</w:t>
            </w:r>
            <w:proofErr w:type="spellEnd"/>
            <w:r>
              <w:rPr>
                <w:lang w:val="en-US"/>
              </w:rPr>
              <w:t xml:space="preserve"> dung </w:t>
            </w:r>
            <w:proofErr w:type="spellStart"/>
            <w:r>
              <w:rPr>
                <w:lang w:val="en-US"/>
              </w:rPr>
              <w:t>học</w:t>
            </w:r>
            <w:proofErr w:type="spellEnd"/>
            <w:r>
              <w:rPr>
                <w:lang w:val="en-US"/>
              </w:rPr>
              <w:t xml:space="preserve"> </w:t>
            </w:r>
            <w:proofErr w:type="spellStart"/>
            <w:r>
              <w:rPr>
                <w:lang w:val="en-US"/>
              </w:rPr>
              <w:t>phí</w:t>
            </w:r>
            <w:proofErr w:type="spellEnd"/>
          </w:p>
        </w:tc>
      </w:tr>
    </w:tbl>
    <w:p w14:paraId="33B3B88B" w14:textId="77777777" w:rsidR="005A4710" w:rsidRPr="005A4710" w:rsidRDefault="005A4710" w:rsidP="005A4710"/>
    <w:p w14:paraId="7FE1313D" w14:textId="15AFDDFA" w:rsidR="00013F0D" w:rsidRDefault="006D0C9F">
      <w:pPr>
        <w:pStyle w:val="Heading4"/>
      </w:pPr>
      <w:bookmarkStart w:id="430" w:name="_clyeta9wpnj5" w:colFirst="0" w:colLast="0"/>
      <w:bookmarkEnd w:id="430"/>
      <w:r>
        <w:rPr>
          <w:lang w:val="en-US"/>
        </w:rPr>
        <w:lastRenderedPageBreak/>
        <w:t>M</w:t>
      </w:r>
      <w:r w:rsidR="00E952C3" w:rsidRPr="001E57AD">
        <w:t>ô tả phương thức</w:t>
      </w:r>
      <w:r>
        <w:rPr>
          <w:lang w:val="en-US"/>
        </w:rPr>
        <w:t xml:space="preserve"> </w:t>
      </w:r>
      <w:proofErr w:type="spellStart"/>
      <w:r>
        <w:rPr>
          <w:lang w:val="en-US"/>
        </w:rPr>
        <w:t>lớp</w:t>
      </w:r>
      <w:proofErr w:type="spellEnd"/>
      <w:r>
        <w:rPr>
          <w:lang w:val="en-US"/>
        </w:rPr>
        <w:t xml:space="preserve"> </w:t>
      </w:r>
      <w:proofErr w:type="spellStart"/>
      <w:r>
        <w:rPr>
          <w:lang w:val="en-US"/>
        </w:rPr>
        <w:t>HocPhi</w:t>
      </w:r>
      <w:proofErr w:type="spellEnd"/>
    </w:p>
    <w:tbl>
      <w:tblPr>
        <w:tblStyle w:val="TableGrid"/>
        <w:tblW w:w="10206" w:type="dxa"/>
        <w:tblInd w:w="-5" w:type="dxa"/>
        <w:tblLayout w:type="fixed"/>
        <w:tblLook w:val="04A0" w:firstRow="1" w:lastRow="0" w:firstColumn="1" w:lastColumn="0" w:noHBand="0" w:noVBand="1"/>
      </w:tblPr>
      <w:tblGrid>
        <w:gridCol w:w="1418"/>
        <w:gridCol w:w="1134"/>
        <w:gridCol w:w="1843"/>
        <w:gridCol w:w="992"/>
        <w:gridCol w:w="850"/>
        <w:gridCol w:w="993"/>
        <w:gridCol w:w="1275"/>
        <w:gridCol w:w="1701"/>
      </w:tblGrid>
      <w:tr w:rsidR="00CF2094" w:rsidRPr="00121F91" w14:paraId="28D60E97" w14:textId="77777777" w:rsidTr="003F1038">
        <w:trPr>
          <w:cantSplit/>
          <w:tblHeader/>
        </w:trPr>
        <w:tc>
          <w:tcPr>
            <w:tcW w:w="1418" w:type="dxa"/>
          </w:tcPr>
          <w:p w14:paraId="06A09790" w14:textId="77777777" w:rsidR="00CF2094" w:rsidRPr="00121F91" w:rsidRDefault="00CF2094" w:rsidP="009A5307">
            <w:pPr>
              <w:rPr>
                <w:szCs w:val="28"/>
                <w:lang w:val="en-US"/>
              </w:rPr>
            </w:pPr>
            <w:proofErr w:type="spellStart"/>
            <w:r w:rsidRPr="00121F91">
              <w:rPr>
                <w:szCs w:val="28"/>
                <w:lang w:val="en-US"/>
              </w:rPr>
              <w:t>Tên</w:t>
            </w:r>
            <w:proofErr w:type="spellEnd"/>
            <w:r w:rsidRPr="00121F91">
              <w:rPr>
                <w:szCs w:val="28"/>
                <w:lang w:val="en-US"/>
              </w:rPr>
              <w:t xml:space="preserve"> </w:t>
            </w:r>
            <w:proofErr w:type="spellStart"/>
            <w:r w:rsidRPr="00121F91">
              <w:rPr>
                <w:szCs w:val="28"/>
                <w:lang w:val="en-US"/>
              </w:rPr>
              <w:t>phương</w:t>
            </w:r>
            <w:proofErr w:type="spellEnd"/>
            <w:r w:rsidRPr="00121F91">
              <w:rPr>
                <w:szCs w:val="28"/>
                <w:lang w:val="en-US"/>
              </w:rPr>
              <w:t xml:space="preserve"> </w:t>
            </w:r>
            <w:proofErr w:type="spellStart"/>
            <w:r w:rsidRPr="00121F91">
              <w:rPr>
                <w:szCs w:val="28"/>
                <w:lang w:val="en-US"/>
              </w:rPr>
              <w:t>thức</w:t>
            </w:r>
            <w:proofErr w:type="spellEnd"/>
          </w:p>
        </w:tc>
        <w:tc>
          <w:tcPr>
            <w:tcW w:w="1134" w:type="dxa"/>
          </w:tcPr>
          <w:p w14:paraId="59E31D51" w14:textId="77777777" w:rsidR="00CF2094" w:rsidRPr="00121F91" w:rsidRDefault="00CF2094" w:rsidP="009A5307">
            <w:pPr>
              <w:rPr>
                <w:szCs w:val="28"/>
                <w:lang w:val="en-US"/>
              </w:rPr>
            </w:pPr>
            <w:proofErr w:type="spellStart"/>
            <w:r w:rsidRPr="00121F91">
              <w:rPr>
                <w:szCs w:val="28"/>
                <w:lang w:val="en-US"/>
              </w:rPr>
              <w:t>Kiểu</w:t>
            </w:r>
            <w:proofErr w:type="spellEnd"/>
            <w:r w:rsidRPr="00121F91">
              <w:rPr>
                <w:szCs w:val="28"/>
                <w:lang w:val="en-US"/>
              </w:rPr>
              <w:t xml:space="preserve"> </w:t>
            </w:r>
            <w:proofErr w:type="spellStart"/>
            <w:r w:rsidRPr="00121F91">
              <w:rPr>
                <w:szCs w:val="28"/>
                <w:lang w:val="en-US"/>
              </w:rPr>
              <w:t>truy</w:t>
            </w:r>
            <w:proofErr w:type="spellEnd"/>
            <w:r w:rsidRPr="00121F91">
              <w:rPr>
                <w:szCs w:val="28"/>
                <w:lang w:val="en-US"/>
              </w:rPr>
              <w:t xml:space="preserve"> </w:t>
            </w:r>
            <w:proofErr w:type="spellStart"/>
            <w:r w:rsidRPr="00121F91">
              <w:rPr>
                <w:szCs w:val="28"/>
                <w:lang w:val="en-US"/>
              </w:rPr>
              <w:t>cập</w:t>
            </w:r>
            <w:proofErr w:type="spellEnd"/>
          </w:p>
        </w:tc>
        <w:tc>
          <w:tcPr>
            <w:tcW w:w="1843" w:type="dxa"/>
          </w:tcPr>
          <w:p w14:paraId="78E89A7E" w14:textId="77777777" w:rsidR="00CF2094" w:rsidRPr="00121F91" w:rsidRDefault="00CF2094" w:rsidP="009A5307">
            <w:pPr>
              <w:rPr>
                <w:szCs w:val="28"/>
                <w:lang w:val="en-US"/>
              </w:rPr>
            </w:pPr>
            <w:proofErr w:type="spellStart"/>
            <w:r w:rsidRPr="00121F91">
              <w:rPr>
                <w:szCs w:val="28"/>
                <w:lang w:val="en-US"/>
              </w:rPr>
              <w:t>Danh</w:t>
            </w:r>
            <w:proofErr w:type="spellEnd"/>
            <w:r w:rsidRPr="00121F91">
              <w:rPr>
                <w:szCs w:val="28"/>
                <w:lang w:val="en-US"/>
              </w:rPr>
              <w:t xml:space="preserve"> </w:t>
            </w:r>
            <w:proofErr w:type="spellStart"/>
            <w:r w:rsidRPr="00121F91">
              <w:rPr>
                <w:szCs w:val="28"/>
                <w:lang w:val="en-US"/>
              </w:rPr>
              <w:t>sách</w:t>
            </w:r>
            <w:proofErr w:type="spellEnd"/>
            <w:r w:rsidRPr="00121F91">
              <w:rPr>
                <w:szCs w:val="28"/>
                <w:lang w:val="en-US"/>
              </w:rPr>
              <w:t xml:space="preserve"> </w:t>
            </w:r>
            <w:proofErr w:type="spellStart"/>
            <w:r w:rsidRPr="00121F91">
              <w:rPr>
                <w:szCs w:val="28"/>
                <w:lang w:val="en-US"/>
              </w:rPr>
              <w:t>tên</w:t>
            </w:r>
            <w:proofErr w:type="spellEnd"/>
            <w:r w:rsidRPr="00121F91">
              <w:rPr>
                <w:szCs w:val="28"/>
                <w:lang w:val="en-US"/>
              </w:rPr>
              <w:t xml:space="preserve"> </w:t>
            </w:r>
            <w:proofErr w:type="spellStart"/>
            <w:r w:rsidRPr="00121F91">
              <w:rPr>
                <w:szCs w:val="28"/>
                <w:lang w:val="en-US"/>
              </w:rPr>
              <w:t>tham</w:t>
            </w:r>
            <w:proofErr w:type="spellEnd"/>
            <w:r w:rsidRPr="00121F91">
              <w:rPr>
                <w:szCs w:val="28"/>
                <w:lang w:val="en-US"/>
              </w:rPr>
              <w:t xml:space="preserve"> </w:t>
            </w:r>
            <w:proofErr w:type="spellStart"/>
            <w:r w:rsidRPr="00121F91">
              <w:rPr>
                <w:szCs w:val="28"/>
                <w:lang w:val="en-US"/>
              </w:rPr>
              <w:t>số</w:t>
            </w:r>
            <w:proofErr w:type="spellEnd"/>
          </w:p>
        </w:tc>
        <w:tc>
          <w:tcPr>
            <w:tcW w:w="992" w:type="dxa"/>
          </w:tcPr>
          <w:p w14:paraId="0E7BCD76" w14:textId="77777777" w:rsidR="00CF2094" w:rsidRPr="00121F91" w:rsidRDefault="00CF2094" w:rsidP="009A5307">
            <w:pPr>
              <w:rPr>
                <w:szCs w:val="28"/>
                <w:lang w:val="en-US"/>
              </w:rPr>
            </w:pPr>
            <w:proofErr w:type="spellStart"/>
            <w:r w:rsidRPr="00121F91">
              <w:rPr>
                <w:szCs w:val="28"/>
                <w:lang w:val="en-US"/>
              </w:rPr>
              <w:t>Kiểu</w:t>
            </w:r>
            <w:proofErr w:type="spellEnd"/>
            <w:r w:rsidRPr="00121F91">
              <w:rPr>
                <w:szCs w:val="28"/>
                <w:lang w:val="en-US"/>
              </w:rPr>
              <w:t xml:space="preserve"> </w:t>
            </w:r>
            <w:proofErr w:type="spellStart"/>
            <w:r w:rsidRPr="00121F91">
              <w:rPr>
                <w:szCs w:val="28"/>
                <w:lang w:val="en-US"/>
              </w:rPr>
              <w:t>dữ</w:t>
            </w:r>
            <w:proofErr w:type="spellEnd"/>
            <w:r w:rsidRPr="00121F91">
              <w:rPr>
                <w:szCs w:val="28"/>
                <w:lang w:val="en-US"/>
              </w:rPr>
              <w:t xml:space="preserve"> </w:t>
            </w:r>
            <w:proofErr w:type="spellStart"/>
            <w:r w:rsidRPr="00121F91">
              <w:rPr>
                <w:szCs w:val="28"/>
                <w:lang w:val="en-US"/>
              </w:rPr>
              <w:t>liệu</w:t>
            </w:r>
            <w:proofErr w:type="spellEnd"/>
          </w:p>
        </w:tc>
        <w:tc>
          <w:tcPr>
            <w:tcW w:w="850" w:type="dxa"/>
          </w:tcPr>
          <w:p w14:paraId="3E85DABE" w14:textId="77777777" w:rsidR="00CF2094" w:rsidRPr="00121F91" w:rsidRDefault="00CF2094" w:rsidP="009A5307">
            <w:pPr>
              <w:rPr>
                <w:szCs w:val="28"/>
                <w:lang w:val="en-US"/>
              </w:rPr>
            </w:pPr>
            <w:proofErr w:type="spellStart"/>
            <w:r w:rsidRPr="00121F91">
              <w:rPr>
                <w:szCs w:val="28"/>
                <w:lang w:val="en-US"/>
              </w:rPr>
              <w:t>Giá</w:t>
            </w:r>
            <w:proofErr w:type="spellEnd"/>
            <w:r w:rsidRPr="00121F91">
              <w:rPr>
                <w:szCs w:val="28"/>
                <w:lang w:val="en-US"/>
              </w:rPr>
              <w:t xml:space="preserve"> </w:t>
            </w:r>
            <w:proofErr w:type="spellStart"/>
            <w:r w:rsidRPr="00121F91">
              <w:rPr>
                <w:szCs w:val="28"/>
                <w:lang w:val="en-US"/>
              </w:rPr>
              <w:t>trị</w:t>
            </w:r>
            <w:proofErr w:type="spellEnd"/>
            <w:r w:rsidRPr="00121F91">
              <w:rPr>
                <w:szCs w:val="28"/>
                <w:lang w:val="en-US"/>
              </w:rPr>
              <w:t xml:space="preserve"> </w:t>
            </w:r>
            <w:proofErr w:type="spellStart"/>
            <w:r w:rsidRPr="00121F91">
              <w:rPr>
                <w:szCs w:val="28"/>
                <w:lang w:val="en-US"/>
              </w:rPr>
              <w:t>mặc</w:t>
            </w:r>
            <w:proofErr w:type="spellEnd"/>
            <w:r w:rsidRPr="00121F91">
              <w:rPr>
                <w:szCs w:val="28"/>
                <w:lang w:val="en-US"/>
              </w:rPr>
              <w:t xml:space="preserve"> </w:t>
            </w:r>
            <w:proofErr w:type="spellStart"/>
            <w:r w:rsidRPr="00121F91">
              <w:rPr>
                <w:szCs w:val="28"/>
                <w:lang w:val="en-US"/>
              </w:rPr>
              <w:t>nhiên</w:t>
            </w:r>
            <w:proofErr w:type="spellEnd"/>
          </w:p>
        </w:tc>
        <w:tc>
          <w:tcPr>
            <w:tcW w:w="993" w:type="dxa"/>
          </w:tcPr>
          <w:p w14:paraId="302591AD" w14:textId="77777777" w:rsidR="00CF2094" w:rsidRPr="00121F91" w:rsidRDefault="00CF2094" w:rsidP="009A5307">
            <w:pPr>
              <w:rPr>
                <w:szCs w:val="28"/>
                <w:lang w:val="en-US"/>
              </w:rPr>
            </w:pPr>
            <w:proofErr w:type="spellStart"/>
            <w:r w:rsidRPr="00121F91">
              <w:rPr>
                <w:szCs w:val="28"/>
                <w:lang w:val="en-US"/>
              </w:rPr>
              <w:t>Kích</w:t>
            </w:r>
            <w:proofErr w:type="spellEnd"/>
            <w:r w:rsidRPr="00121F91">
              <w:rPr>
                <w:szCs w:val="28"/>
                <w:lang w:val="en-US"/>
              </w:rPr>
              <w:t xml:space="preserve"> </w:t>
            </w:r>
            <w:proofErr w:type="spellStart"/>
            <w:r w:rsidRPr="00121F91">
              <w:rPr>
                <w:szCs w:val="28"/>
                <w:lang w:val="en-US"/>
              </w:rPr>
              <w:t>thước</w:t>
            </w:r>
            <w:proofErr w:type="spellEnd"/>
          </w:p>
        </w:tc>
        <w:tc>
          <w:tcPr>
            <w:tcW w:w="1275" w:type="dxa"/>
          </w:tcPr>
          <w:p w14:paraId="2C526DD8" w14:textId="77777777" w:rsidR="00CF2094" w:rsidRPr="00121F91" w:rsidRDefault="00CF2094" w:rsidP="009A5307">
            <w:pPr>
              <w:rPr>
                <w:szCs w:val="28"/>
                <w:lang w:val="en-US"/>
              </w:rPr>
            </w:pPr>
            <w:proofErr w:type="spellStart"/>
            <w:r w:rsidRPr="00121F91">
              <w:rPr>
                <w:szCs w:val="28"/>
                <w:lang w:val="en-US"/>
              </w:rPr>
              <w:t>Kiểu</w:t>
            </w:r>
            <w:proofErr w:type="spellEnd"/>
            <w:r w:rsidRPr="00121F91">
              <w:rPr>
                <w:szCs w:val="28"/>
                <w:lang w:val="en-US"/>
              </w:rPr>
              <w:t xml:space="preserve"> </w:t>
            </w:r>
            <w:proofErr w:type="spellStart"/>
            <w:r w:rsidRPr="00121F91">
              <w:rPr>
                <w:szCs w:val="28"/>
                <w:lang w:val="en-US"/>
              </w:rPr>
              <w:t>trả</w:t>
            </w:r>
            <w:proofErr w:type="spellEnd"/>
            <w:r w:rsidRPr="00121F91">
              <w:rPr>
                <w:szCs w:val="28"/>
                <w:lang w:val="en-US"/>
              </w:rPr>
              <w:t xml:space="preserve"> </w:t>
            </w:r>
            <w:proofErr w:type="spellStart"/>
            <w:r w:rsidRPr="00121F91">
              <w:rPr>
                <w:szCs w:val="28"/>
                <w:lang w:val="en-US"/>
              </w:rPr>
              <w:t>về</w:t>
            </w:r>
            <w:proofErr w:type="spellEnd"/>
            <w:r w:rsidRPr="00121F91">
              <w:rPr>
                <w:szCs w:val="28"/>
                <w:lang w:val="en-US"/>
              </w:rPr>
              <w:t xml:space="preserve"> </w:t>
            </w:r>
            <w:proofErr w:type="spellStart"/>
            <w:r w:rsidRPr="00121F91">
              <w:rPr>
                <w:szCs w:val="28"/>
                <w:lang w:val="en-US"/>
              </w:rPr>
              <w:t>của</w:t>
            </w:r>
            <w:proofErr w:type="spellEnd"/>
            <w:r w:rsidRPr="00121F91">
              <w:rPr>
                <w:szCs w:val="28"/>
                <w:lang w:val="en-US"/>
              </w:rPr>
              <w:t xml:space="preserve"> </w:t>
            </w:r>
            <w:proofErr w:type="spellStart"/>
            <w:r w:rsidRPr="00121F91">
              <w:rPr>
                <w:szCs w:val="28"/>
                <w:lang w:val="en-US"/>
              </w:rPr>
              <w:t>phương</w:t>
            </w:r>
            <w:proofErr w:type="spellEnd"/>
            <w:r w:rsidRPr="00121F91">
              <w:rPr>
                <w:szCs w:val="28"/>
                <w:lang w:val="en-US"/>
              </w:rPr>
              <w:t xml:space="preserve"> </w:t>
            </w:r>
            <w:proofErr w:type="spellStart"/>
            <w:r w:rsidRPr="00121F91">
              <w:rPr>
                <w:szCs w:val="28"/>
                <w:lang w:val="en-US"/>
              </w:rPr>
              <w:t>thức</w:t>
            </w:r>
            <w:proofErr w:type="spellEnd"/>
          </w:p>
        </w:tc>
        <w:tc>
          <w:tcPr>
            <w:tcW w:w="1701" w:type="dxa"/>
          </w:tcPr>
          <w:p w14:paraId="714CC2B2" w14:textId="77777777" w:rsidR="00CF2094" w:rsidRPr="00121F91" w:rsidRDefault="00CF2094" w:rsidP="009A5307">
            <w:pPr>
              <w:rPr>
                <w:szCs w:val="28"/>
                <w:lang w:val="en-US"/>
              </w:rPr>
            </w:pPr>
            <w:proofErr w:type="spellStart"/>
            <w:r w:rsidRPr="00121F91">
              <w:rPr>
                <w:szCs w:val="28"/>
                <w:lang w:val="en-US"/>
              </w:rPr>
              <w:t>Diễn</w:t>
            </w:r>
            <w:proofErr w:type="spellEnd"/>
            <w:r w:rsidRPr="00121F91">
              <w:rPr>
                <w:szCs w:val="28"/>
                <w:lang w:val="en-US"/>
              </w:rPr>
              <w:t xml:space="preserve"> </w:t>
            </w:r>
            <w:proofErr w:type="spellStart"/>
            <w:r w:rsidRPr="00121F91">
              <w:rPr>
                <w:szCs w:val="28"/>
                <w:lang w:val="en-US"/>
              </w:rPr>
              <w:t>giải</w:t>
            </w:r>
            <w:proofErr w:type="spellEnd"/>
          </w:p>
        </w:tc>
      </w:tr>
      <w:tr w:rsidR="00CF2094" w:rsidRPr="00121F91" w14:paraId="6B70C345" w14:textId="77777777" w:rsidTr="003F1038">
        <w:trPr>
          <w:cantSplit/>
        </w:trPr>
        <w:tc>
          <w:tcPr>
            <w:tcW w:w="1418" w:type="dxa"/>
            <w:vMerge w:val="restart"/>
          </w:tcPr>
          <w:p w14:paraId="3BFB3AD7" w14:textId="303A771F" w:rsidR="00CF2094" w:rsidRPr="00121F91" w:rsidRDefault="00CF2094" w:rsidP="009A5307">
            <w:pPr>
              <w:rPr>
                <w:szCs w:val="28"/>
                <w:lang w:val="en-US"/>
              </w:rPr>
            </w:pPr>
            <w:proofErr w:type="spellStart"/>
            <w:r>
              <w:rPr>
                <w:szCs w:val="28"/>
                <w:lang w:val="en-US"/>
              </w:rPr>
              <w:t>xemTTHP</w:t>
            </w:r>
            <w:proofErr w:type="spellEnd"/>
          </w:p>
        </w:tc>
        <w:tc>
          <w:tcPr>
            <w:tcW w:w="1134" w:type="dxa"/>
            <w:vMerge w:val="restart"/>
          </w:tcPr>
          <w:p w14:paraId="300D1C61" w14:textId="61ABD7BB" w:rsidR="00CF2094" w:rsidRPr="00121F91" w:rsidRDefault="00CF2094" w:rsidP="009A5307">
            <w:pPr>
              <w:rPr>
                <w:szCs w:val="28"/>
                <w:lang w:val="en-US"/>
              </w:rPr>
            </w:pPr>
            <w:r>
              <w:rPr>
                <w:szCs w:val="28"/>
                <w:lang w:val="en-US"/>
              </w:rPr>
              <w:t>Public</w:t>
            </w:r>
          </w:p>
        </w:tc>
        <w:tc>
          <w:tcPr>
            <w:tcW w:w="4678" w:type="dxa"/>
            <w:gridSpan w:val="4"/>
          </w:tcPr>
          <w:p w14:paraId="2E502401" w14:textId="6B328EFC" w:rsidR="00CF2094" w:rsidRPr="00121F91" w:rsidRDefault="00CF2094" w:rsidP="009A5307">
            <w:pPr>
              <w:rPr>
                <w:szCs w:val="28"/>
                <w:lang w:val="en-US"/>
              </w:rPr>
            </w:pPr>
            <w:proofErr w:type="spellStart"/>
            <w:r>
              <w:rPr>
                <w:szCs w:val="28"/>
                <w:lang w:val="en-US"/>
              </w:rPr>
              <w:t>Có</w:t>
            </w:r>
            <w:proofErr w:type="spellEnd"/>
            <w:r>
              <w:rPr>
                <w:szCs w:val="28"/>
                <w:lang w:val="en-US"/>
              </w:rPr>
              <w:t xml:space="preserve"> 2 </w:t>
            </w:r>
            <w:proofErr w:type="spellStart"/>
            <w:r>
              <w:rPr>
                <w:szCs w:val="28"/>
                <w:lang w:val="en-US"/>
              </w:rPr>
              <w:t>tham</w:t>
            </w:r>
            <w:proofErr w:type="spellEnd"/>
            <w:r>
              <w:rPr>
                <w:szCs w:val="28"/>
                <w:lang w:val="en-US"/>
              </w:rPr>
              <w:t xml:space="preserve"> </w:t>
            </w:r>
            <w:proofErr w:type="spellStart"/>
            <w:r>
              <w:rPr>
                <w:szCs w:val="28"/>
                <w:lang w:val="en-US"/>
              </w:rPr>
              <w:t>số</w:t>
            </w:r>
            <w:proofErr w:type="spellEnd"/>
          </w:p>
        </w:tc>
        <w:tc>
          <w:tcPr>
            <w:tcW w:w="1275" w:type="dxa"/>
            <w:vMerge w:val="restart"/>
          </w:tcPr>
          <w:p w14:paraId="538206CA" w14:textId="0684B5DD" w:rsidR="00CF2094" w:rsidRPr="00121F91" w:rsidRDefault="00CF2094" w:rsidP="009A5307">
            <w:pPr>
              <w:rPr>
                <w:szCs w:val="28"/>
                <w:lang w:val="en-US"/>
              </w:rPr>
            </w:pPr>
            <w:r>
              <w:rPr>
                <w:szCs w:val="28"/>
                <w:lang w:val="en-US"/>
              </w:rPr>
              <w:t>void</w:t>
            </w:r>
          </w:p>
        </w:tc>
        <w:tc>
          <w:tcPr>
            <w:tcW w:w="1701" w:type="dxa"/>
            <w:vMerge w:val="restart"/>
          </w:tcPr>
          <w:p w14:paraId="3E4B57B6" w14:textId="04883425" w:rsidR="00CF2094" w:rsidRPr="00121F91" w:rsidRDefault="00CF2094" w:rsidP="009A5307">
            <w:pPr>
              <w:rPr>
                <w:szCs w:val="28"/>
                <w:lang w:val="en-US"/>
              </w:rPr>
            </w:pPr>
            <w:proofErr w:type="spellStart"/>
            <w:r>
              <w:rPr>
                <w:szCs w:val="28"/>
                <w:lang w:val="en-US"/>
              </w:rPr>
              <w:t>Xem</w:t>
            </w:r>
            <w:proofErr w:type="spellEnd"/>
            <w:r>
              <w:rPr>
                <w:szCs w:val="28"/>
                <w:lang w:val="en-US"/>
              </w:rPr>
              <w:t xml:space="preserve"> </w:t>
            </w:r>
            <w:proofErr w:type="spellStart"/>
            <w:r>
              <w:rPr>
                <w:szCs w:val="28"/>
                <w:lang w:val="en-US"/>
              </w:rPr>
              <w:t>nội</w:t>
            </w:r>
            <w:proofErr w:type="spellEnd"/>
            <w:r>
              <w:rPr>
                <w:szCs w:val="28"/>
                <w:lang w:val="en-US"/>
              </w:rPr>
              <w:t xml:space="preserve"> dung </w:t>
            </w:r>
            <w:proofErr w:type="spellStart"/>
            <w:r>
              <w:rPr>
                <w:szCs w:val="28"/>
                <w:lang w:val="en-US"/>
              </w:rPr>
              <w:t>học</w:t>
            </w:r>
            <w:proofErr w:type="spellEnd"/>
            <w:r>
              <w:rPr>
                <w:szCs w:val="28"/>
                <w:lang w:val="en-US"/>
              </w:rPr>
              <w:t xml:space="preserve"> </w:t>
            </w:r>
            <w:proofErr w:type="spellStart"/>
            <w:r>
              <w:rPr>
                <w:szCs w:val="28"/>
                <w:lang w:val="en-US"/>
              </w:rPr>
              <w:t>phí</w:t>
            </w:r>
            <w:proofErr w:type="spellEnd"/>
          </w:p>
        </w:tc>
      </w:tr>
      <w:tr w:rsidR="00CF2094" w:rsidRPr="00121F91" w14:paraId="48470081" w14:textId="77777777" w:rsidTr="003F1038">
        <w:trPr>
          <w:cantSplit/>
        </w:trPr>
        <w:tc>
          <w:tcPr>
            <w:tcW w:w="1418" w:type="dxa"/>
            <w:vMerge/>
          </w:tcPr>
          <w:p w14:paraId="0DA03311" w14:textId="77777777" w:rsidR="00CF2094" w:rsidRDefault="00CF2094" w:rsidP="009A5307">
            <w:pPr>
              <w:rPr>
                <w:szCs w:val="28"/>
                <w:lang w:val="en-US"/>
              </w:rPr>
            </w:pPr>
          </w:p>
        </w:tc>
        <w:tc>
          <w:tcPr>
            <w:tcW w:w="1134" w:type="dxa"/>
            <w:vMerge/>
          </w:tcPr>
          <w:p w14:paraId="55D3BD96" w14:textId="77777777" w:rsidR="00CF2094" w:rsidRDefault="00CF2094" w:rsidP="009A5307">
            <w:pPr>
              <w:rPr>
                <w:szCs w:val="28"/>
                <w:lang w:val="en-US"/>
              </w:rPr>
            </w:pPr>
          </w:p>
        </w:tc>
        <w:tc>
          <w:tcPr>
            <w:tcW w:w="1843" w:type="dxa"/>
          </w:tcPr>
          <w:p w14:paraId="371CF5FD" w14:textId="29F93FBA" w:rsidR="00CF2094" w:rsidRPr="00121F91" w:rsidRDefault="00CF2094" w:rsidP="009A5307">
            <w:pPr>
              <w:rPr>
                <w:szCs w:val="28"/>
                <w:lang w:val="en-US"/>
              </w:rPr>
            </w:pPr>
            <w:proofErr w:type="spellStart"/>
            <w:r>
              <w:rPr>
                <w:szCs w:val="28"/>
                <w:lang w:val="en-US"/>
              </w:rPr>
              <w:t>maHP</w:t>
            </w:r>
            <w:proofErr w:type="spellEnd"/>
          </w:p>
        </w:tc>
        <w:tc>
          <w:tcPr>
            <w:tcW w:w="992" w:type="dxa"/>
          </w:tcPr>
          <w:p w14:paraId="6D15C439" w14:textId="073858F7" w:rsidR="00CF2094" w:rsidRPr="00121F91" w:rsidRDefault="00CF2094" w:rsidP="009A5307">
            <w:pPr>
              <w:rPr>
                <w:szCs w:val="28"/>
                <w:lang w:val="en-US"/>
              </w:rPr>
            </w:pPr>
            <w:r>
              <w:rPr>
                <w:szCs w:val="28"/>
                <w:lang w:val="en-US"/>
              </w:rPr>
              <w:t>String</w:t>
            </w:r>
          </w:p>
        </w:tc>
        <w:tc>
          <w:tcPr>
            <w:tcW w:w="850" w:type="dxa"/>
          </w:tcPr>
          <w:p w14:paraId="7715AC53" w14:textId="0F36CF8E" w:rsidR="00CF2094" w:rsidRPr="00121F91" w:rsidRDefault="00CF2094" w:rsidP="009A5307">
            <w:pPr>
              <w:rPr>
                <w:szCs w:val="28"/>
                <w:lang w:val="en-US"/>
              </w:rPr>
            </w:pPr>
            <w:r>
              <w:rPr>
                <w:szCs w:val="28"/>
                <w:lang w:val="en-US"/>
              </w:rPr>
              <w:t>Null</w:t>
            </w:r>
          </w:p>
        </w:tc>
        <w:tc>
          <w:tcPr>
            <w:tcW w:w="993" w:type="dxa"/>
          </w:tcPr>
          <w:p w14:paraId="1580E278" w14:textId="59E1405D" w:rsidR="00CF2094" w:rsidRPr="00121F91" w:rsidRDefault="00CF2094" w:rsidP="009A5307">
            <w:pPr>
              <w:rPr>
                <w:szCs w:val="28"/>
                <w:lang w:val="en-US"/>
              </w:rPr>
            </w:pPr>
            <w:r>
              <w:rPr>
                <w:szCs w:val="28"/>
                <w:lang w:val="en-US"/>
              </w:rPr>
              <w:t>10</w:t>
            </w:r>
          </w:p>
        </w:tc>
        <w:tc>
          <w:tcPr>
            <w:tcW w:w="1275" w:type="dxa"/>
            <w:vMerge/>
          </w:tcPr>
          <w:p w14:paraId="0C7CC1E1" w14:textId="77777777" w:rsidR="00CF2094" w:rsidRPr="00121F91" w:rsidRDefault="00CF2094" w:rsidP="009A5307">
            <w:pPr>
              <w:rPr>
                <w:szCs w:val="28"/>
                <w:lang w:val="en-US"/>
              </w:rPr>
            </w:pPr>
          </w:p>
        </w:tc>
        <w:tc>
          <w:tcPr>
            <w:tcW w:w="1701" w:type="dxa"/>
            <w:vMerge/>
          </w:tcPr>
          <w:p w14:paraId="292695A1" w14:textId="77777777" w:rsidR="00CF2094" w:rsidRPr="00121F91" w:rsidRDefault="00CF2094" w:rsidP="009A5307">
            <w:pPr>
              <w:rPr>
                <w:szCs w:val="28"/>
                <w:lang w:val="en-US"/>
              </w:rPr>
            </w:pPr>
          </w:p>
        </w:tc>
      </w:tr>
      <w:tr w:rsidR="00CF2094" w:rsidRPr="00121F91" w14:paraId="76110744" w14:textId="77777777" w:rsidTr="003F1038">
        <w:trPr>
          <w:cantSplit/>
        </w:trPr>
        <w:tc>
          <w:tcPr>
            <w:tcW w:w="1418" w:type="dxa"/>
            <w:vMerge/>
          </w:tcPr>
          <w:p w14:paraId="7CEA53AA" w14:textId="77777777" w:rsidR="00CF2094" w:rsidRDefault="00CF2094" w:rsidP="009A5307">
            <w:pPr>
              <w:rPr>
                <w:szCs w:val="28"/>
                <w:lang w:val="en-US"/>
              </w:rPr>
            </w:pPr>
          </w:p>
        </w:tc>
        <w:tc>
          <w:tcPr>
            <w:tcW w:w="1134" w:type="dxa"/>
            <w:vMerge/>
          </w:tcPr>
          <w:p w14:paraId="44988ADB" w14:textId="77777777" w:rsidR="00CF2094" w:rsidRDefault="00CF2094" w:rsidP="009A5307">
            <w:pPr>
              <w:rPr>
                <w:szCs w:val="28"/>
                <w:lang w:val="en-US"/>
              </w:rPr>
            </w:pPr>
          </w:p>
        </w:tc>
        <w:tc>
          <w:tcPr>
            <w:tcW w:w="1843" w:type="dxa"/>
          </w:tcPr>
          <w:p w14:paraId="2B13D531" w14:textId="1C767416" w:rsidR="00CF2094" w:rsidRPr="00121F91" w:rsidRDefault="00CF2094" w:rsidP="009A5307">
            <w:pPr>
              <w:rPr>
                <w:szCs w:val="28"/>
                <w:lang w:val="en-US"/>
              </w:rPr>
            </w:pPr>
            <w:proofErr w:type="spellStart"/>
            <w:r>
              <w:rPr>
                <w:szCs w:val="28"/>
                <w:lang w:val="en-US"/>
              </w:rPr>
              <w:t>noiDungHP</w:t>
            </w:r>
            <w:proofErr w:type="spellEnd"/>
          </w:p>
        </w:tc>
        <w:tc>
          <w:tcPr>
            <w:tcW w:w="992" w:type="dxa"/>
          </w:tcPr>
          <w:p w14:paraId="32E68647" w14:textId="206345F3" w:rsidR="00CF2094" w:rsidRPr="00121F91" w:rsidRDefault="00CF2094" w:rsidP="009A5307">
            <w:pPr>
              <w:rPr>
                <w:szCs w:val="28"/>
                <w:lang w:val="en-US"/>
              </w:rPr>
            </w:pPr>
            <w:r>
              <w:rPr>
                <w:szCs w:val="28"/>
                <w:lang w:val="en-US"/>
              </w:rPr>
              <w:t>String</w:t>
            </w:r>
          </w:p>
        </w:tc>
        <w:tc>
          <w:tcPr>
            <w:tcW w:w="850" w:type="dxa"/>
          </w:tcPr>
          <w:p w14:paraId="50BA2497" w14:textId="3D747338" w:rsidR="00CF2094" w:rsidRPr="00121F91" w:rsidRDefault="00CF2094" w:rsidP="009A5307">
            <w:pPr>
              <w:rPr>
                <w:szCs w:val="28"/>
                <w:lang w:val="en-US"/>
              </w:rPr>
            </w:pPr>
            <w:r>
              <w:rPr>
                <w:szCs w:val="28"/>
                <w:lang w:val="en-US"/>
              </w:rPr>
              <w:t>Null</w:t>
            </w:r>
          </w:p>
        </w:tc>
        <w:tc>
          <w:tcPr>
            <w:tcW w:w="993" w:type="dxa"/>
          </w:tcPr>
          <w:p w14:paraId="101A83AF" w14:textId="7BFD37C0" w:rsidR="00CF2094" w:rsidRPr="00121F91" w:rsidRDefault="00CF2094" w:rsidP="009A5307">
            <w:pPr>
              <w:rPr>
                <w:szCs w:val="28"/>
                <w:lang w:val="en-US"/>
              </w:rPr>
            </w:pPr>
            <w:r>
              <w:rPr>
                <w:szCs w:val="28"/>
                <w:lang w:val="en-US"/>
              </w:rPr>
              <w:t>200</w:t>
            </w:r>
          </w:p>
        </w:tc>
        <w:tc>
          <w:tcPr>
            <w:tcW w:w="1275" w:type="dxa"/>
            <w:vMerge/>
          </w:tcPr>
          <w:p w14:paraId="643A8758" w14:textId="77777777" w:rsidR="00CF2094" w:rsidRPr="00121F91" w:rsidRDefault="00CF2094" w:rsidP="009A5307">
            <w:pPr>
              <w:rPr>
                <w:szCs w:val="28"/>
                <w:lang w:val="en-US"/>
              </w:rPr>
            </w:pPr>
          </w:p>
        </w:tc>
        <w:tc>
          <w:tcPr>
            <w:tcW w:w="1701" w:type="dxa"/>
            <w:vMerge/>
          </w:tcPr>
          <w:p w14:paraId="346732B5" w14:textId="77777777" w:rsidR="00CF2094" w:rsidRPr="00121F91" w:rsidRDefault="00CF2094" w:rsidP="009A5307">
            <w:pPr>
              <w:rPr>
                <w:szCs w:val="28"/>
                <w:lang w:val="en-US"/>
              </w:rPr>
            </w:pPr>
          </w:p>
        </w:tc>
      </w:tr>
      <w:tr w:rsidR="00CF2094" w:rsidRPr="00121F91" w14:paraId="3234ADEE" w14:textId="77777777" w:rsidTr="003F1038">
        <w:trPr>
          <w:cantSplit/>
        </w:trPr>
        <w:tc>
          <w:tcPr>
            <w:tcW w:w="1418" w:type="dxa"/>
            <w:vMerge w:val="restart"/>
          </w:tcPr>
          <w:p w14:paraId="03367983" w14:textId="5D0B8B5F" w:rsidR="00CF2094" w:rsidRDefault="00CF2094" w:rsidP="009A5307">
            <w:pPr>
              <w:rPr>
                <w:szCs w:val="28"/>
                <w:lang w:val="en-US"/>
              </w:rPr>
            </w:pPr>
            <w:proofErr w:type="spellStart"/>
            <w:r>
              <w:rPr>
                <w:szCs w:val="28"/>
                <w:lang w:val="en-US"/>
              </w:rPr>
              <w:t>thongKe</w:t>
            </w:r>
            <w:proofErr w:type="spellEnd"/>
          </w:p>
        </w:tc>
        <w:tc>
          <w:tcPr>
            <w:tcW w:w="1134" w:type="dxa"/>
            <w:vMerge w:val="restart"/>
          </w:tcPr>
          <w:p w14:paraId="5BE054EE" w14:textId="408E9EDD" w:rsidR="00CF2094" w:rsidRDefault="00CF2094" w:rsidP="009A5307">
            <w:pPr>
              <w:rPr>
                <w:szCs w:val="28"/>
                <w:lang w:val="en-US"/>
              </w:rPr>
            </w:pPr>
            <w:r>
              <w:rPr>
                <w:szCs w:val="28"/>
                <w:lang w:val="en-US"/>
              </w:rPr>
              <w:t>Public</w:t>
            </w:r>
          </w:p>
        </w:tc>
        <w:tc>
          <w:tcPr>
            <w:tcW w:w="4678" w:type="dxa"/>
            <w:gridSpan w:val="4"/>
          </w:tcPr>
          <w:p w14:paraId="42689684" w14:textId="74F20858" w:rsidR="00CF2094" w:rsidRDefault="00CF2094" w:rsidP="009A5307">
            <w:pPr>
              <w:rPr>
                <w:szCs w:val="28"/>
                <w:lang w:val="en-US"/>
              </w:rPr>
            </w:pPr>
            <w:proofErr w:type="spellStart"/>
            <w:r>
              <w:rPr>
                <w:szCs w:val="28"/>
                <w:lang w:val="en-US"/>
              </w:rPr>
              <w:t>Có</w:t>
            </w:r>
            <w:proofErr w:type="spellEnd"/>
            <w:r>
              <w:rPr>
                <w:szCs w:val="28"/>
                <w:lang w:val="en-US"/>
              </w:rPr>
              <w:t xml:space="preserve"> 2 </w:t>
            </w:r>
            <w:proofErr w:type="spellStart"/>
            <w:r>
              <w:rPr>
                <w:szCs w:val="28"/>
                <w:lang w:val="en-US"/>
              </w:rPr>
              <w:t>tham</w:t>
            </w:r>
            <w:proofErr w:type="spellEnd"/>
            <w:r>
              <w:rPr>
                <w:szCs w:val="28"/>
                <w:lang w:val="en-US"/>
              </w:rPr>
              <w:t xml:space="preserve"> </w:t>
            </w:r>
            <w:proofErr w:type="spellStart"/>
            <w:r>
              <w:rPr>
                <w:szCs w:val="28"/>
                <w:lang w:val="en-US"/>
              </w:rPr>
              <w:t>số</w:t>
            </w:r>
            <w:proofErr w:type="spellEnd"/>
          </w:p>
        </w:tc>
        <w:tc>
          <w:tcPr>
            <w:tcW w:w="1275" w:type="dxa"/>
            <w:vMerge w:val="restart"/>
          </w:tcPr>
          <w:p w14:paraId="4163166D" w14:textId="244F464E" w:rsidR="00CF2094" w:rsidRPr="00121F91" w:rsidRDefault="00CF2094" w:rsidP="009A5307">
            <w:pPr>
              <w:rPr>
                <w:szCs w:val="28"/>
                <w:lang w:val="en-US"/>
              </w:rPr>
            </w:pPr>
            <w:r>
              <w:rPr>
                <w:szCs w:val="28"/>
                <w:lang w:val="en-US"/>
              </w:rPr>
              <w:t>void</w:t>
            </w:r>
          </w:p>
        </w:tc>
        <w:tc>
          <w:tcPr>
            <w:tcW w:w="1701" w:type="dxa"/>
            <w:vMerge w:val="restart"/>
          </w:tcPr>
          <w:p w14:paraId="11603096" w14:textId="308D9BAF" w:rsidR="00CF2094" w:rsidRPr="00121F91" w:rsidRDefault="00CF2094" w:rsidP="009A5307">
            <w:pPr>
              <w:rPr>
                <w:szCs w:val="28"/>
                <w:lang w:val="en-US"/>
              </w:rPr>
            </w:pPr>
            <w:proofErr w:type="spellStart"/>
            <w:r>
              <w:rPr>
                <w:szCs w:val="28"/>
                <w:lang w:val="en-US"/>
              </w:rPr>
              <w:t>Thống</w:t>
            </w:r>
            <w:proofErr w:type="spellEnd"/>
            <w:r>
              <w:rPr>
                <w:szCs w:val="28"/>
                <w:lang w:val="en-US"/>
              </w:rPr>
              <w:t xml:space="preserve"> </w:t>
            </w:r>
            <w:proofErr w:type="spellStart"/>
            <w:r>
              <w:rPr>
                <w:szCs w:val="28"/>
                <w:lang w:val="en-US"/>
              </w:rPr>
              <w:t>kê</w:t>
            </w:r>
            <w:proofErr w:type="spellEnd"/>
            <w:r>
              <w:rPr>
                <w:szCs w:val="28"/>
                <w:lang w:val="en-US"/>
              </w:rPr>
              <w:t xml:space="preserve"> </w:t>
            </w:r>
            <w:proofErr w:type="spellStart"/>
            <w:r>
              <w:rPr>
                <w:szCs w:val="28"/>
                <w:lang w:val="en-US"/>
              </w:rPr>
              <w:t>học</w:t>
            </w:r>
            <w:proofErr w:type="spellEnd"/>
            <w:r>
              <w:rPr>
                <w:szCs w:val="28"/>
                <w:lang w:val="en-US"/>
              </w:rPr>
              <w:t xml:space="preserve"> </w:t>
            </w:r>
            <w:proofErr w:type="spellStart"/>
            <w:r>
              <w:rPr>
                <w:szCs w:val="28"/>
                <w:lang w:val="en-US"/>
              </w:rPr>
              <w:t>phí</w:t>
            </w:r>
            <w:proofErr w:type="spellEnd"/>
            <w:r>
              <w:rPr>
                <w:szCs w:val="28"/>
                <w:lang w:val="en-US"/>
              </w:rPr>
              <w:t xml:space="preserve"> </w:t>
            </w:r>
            <w:proofErr w:type="spellStart"/>
            <w:r>
              <w:rPr>
                <w:szCs w:val="28"/>
                <w:lang w:val="en-US"/>
              </w:rPr>
              <w:t>hoặc</w:t>
            </w:r>
            <w:proofErr w:type="spellEnd"/>
            <w:r>
              <w:rPr>
                <w:szCs w:val="28"/>
                <w:lang w:val="en-US"/>
              </w:rPr>
              <w:t xml:space="preserve"> </w:t>
            </w:r>
            <w:proofErr w:type="spellStart"/>
            <w:r>
              <w:rPr>
                <w:szCs w:val="28"/>
                <w:lang w:val="en-US"/>
              </w:rPr>
              <w:t>điểm</w:t>
            </w:r>
            <w:proofErr w:type="spellEnd"/>
            <w:r>
              <w:rPr>
                <w:szCs w:val="28"/>
                <w:lang w:val="en-US"/>
              </w:rPr>
              <w:t xml:space="preserve"> </w:t>
            </w:r>
          </w:p>
        </w:tc>
      </w:tr>
      <w:tr w:rsidR="00CF2094" w:rsidRPr="00121F91" w14:paraId="1D9903CB" w14:textId="77777777" w:rsidTr="003F1038">
        <w:trPr>
          <w:cantSplit/>
        </w:trPr>
        <w:tc>
          <w:tcPr>
            <w:tcW w:w="1418" w:type="dxa"/>
            <w:vMerge/>
          </w:tcPr>
          <w:p w14:paraId="268A7B23" w14:textId="77777777" w:rsidR="00CF2094" w:rsidRDefault="00CF2094" w:rsidP="009A5307">
            <w:pPr>
              <w:rPr>
                <w:szCs w:val="28"/>
                <w:lang w:val="en-US"/>
              </w:rPr>
            </w:pPr>
          </w:p>
        </w:tc>
        <w:tc>
          <w:tcPr>
            <w:tcW w:w="1134" w:type="dxa"/>
            <w:vMerge/>
          </w:tcPr>
          <w:p w14:paraId="29A2B965" w14:textId="77777777" w:rsidR="00CF2094" w:rsidRDefault="00CF2094" w:rsidP="009A5307">
            <w:pPr>
              <w:rPr>
                <w:szCs w:val="28"/>
                <w:lang w:val="en-US"/>
              </w:rPr>
            </w:pPr>
          </w:p>
        </w:tc>
        <w:tc>
          <w:tcPr>
            <w:tcW w:w="1843" w:type="dxa"/>
          </w:tcPr>
          <w:p w14:paraId="62AF1CB3" w14:textId="1FAE459E" w:rsidR="00CF2094" w:rsidRDefault="00CF2094" w:rsidP="009A5307">
            <w:pPr>
              <w:rPr>
                <w:szCs w:val="28"/>
                <w:lang w:val="en-US"/>
              </w:rPr>
            </w:pPr>
            <w:proofErr w:type="spellStart"/>
            <w:r>
              <w:rPr>
                <w:szCs w:val="28"/>
                <w:lang w:val="en-US"/>
              </w:rPr>
              <w:t>danhSachHP</w:t>
            </w:r>
            <w:proofErr w:type="spellEnd"/>
          </w:p>
        </w:tc>
        <w:tc>
          <w:tcPr>
            <w:tcW w:w="992" w:type="dxa"/>
          </w:tcPr>
          <w:p w14:paraId="72ECE407" w14:textId="35248F38" w:rsidR="00CF2094" w:rsidRDefault="00CF2094" w:rsidP="009A5307">
            <w:pPr>
              <w:rPr>
                <w:szCs w:val="28"/>
                <w:lang w:val="en-US"/>
              </w:rPr>
            </w:pPr>
            <w:r>
              <w:rPr>
                <w:szCs w:val="28"/>
                <w:lang w:val="en-US"/>
              </w:rPr>
              <w:t>List</w:t>
            </w:r>
          </w:p>
        </w:tc>
        <w:tc>
          <w:tcPr>
            <w:tcW w:w="850" w:type="dxa"/>
          </w:tcPr>
          <w:p w14:paraId="04F4DB0E" w14:textId="01A38969" w:rsidR="00CF2094" w:rsidRDefault="00CF2094" w:rsidP="009A5307">
            <w:pPr>
              <w:rPr>
                <w:szCs w:val="28"/>
                <w:lang w:val="en-US"/>
              </w:rPr>
            </w:pPr>
            <w:r>
              <w:rPr>
                <w:szCs w:val="28"/>
                <w:lang w:val="en-US"/>
              </w:rPr>
              <w:t>Null</w:t>
            </w:r>
          </w:p>
        </w:tc>
        <w:tc>
          <w:tcPr>
            <w:tcW w:w="993" w:type="dxa"/>
          </w:tcPr>
          <w:p w14:paraId="40845AF6" w14:textId="77777777" w:rsidR="00CF2094" w:rsidRDefault="00CF2094" w:rsidP="009A5307">
            <w:pPr>
              <w:rPr>
                <w:szCs w:val="28"/>
                <w:lang w:val="en-US"/>
              </w:rPr>
            </w:pPr>
          </w:p>
        </w:tc>
        <w:tc>
          <w:tcPr>
            <w:tcW w:w="1275" w:type="dxa"/>
            <w:vMerge/>
          </w:tcPr>
          <w:p w14:paraId="30A27605" w14:textId="77777777" w:rsidR="00CF2094" w:rsidRPr="00121F91" w:rsidRDefault="00CF2094" w:rsidP="009A5307">
            <w:pPr>
              <w:rPr>
                <w:szCs w:val="28"/>
                <w:lang w:val="en-US"/>
              </w:rPr>
            </w:pPr>
          </w:p>
        </w:tc>
        <w:tc>
          <w:tcPr>
            <w:tcW w:w="1701" w:type="dxa"/>
            <w:vMerge/>
          </w:tcPr>
          <w:p w14:paraId="639671CF" w14:textId="77777777" w:rsidR="00CF2094" w:rsidRPr="00121F91" w:rsidRDefault="00CF2094" w:rsidP="009A5307">
            <w:pPr>
              <w:rPr>
                <w:szCs w:val="28"/>
                <w:lang w:val="en-US"/>
              </w:rPr>
            </w:pPr>
          </w:p>
        </w:tc>
      </w:tr>
      <w:tr w:rsidR="00CF2094" w:rsidRPr="00121F91" w14:paraId="6530DEA4" w14:textId="77777777" w:rsidTr="003F1038">
        <w:trPr>
          <w:cantSplit/>
        </w:trPr>
        <w:tc>
          <w:tcPr>
            <w:tcW w:w="1418" w:type="dxa"/>
            <w:vMerge/>
          </w:tcPr>
          <w:p w14:paraId="3E560878" w14:textId="77777777" w:rsidR="00CF2094" w:rsidRDefault="00CF2094" w:rsidP="009A5307">
            <w:pPr>
              <w:rPr>
                <w:szCs w:val="28"/>
                <w:lang w:val="en-US"/>
              </w:rPr>
            </w:pPr>
          </w:p>
        </w:tc>
        <w:tc>
          <w:tcPr>
            <w:tcW w:w="1134" w:type="dxa"/>
            <w:vMerge/>
          </w:tcPr>
          <w:p w14:paraId="058FA742" w14:textId="77777777" w:rsidR="00CF2094" w:rsidRDefault="00CF2094" w:rsidP="009A5307">
            <w:pPr>
              <w:rPr>
                <w:szCs w:val="28"/>
                <w:lang w:val="en-US"/>
              </w:rPr>
            </w:pPr>
          </w:p>
        </w:tc>
        <w:tc>
          <w:tcPr>
            <w:tcW w:w="1843" w:type="dxa"/>
          </w:tcPr>
          <w:p w14:paraId="73104346" w14:textId="36A12450" w:rsidR="00CF2094" w:rsidRDefault="00CF2094" w:rsidP="009A5307">
            <w:pPr>
              <w:rPr>
                <w:szCs w:val="28"/>
                <w:lang w:val="en-US"/>
              </w:rPr>
            </w:pPr>
            <w:proofErr w:type="spellStart"/>
            <w:r>
              <w:rPr>
                <w:szCs w:val="28"/>
                <w:lang w:val="en-US"/>
              </w:rPr>
              <w:t>diemHS</w:t>
            </w:r>
            <w:proofErr w:type="spellEnd"/>
          </w:p>
        </w:tc>
        <w:tc>
          <w:tcPr>
            <w:tcW w:w="992" w:type="dxa"/>
          </w:tcPr>
          <w:p w14:paraId="51F1CC64" w14:textId="7832A27B" w:rsidR="00CF2094" w:rsidRDefault="00CF2094" w:rsidP="009A5307">
            <w:pPr>
              <w:rPr>
                <w:szCs w:val="28"/>
                <w:lang w:val="en-US"/>
              </w:rPr>
            </w:pPr>
            <w:r>
              <w:rPr>
                <w:szCs w:val="28"/>
                <w:lang w:val="en-US"/>
              </w:rPr>
              <w:t>List</w:t>
            </w:r>
          </w:p>
        </w:tc>
        <w:tc>
          <w:tcPr>
            <w:tcW w:w="850" w:type="dxa"/>
          </w:tcPr>
          <w:p w14:paraId="443AEAD3" w14:textId="48A40E0E" w:rsidR="00CF2094" w:rsidRDefault="00CF2094" w:rsidP="009A5307">
            <w:pPr>
              <w:rPr>
                <w:szCs w:val="28"/>
                <w:lang w:val="en-US"/>
              </w:rPr>
            </w:pPr>
            <w:r>
              <w:rPr>
                <w:szCs w:val="28"/>
                <w:lang w:val="en-US"/>
              </w:rPr>
              <w:t>Null</w:t>
            </w:r>
          </w:p>
        </w:tc>
        <w:tc>
          <w:tcPr>
            <w:tcW w:w="993" w:type="dxa"/>
          </w:tcPr>
          <w:p w14:paraId="234F79F8" w14:textId="77777777" w:rsidR="00CF2094" w:rsidRDefault="00CF2094" w:rsidP="009A5307">
            <w:pPr>
              <w:rPr>
                <w:szCs w:val="28"/>
                <w:lang w:val="en-US"/>
              </w:rPr>
            </w:pPr>
          </w:p>
        </w:tc>
        <w:tc>
          <w:tcPr>
            <w:tcW w:w="1275" w:type="dxa"/>
            <w:vMerge/>
          </w:tcPr>
          <w:p w14:paraId="3B06E65A" w14:textId="77777777" w:rsidR="00CF2094" w:rsidRPr="00121F91" w:rsidRDefault="00CF2094" w:rsidP="009A5307">
            <w:pPr>
              <w:rPr>
                <w:szCs w:val="28"/>
                <w:lang w:val="en-US"/>
              </w:rPr>
            </w:pPr>
          </w:p>
        </w:tc>
        <w:tc>
          <w:tcPr>
            <w:tcW w:w="1701" w:type="dxa"/>
            <w:vMerge/>
          </w:tcPr>
          <w:p w14:paraId="12BFDA92" w14:textId="77777777" w:rsidR="00CF2094" w:rsidRPr="00121F91" w:rsidRDefault="00CF2094" w:rsidP="009A5307">
            <w:pPr>
              <w:rPr>
                <w:szCs w:val="28"/>
                <w:lang w:val="en-US"/>
              </w:rPr>
            </w:pPr>
          </w:p>
        </w:tc>
      </w:tr>
    </w:tbl>
    <w:p w14:paraId="1E4CBC3A" w14:textId="77777777" w:rsidR="00CF2094" w:rsidRPr="00CF2094" w:rsidRDefault="00CF2094" w:rsidP="00CF2094"/>
    <w:p w14:paraId="2F40D6FB" w14:textId="77777777" w:rsidR="006D0C9F" w:rsidRDefault="006D0C9F">
      <w:pPr>
        <w:spacing w:line="240" w:lineRule="auto"/>
        <w:rPr>
          <w:rFonts w:eastAsia="Times New Roman" w:cs="Times New Roman"/>
          <w:b/>
          <w:sz w:val="40"/>
          <w:szCs w:val="46"/>
        </w:rPr>
      </w:pPr>
      <w:bookmarkStart w:id="431" w:name="_cscgkqflw4d1" w:colFirst="0" w:colLast="0"/>
      <w:bookmarkEnd w:id="431"/>
      <w:r>
        <w:br w:type="page"/>
      </w:r>
    </w:p>
    <w:p w14:paraId="7D2AF5DB" w14:textId="16E3765F" w:rsidR="00013F0D" w:rsidRPr="001E57AD" w:rsidRDefault="00E952C3">
      <w:pPr>
        <w:pStyle w:val="Heading1"/>
      </w:pPr>
      <w:bookmarkStart w:id="432" w:name="_Toc119444998"/>
      <w:r w:rsidRPr="001E57AD">
        <w:lastRenderedPageBreak/>
        <w:t>SƠ ĐỒ TUẦN TỰ</w:t>
      </w:r>
      <w:bookmarkEnd w:id="432"/>
    </w:p>
    <w:p w14:paraId="7426C6C5" w14:textId="546AAE94" w:rsidR="00013F0D" w:rsidRPr="001E57AD" w:rsidRDefault="00BF66E9">
      <w:pPr>
        <w:pStyle w:val="Heading3"/>
      </w:pPr>
      <w:bookmarkStart w:id="433" w:name="_9ocanm0lzyh" w:colFirst="0" w:colLast="0"/>
      <w:bookmarkStart w:id="434" w:name="_Toc119444999"/>
      <w:bookmarkEnd w:id="433"/>
      <w:r>
        <w:t>Sơ đồ tuần tự “Quản lý nhân sự</w:t>
      </w:r>
      <w:r w:rsidR="00E952C3" w:rsidRPr="001E57AD">
        <w:t>”</w:t>
      </w:r>
      <w:bookmarkEnd w:id="434"/>
    </w:p>
    <w:p w14:paraId="0EA46948" w14:textId="30A875F2" w:rsidR="00013F0D" w:rsidRPr="00F91D6D" w:rsidRDefault="00AB0DDA" w:rsidP="00FC02C8">
      <w:pPr>
        <w:ind w:firstLine="720"/>
        <w:jc w:val="both"/>
        <w:rPr>
          <w:rFonts w:cs="Times New Roman"/>
          <w:lang w:val="en-US"/>
        </w:rPr>
      </w:pPr>
      <w:r>
        <w:rPr>
          <w:noProof/>
        </w:rPr>
        <mc:AlternateContent>
          <mc:Choice Requires="wps">
            <w:drawing>
              <wp:anchor distT="0" distB="0" distL="114300" distR="114300" simplePos="0" relativeHeight="251664384" behindDoc="0" locked="0" layoutInCell="1" allowOverlap="1" wp14:anchorId="30CD894D" wp14:editId="396CCDD7">
                <wp:simplePos x="0" y="0"/>
                <wp:positionH relativeFrom="column">
                  <wp:posOffset>546100</wp:posOffset>
                </wp:positionH>
                <wp:positionV relativeFrom="page">
                  <wp:posOffset>8756650</wp:posOffset>
                </wp:positionV>
                <wp:extent cx="4695825" cy="331470"/>
                <wp:effectExtent l="0" t="0" r="9525" b="0"/>
                <wp:wrapTopAndBottom/>
                <wp:docPr id="30" name="Text Box 30"/>
                <wp:cNvGraphicFramePr/>
                <a:graphic xmlns:a="http://schemas.openxmlformats.org/drawingml/2006/main">
                  <a:graphicData uri="http://schemas.microsoft.com/office/word/2010/wordprocessingShape">
                    <wps:wsp>
                      <wps:cNvSpPr txBox="1"/>
                      <wps:spPr>
                        <a:xfrm>
                          <a:off x="0" y="0"/>
                          <a:ext cx="4695825" cy="331470"/>
                        </a:xfrm>
                        <a:prstGeom prst="rect">
                          <a:avLst/>
                        </a:prstGeom>
                        <a:solidFill>
                          <a:prstClr val="white"/>
                        </a:solidFill>
                        <a:ln>
                          <a:noFill/>
                        </a:ln>
                      </wps:spPr>
                      <wps:txbx>
                        <w:txbxContent>
                          <w:p w14:paraId="54A04AD8" w14:textId="114CD84C" w:rsidR="00AB0DDA" w:rsidRPr="00C476B6" w:rsidRDefault="00AB0DDA" w:rsidP="00BE4F8B">
                            <w:pPr>
                              <w:pStyle w:val="Caption"/>
                              <w:rPr>
                                <w:rFonts w:cs="Times New Roman"/>
                                <w:noProof/>
                              </w:rPr>
                            </w:pPr>
                            <w:bookmarkStart w:id="435" w:name="_Ref118857819"/>
                            <w:bookmarkStart w:id="436" w:name="_Toc119445030"/>
                            <w:proofErr w:type="spellStart"/>
                            <w:r>
                              <w:t>Hình</w:t>
                            </w:r>
                            <w:proofErr w:type="spellEnd"/>
                            <w:r>
                              <w:t xml:space="preserve"> </w:t>
                            </w:r>
                            <w:r w:rsidR="005018C1">
                              <w:fldChar w:fldCharType="begin"/>
                            </w:r>
                            <w:r w:rsidR="005018C1">
                              <w:instrText xml:space="preserve"> STYLEREF 1 \s </w:instrText>
                            </w:r>
                            <w:r w:rsidR="005018C1">
                              <w:fldChar w:fldCharType="separate"/>
                            </w:r>
                            <w:r w:rsidR="00A97CFA">
                              <w:rPr>
                                <w:noProof/>
                              </w:rPr>
                              <w:t>4</w:t>
                            </w:r>
                            <w:r w:rsidR="005018C1">
                              <w:rPr>
                                <w:noProof/>
                              </w:rPr>
                              <w:fldChar w:fldCharType="end"/>
                            </w:r>
                            <w:r w:rsidR="00BE4F8B">
                              <w:t>.</w:t>
                            </w:r>
                            <w:r w:rsidR="005018C1">
                              <w:fldChar w:fldCharType="begin"/>
                            </w:r>
                            <w:r w:rsidR="005018C1">
                              <w:instrText xml:space="preserve"> SEQ Hình \* ARABIC \s 1 </w:instrText>
                            </w:r>
                            <w:r w:rsidR="005018C1">
                              <w:fldChar w:fldCharType="separate"/>
                            </w:r>
                            <w:r w:rsidR="00A97CFA">
                              <w:rPr>
                                <w:noProof/>
                              </w:rPr>
                              <w:t>1</w:t>
                            </w:r>
                            <w:r w:rsidR="005018C1">
                              <w:rPr>
                                <w:noProof/>
                              </w:rPr>
                              <w:fldChar w:fldCharType="end"/>
                            </w:r>
                            <w:bookmarkEnd w:id="435"/>
                            <w:r>
                              <w:t xml:space="preserve">: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CD894D" id="_x0000_t202" coordsize="21600,21600" o:spt="202" path="m,l,21600r21600,l21600,xe">
                <v:stroke joinstyle="miter"/>
                <v:path gradientshapeok="t" o:connecttype="rect"/>
              </v:shapetype>
              <v:shape id="Text Box 30" o:spid="_x0000_s1026" type="#_x0000_t202" style="position:absolute;left:0;text-align:left;margin-left:43pt;margin-top:689.5pt;width:369.75pt;height:26.1pt;z-index:251664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" stroked="f">
                <v:textbox style="mso-fit-shape-to-text:t" inset="0,0,0,0">
                  <w:txbxContent>
                    <w:p w14:paraId="54A04AD8" w14:textId="114CD84C" w:rsidR="00AB0DDA" w:rsidRPr="00C476B6" w:rsidRDefault="00AB0DDA" w:rsidP="00BE4F8B">
                      <w:pPr>
                        <w:pStyle w:val="Caption"/>
                        <w:rPr>
                          <w:rFonts w:cs="Times New Roman"/>
                          <w:noProof/>
                        </w:rPr>
                      </w:pPr>
                      <w:bookmarkStart w:id="437" w:name="_Ref118857819"/>
                      <w:bookmarkStart w:id="438" w:name="_Toc119445030"/>
                      <w:proofErr w:type="spellStart"/>
                      <w:r>
                        <w:t>Hình</w:t>
                      </w:r>
                      <w:proofErr w:type="spellEnd"/>
                      <w:r>
                        <w:t xml:space="preserve"> </w:t>
                      </w:r>
                      <w:r w:rsidR="005018C1">
                        <w:fldChar w:fldCharType="begin"/>
                      </w:r>
                      <w:r w:rsidR="005018C1">
                        <w:instrText xml:space="preserve"> STYLEREF 1 \s </w:instrText>
                      </w:r>
                      <w:r w:rsidR="005018C1">
                        <w:fldChar w:fldCharType="separate"/>
                      </w:r>
                      <w:r w:rsidR="00A97CFA">
                        <w:rPr>
                          <w:noProof/>
                        </w:rPr>
                        <w:t>4</w:t>
                      </w:r>
                      <w:r w:rsidR="005018C1">
                        <w:rPr>
                          <w:noProof/>
                        </w:rPr>
                        <w:fldChar w:fldCharType="end"/>
                      </w:r>
                      <w:r w:rsidR="00BE4F8B">
                        <w:t>.</w:t>
                      </w:r>
                      <w:r w:rsidR="005018C1">
                        <w:fldChar w:fldCharType="begin"/>
                      </w:r>
                      <w:r w:rsidR="005018C1">
                        <w:instrText xml:space="preserve"> SEQ Hình \* ARABIC \s 1 </w:instrText>
                      </w:r>
                      <w:r w:rsidR="005018C1">
                        <w:fldChar w:fldCharType="separate"/>
                      </w:r>
                      <w:r w:rsidR="00A97CFA">
                        <w:rPr>
                          <w:noProof/>
                        </w:rPr>
                        <w:t>1</w:t>
                      </w:r>
                      <w:r w:rsidR="005018C1">
                        <w:rPr>
                          <w:noProof/>
                        </w:rPr>
                        <w:fldChar w:fldCharType="end"/>
                      </w:r>
                      <w:bookmarkEnd w:id="437"/>
                      <w:r>
                        <w:t xml:space="preserve">: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w:t>
                      </w:r>
                      <w:bookmarkEnd w:id="438"/>
                    </w:p>
                  </w:txbxContent>
                </v:textbox>
                <w10:wrap type="topAndBottom" anchory="page"/>
              </v:shape>
            </w:pict>
          </mc:Fallback>
        </mc:AlternateContent>
      </w:r>
      <w:r w:rsidR="00E952C3" w:rsidRPr="001E57AD">
        <w:rPr>
          <w:rFonts w:cs="Times New Roman"/>
        </w:rPr>
        <w:t>Chức năng “Quản lý nhân sự” là một trong những chức năng của</w:t>
      </w:r>
      <w:r>
        <w:rPr>
          <w:rFonts w:cs="Times New Roman"/>
          <w:lang w:val="en-US"/>
        </w:rPr>
        <w:t xml:space="preserve"> actor “</w:t>
      </w:r>
      <w:r w:rsidR="00E952C3" w:rsidRPr="001E57AD">
        <w:rPr>
          <w:rFonts w:cs="Times New Roman"/>
        </w:rPr>
        <w:t>BanGiamHieu”.</w:t>
      </w:r>
      <w:r w:rsidR="00F91D6D">
        <w:rPr>
          <w:rFonts w:cs="Times New Roman"/>
          <w:lang w:val="en-US"/>
        </w:rPr>
        <w:t xml:space="preserve"> </w:t>
      </w:r>
      <w:proofErr w:type="spellStart"/>
      <w:r w:rsidR="00F91D6D">
        <w:rPr>
          <w:rFonts w:cs="Times New Roman"/>
          <w:lang w:val="en-US"/>
        </w:rPr>
        <w:t>Chức</w:t>
      </w:r>
      <w:proofErr w:type="spellEnd"/>
      <w:r w:rsidR="00F91D6D">
        <w:rPr>
          <w:rFonts w:cs="Times New Roman"/>
          <w:lang w:val="en-US"/>
        </w:rPr>
        <w:t xml:space="preserve"> </w:t>
      </w:r>
      <w:proofErr w:type="spellStart"/>
      <w:r w:rsidR="00F91D6D">
        <w:rPr>
          <w:rFonts w:cs="Times New Roman"/>
          <w:lang w:val="en-US"/>
        </w:rPr>
        <w:t>năng</w:t>
      </w:r>
      <w:proofErr w:type="spellEnd"/>
      <w:r w:rsidR="00F91D6D">
        <w:rPr>
          <w:rFonts w:cs="Times New Roman"/>
          <w:lang w:val="en-US"/>
        </w:rPr>
        <w:t xml:space="preserve"> </w:t>
      </w:r>
      <w:proofErr w:type="spellStart"/>
      <w:r w:rsidR="00F91D6D">
        <w:rPr>
          <w:rFonts w:cs="Times New Roman"/>
          <w:lang w:val="en-US"/>
        </w:rPr>
        <w:t>này</w:t>
      </w:r>
      <w:proofErr w:type="spellEnd"/>
      <w:r w:rsidR="00F91D6D">
        <w:rPr>
          <w:rFonts w:cs="Times New Roman"/>
          <w:lang w:val="en-US"/>
        </w:rPr>
        <w:t xml:space="preserve"> </w:t>
      </w:r>
      <w:proofErr w:type="spellStart"/>
      <w:r w:rsidR="00F91D6D">
        <w:rPr>
          <w:rFonts w:cs="Times New Roman"/>
          <w:lang w:val="en-US"/>
        </w:rPr>
        <w:t>đã</w:t>
      </w:r>
      <w:proofErr w:type="spellEnd"/>
      <w:r w:rsidR="00F91D6D">
        <w:rPr>
          <w:rFonts w:cs="Times New Roman"/>
          <w:lang w:val="en-US"/>
        </w:rPr>
        <w:t xml:space="preserve"> </w:t>
      </w:r>
      <w:proofErr w:type="spellStart"/>
      <w:r w:rsidR="00F91D6D">
        <w:rPr>
          <w:rFonts w:cs="Times New Roman"/>
          <w:lang w:val="en-US"/>
        </w:rPr>
        <w:t>được</w:t>
      </w:r>
      <w:proofErr w:type="spellEnd"/>
      <w:r w:rsidR="00F91D6D">
        <w:rPr>
          <w:rFonts w:cs="Times New Roman"/>
          <w:lang w:val="en-US"/>
        </w:rPr>
        <w:t xml:space="preserve"> </w:t>
      </w:r>
      <w:proofErr w:type="spellStart"/>
      <w:r w:rsidR="00F91D6D">
        <w:rPr>
          <w:rFonts w:cs="Times New Roman"/>
          <w:lang w:val="en-US"/>
        </w:rPr>
        <w:t>thể</w:t>
      </w:r>
      <w:proofErr w:type="spellEnd"/>
      <w:r w:rsidR="00F91D6D">
        <w:rPr>
          <w:rFonts w:cs="Times New Roman"/>
          <w:lang w:val="en-US"/>
        </w:rPr>
        <w:t xml:space="preserve"> </w:t>
      </w:r>
      <w:proofErr w:type="spellStart"/>
      <w:r w:rsidR="00F91D6D">
        <w:rPr>
          <w:rFonts w:cs="Times New Roman"/>
          <w:lang w:val="en-US"/>
        </w:rPr>
        <w:t>hiện</w:t>
      </w:r>
      <w:proofErr w:type="spellEnd"/>
      <w:r w:rsidR="00F91D6D">
        <w:rPr>
          <w:rFonts w:cs="Times New Roman"/>
          <w:lang w:val="en-US"/>
        </w:rPr>
        <w:t xml:space="preserve"> </w:t>
      </w:r>
      <w:proofErr w:type="spellStart"/>
      <w:r w:rsidR="00F91D6D">
        <w:rPr>
          <w:rFonts w:cs="Times New Roman"/>
          <w:lang w:val="en-US"/>
        </w:rPr>
        <w:t>cụ</w:t>
      </w:r>
      <w:proofErr w:type="spellEnd"/>
      <w:r w:rsidR="00F91D6D">
        <w:rPr>
          <w:rFonts w:cs="Times New Roman"/>
          <w:lang w:val="en-US"/>
        </w:rPr>
        <w:t xml:space="preserve"> </w:t>
      </w:r>
      <w:proofErr w:type="spellStart"/>
      <w:r w:rsidR="00F91D6D">
        <w:rPr>
          <w:rFonts w:cs="Times New Roman"/>
          <w:lang w:val="en-US"/>
        </w:rPr>
        <w:t>thể</w:t>
      </w:r>
      <w:proofErr w:type="spellEnd"/>
      <w:r w:rsidR="00F91D6D">
        <w:rPr>
          <w:rFonts w:cs="Times New Roman"/>
          <w:lang w:val="en-US"/>
        </w:rPr>
        <w:t xml:space="preserve"> </w:t>
      </w:r>
      <w:proofErr w:type="spellStart"/>
      <w:r w:rsidR="00F91D6D">
        <w:rPr>
          <w:rFonts w:cs="Times New Roman"/>
          <w:lang w:val="en-US"/>
        </w:rPr>
        <w:t>trong</w:t>
      </w:r>
      <w:proofErr w:type="spellEnd"/>
      <w:r w:rsidR="00F91D6D">
        <w:rPr>
          <w:rFonts w:cs="Times New Roman"/>
          <w:lang w:val="en-US"/>
        </w:rPr>
        <w:t xml:space="preserve"> </w:t>
      </w:r>
      <w:r w:rsidR="00F91D6D">
        <w:rPr>
          <w:rFonts w:cs="Times New Roman"/>
          <w:lang w:val="en-US"/>
        </w:rPr>
        <w:fldChar w:fldCharType="begin"/>
      </w:r>
      <w:r w:rsidR="00F91D6D">
        <w:rPr>
          <w:rFonts w:cs="Times New Roman"/>
          <w:lang w:val="en-US"/>
        </w:rPr>
        <w:instrText xml:space="preserve"> REF _Ref118850419 \h </w:instrText>
      </w:r>
      <w:r w:rsidR="00FC02C8">
        <w:rPr>
          <w:rFonts w:cs="Times New Roman"/>
          <w:lang w:val="en-US"/>
        </w:rPr>
        <w:instrText xml:space="preserve"> \* MERGEFORMAT </w:instrText>
      </w:r>
      <w:r w:rsidR="00F91D6D">
        <w:rPr>
          <w:rFonts w:cs="Times New Roman"/>
          <w:lang w:val="en-US"/>
        </w:rPr>
      </w:r>
      <w:r w:rsidR="00F91D6D">
        <w:rPr>
          <w:rFonts w:cs="Times New Roman"/>
          <w:lang w:val="en-US"/>
        </w:rPr>
        <w:fldChar w:fldCharType="separate"/>
      </w:r>
      <w:r w:rsidR="00A97CFA">
        <w:t xml:space="preserve">Hình </w:t>
      </w:r>
      <w:r w:rsidR="00A97CFA">
        <w:rPr>
          <w:noProof/>
        </w:rPr>
        <w:t>2.4</w:t>
      </w:r>
      <w:r w:rsidR="00F91D6D">
        <w:rPr>
          <w:rFonts w:cs="Times New Roman"/>
          <w:lang w:val="en-US"/>
        </w:rPr>
        <w:fldChar w:fldCharType="end"/>
      </w:r>
      <w:r w:rsidR="00F91D6D">
        <w:rPr>
          <w:rFonts w:cs="Times New Roman"/>
          <w:lang w:val="en-US"/>
        </w:rPr>
        <w:t xml:space="preserve">. </w:t>
      </w:r>
      <w:proofErr w:type="spellStart"/>
      <w:r w:rsidR="00F91D6D">
        <w:rPr>
          <w:rFonts w:cs="Times New Roman"/>
          <w:lang w:val="en-US"/>
        </w:rPr>
        <w:t>Còn</w:t>
      </w:r>
      <w:proofErr w:type="spellEnd"/>
      <w:r w:rsidR="00F91D6D">
        <w:rPr>
          <w:rFonts w:cs="Times New Roman"/>
          <w:lang w:val="en-US"/>
        </w:rPr>
        <w:t xml:space="preserve"> </w:t>
      </w:r>
      <w:proofErr w:type="spellStart"/>
      <w:r w:rsidR="00F91D6D">
        <w:rPr>
          <w:rFonts w:cs="Times New Roman"/>
          <w:lang w:val="en-US"/>
        </w:rPr>
        <w:t>về</w:t>
      </w:r>
      <w:proofErr w:type="spellEnd"/>
      <w:r w:rsidR="00F91D6D">
        <w:rPr>
          <w:rFonts w:cs="Times New Roman"/>
          <w:lang w:val="en-US"/>
        </w:rPr>
        <w:t xml:space="preserve"> </w:t>
      </w:r>
      <w:proofErr w:type="spellStart"/>
      <w:r w:rsidR="00F91D6D">
        <w:rPr>
          <w:rFonts w:cs="Times New Roman"/>
          <w:lang w:val="en-US"/>
        </w:rPr>
        <w:t>sơ</w:t>
      </w:r>
      <w:proofErr w:type="spellEnd"/>
      <w:r w:rsidR="00F91D6D">
        <w:rPr>
          <w:rFonts w:cs="Times New Roman"/>
          <w:lang w:val="en-US"/>
        </w:rPr>
        <w:t xml:space="preserve"> </w:t>
      </w:r>
      <w:proofErr w:type="spellStart"/>
      <w:r w:rsidR="00F91D6D">
        <w:rPr>
          <w:rFonts w:cs="Times New Roman"/>
          <w:lang w:val="en-US"/>
        </w:rPr>
        <w:t>đồ</w:t>
      </w:r>
      <w:proofErr w:type="spellEnd"/>
      <w:r w:rsidR="00F91D6D">
        <w:rPr>
          <w:rFonts w:cs="Times New Roman"/>
          <w:lang w:val="en-US"/>
        </w:rPr>
        <w:t xml:space="preserve"> </w:t>
      </w:r>
      <w:proofErr w:type="spellStart"/>
      <w:r w:rsidR="00F91D6D">
        <w:rPr>
          <w:rFonts w:cs="Times New Roman"/>
          <w:lang w:val="en-US"/>
        </w:rPr>
        <w:t>tuần</w:t>
      </w:r>
      <w:proofErr w:type="spellEnd"/>
      <w:r w:rsidR="00F91D6D">
        <w:rPr>
          <w:rFonts w:cs="Times New Roman"/>
          <w:lang w:val="en-US"/>
        </w:rPr>
        <w:t xml:space="preserve"> </w:t>
      </w:r>
      <w:proofErr w:type="spellStart"/>
      <w:r w:rsidR="00F91D6D">
        <w:rPr>
          <w:rFonts w:cs="Times New Roman"/>
          <w:lang w:val="en-US"/>
        </w:rPr>
        <w:t>tự</w:t>
      </w:r>
      <w:proofErr w:type="spellEnd"/>
      <w:r w:rsidR="00F91D6D">
        <w:rPr>
          <w:rFonts w:cs="Times New Roman"/>
          <w:lang w:val="en-US"/>
        </w:rPr>
        <w:t xml:space="preserve"> </w:t>
      </w:r>
      <w:proofErr w:type="spellStart"/>
      <w:r w:rsidR="00F91D6D">
        <w:rPr>
          <w:rFonts w:cs="Times New Roman"/>
          <w:lang w:val="en-US"/>
        </w:rPr>
        <w:t>của</w:t>
      </w:r>
      <w:proofErr w:type="spellEnd"/>
      <w:r w:rsidR="00F91D6D">
        <w:rPr>
          <w:rFonts w:cs="Times New Roman"/>
          <w:lang w:val="en-US"/>
        </w:rPr>
        <w:t xml:space="preserve"> </w:t>
      </w:r>
      <w:proofErr w:type="spellStart"/>
      <w:r w:rsidR="00F91D6D">
        <w:rPr>
          <w:rFonts w:cs="Times New Roman"/>
          <w:lang w:val="en-US"/>
        </w:rPr>
        <w:t>chức</w:t>
      </w:r>
      <w:proofErr w:type="spellEnd"/>
      <w:r w:rsidR="00F91D6D">
        <w:rPr>
          <w:rFonts w:cs="Times New Roman"/>
          <w:lang w:val="en-US"/>
        </w:rPr>
        <w:t xml:space="preserve"> </w:t>
      </w:r>
      <w:proofErr w:type="spellStart"/>
      <w:r w:rsidR="00F91D6D">
        <w:rPr>
          <w:rFonts w:cs="Times New Roman"/>
          <w:lang w:val="en-US"/>
        </w:rPr>
        <w:t>năng</w:t>
      </w:r>
      <w:proofErr w:type="spellEnd"/>
      <w:r w:rsidR="00F91D6D">
        <w:rPr>
          <w:rFonts w:cs="Times New Roman"/>
          <w:lang w:val="en-US"/>
        </w:rPr>
        <w:t xml:space="preserve"> </w:t>
      </w:r>
      <w:proofErr w:type="spellStart"/>
      <w:r w:rsidR="00F91D6D">
        <w:rPr>
          <w:rFonts w:cs="Times New Roman"/>
          <w:lang w:val="en-US"/>
        </w:rPr>
        <w:t>này</w:t>
      </w:r>
      <w:proofErr w:type="spellEnd"/>
      <w:r w:rsidR="00F91D6D">
        <w:rPr>
          <w:rFonts w:cs="Times New Roman"/>
          <w:lang w:val="en-US"/>
        </w:rPr>
        <w:t xml:space="preserve"> </w:t>
      </w:r>
      <w:proofErr w:type="spellStart"/>
      <w:r>
        <w:rPr>
          <w:rFonts w:cs="Times New Roman"/>
          <w:lang w:val="en-US"/>
        </w:rPr>
        <w:t>thì</w:t>
      </w:r>
      <w:proofErr w:type="spellEnd"/>
      <w:r>
        <w:rPr>
          <w:rFonts w:cs="Times New Roman"/>
          <w:lang w:val="en-US"/>
        </w:rPr>
        <w:t xml:space="preserve"> </w:t>
      </w:r>
      <w:proofErr w:type="spellStart"/>
      <w:r>
        <w:rPr>
          <w:rFonts w:cs="Times New Roman"/>
          <w:lang w:val="en-US"/>
        </w:rPr>
        <w:t>được</w:t>
      </w:r>
      <w:proofErr w:type="spellEnd"/>
      <w:r>
        <w:rPr>
          <w:rFonts w:cs="Times New Roman"/>
          <w:lang w:val="en-US"/>
        </w:rPr>
        <w:t xml:space="preserve"> </w:t>
      </w:r>
      <w:proofErr w:type="spellStart"/>
      <w:r>
        <w:rPr>
          <w:rFonts w:cs="Times New Roman"/>
          <w:lang w:val="en-US"/>
        </w:rPr>
        <w:t>mô</w:t>
      </w:r>
      <w:proofErr w:type="spellEnd"/>
      <w:r>
        <w:rPr>
          <w:rFonts w:cs="Times New Roman"/>
          <w:lang w:val="en-US"/>
        </w:rPr>
        <w:t xml:space="preserve"> </w:t>
      </w:r>
      <w:proofErr w:type="spellStart"/>
      <w:r>
        <w:rPr>
          <w:rFonts w:cs="Times New Roman"/>
          <w:lang w:val="en-US"/>
        </w:rPr>
        <w:t>tả</w:t>
      </w:r>
      <w:proofErr w:type="spellEnd"/>
      <w:r>
        <w:rPr>
          <w:rFonts w:cs="Times New Roman"/>
          <w:lang w:val="en-US"/>
        </w:rPr>
        <w:t xml:space="preserve"> </w:t>
      </w:r>
      <w:proofErr w:type="spellStart"/>
      <w:r>
        <w:rPr>
          <w:rFonts w:cs="Times New Roman"/>
          <w:lang w:val="en-US"/>
        </w:rPr>
        <w:t>trong</w:t>
      </w:r>
      <w:proofErr w:type="spellEnd"/>
      <w:r>
        <w:rPr>
          <w:rFonts w:cs="Times New Roman"/>
          <w:lang w:val="en-US"/>
        </w:rPr>
        <w:t xml:space="preserve">  </w:t>
      </w:r>
      <w:r>
        <w:rPr>
          <w:rFonts w:cs="Times New Roman"/>
          <w:lang w:val="en-US"/>
        </w:rPr>
        <w:fldChar w:fldCharType="begin"/>
      </w:r>
      <w:r>
        <w:rPr>
          <w:rFonts w:cs="Times New Roman"/>
          <w:lang w:val="en-US"/>
        </w:rPr>
        <w:instrText xml:space="preserve"> REF _Ref118857819 \h </w:instrText>
      </w:r>
      <w:r w:rsidR="00FC02C8">
        <w:rPr>
          <w:rFonts w:cs="Times New Roman"/>
          <w:lang w:val="en-US"/>
        </w:rPr>
        <w:instrText xml:space="preserve"> \* MERGEFORMAT </w:instrText>
      </w:r>
      <w:r>
        <w:rPr>
          <w:rFonts w:cs="Times New Roman"/>
          <w:lang w:val="en-US"/>
        </w:rPr>
      </w:r>
      <w:r>
        <w:rPr>
          <w:rFonts w:cs="Times New Roman"/>
          <w:lang w:val="en-US"/>
        </w:rPr>
        <w:fldChar w:fldCharType="separate"/>
      </w:r>
      <w:r w:rsidR="00A97CFA">
        <w:t xml:space="preserve">Hình </w:t>
      </w:r>
      <w:r w:rsidR="00A97CFA">
        <w:rPr>
          <w:noProof/>
        </w:rPr>
        <w:t>4.1</w:t>
      </w:r>
      <w:r>
        <w:rPr>
          <w:rFonts w:cs="Times New Roman"/>
          <w:lang w:val="en-US"/>
        </w:rPr>
        <w:fldChar w:fldCharType="end"/>
      </w:r>
    </w:p>
    <w:p w14:paraId="5467B06B" w14:textId="6E0FCF3F" w:rsidR="00013F0D" w:rsidRPr="001E57AD" w:rsidRDefault="00BE4F8B">
      <w:pPr>
        <w:rPr>
          <w:rFonts w:cs="Times New Roman"/>
        </w:rPr>
      </w:pPr>
      <w:r>
        <w:rPr>
          <w:noProof/>
        </w:rPr>
        <w:drawing>
          <wp:inline distT="0" distB="0" distL="0" distR="0" wp14:anchorId="6F8E8FEE" wp14:editId="2905DFEC">
            <wp:extent cx="5772647" cy="5937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7731" cy="5942479"/>
                    </a:xfrm>
                    <a:prstGeom prst="rect">
                      <a:avLst/>
                    </a:prstGeom>
                  </pic:spPr>
                </pic:pic>
              </a:graphicData>
            </a:graphic>
          </wp:inline>
        </w:drawing>
      </w:r>
    </w:p>
    <w:p w14:paraId="28E7DABB" w14:textId="386CEF43" w:rsidR="00013F0D" w:rsidRPr="001E57AD" w:rsidRDefault="00013F0D">
      <w:pPr>
        <w:rPr>
          <w:rFonts w:cs="Times New Roman"/>
        </w:rPr>
      </w:pPr>
    </w:p>
    <w:p w14:paraId="61BEF3F3" w14:textId="129729D4" w:rsidR="00013F0D" w:rsidRDefault="00013F0D">
      <w:pPr>
        <w:rPr>
          <w:rFonts w:cs="Times New Roman"/>
        </w:rPr>
      </w:pPr>
    </w:p>
    <w:p w14:paraId="4C2C723F" w14:textId="0482473B" w:rsidR="00BE4F8B" w:rsidRDefault="00BE4F8B">
      <w:pPr>
        <w:rPr>
          <w:rFonts w:cs="Times New Roman"/>
        </w:rPr>
      </w:pPr>
    </w:p>
    <w:p w14:paraId="14F35DDB" w14:textId="77777777" w:rsidR="00BE4F8B" w:rsidRPr="001E57AD" w:rsidRDefault="00BE4F8B">
      <w:pPr>
        <w:rPr>
          <w:rFonts w:cs="Times New Roman"/>
        </w:rPr>
      </w:pPr>
    </w:p>
    <w:p w14:paraId="75A19E12" w14:textId="1843CDA9" w:rsidR="00013F0D" w:rsidRPr="001E57AD" w:rsidRDefault="00E952C3" w:rsidP="00FC02C8">
      <w:pPr>
        <w:jc w:val="both"/>
        <w:rPr>
          <w:rFonts w:cs="Times New Roman"/>
        </w:rPr>
      </w:pPr>
      <w:r w:rsidRPr="001E57AD">
        <w:rPr>
          <w:rFonts w:cs="Times New Roman"/>
        </w:rPr>
        <w:lastRenderedPageBreak/>
        <w:t>Mô tả chức năng: Quản lý nhân sự</w:t>
      </w:r>
    </w:p>
    <w:p w14:paraId="543A0EDA" w14:textId="75A21DE4" w:rsidR="00013F0D" w:rsidRPr="001E57AD" w:rsidRDefault="00E952C3" w:rsidP="00FC02C8">
      <w:pPr>
        <w:jc w:val="both"/>
        <w:rPr>
          <w:rFonts w:cs="Times New Roman"/>
        </w:rPr>
      </w:pPr>
      <w:r w:rsidRPr="001E57AD">
        <w:rPr>
          <w:rFonts w:cs="Times New Roman"/>
        </w:rPr>
        <w:t>Điều kiện kiên quyết Phải đăng nhập với tài khoản với vai trò Ban Giám Hiệu và chọn chức năng này</w:t>
      </w:r>
    </w:p>
    <w:p w14:paraId="525893D7" w14:textId="05C82CA7" w:rsidR="00013F0D" w:rsidRPr="001E57AD" w:rsidRDefault="00E952C3">
      <w:pPr>
        <w:numPr>
          <w:ilvl w:val="0"/>
          <w:numId w:val="39"/>
        </w:numPr>
        <w:jc w:val="both"/>
        <w:rPr>
          <w:rFonts w:cs="Times New Roman"/>
        </w:rPr>
      </w:pPr>
      <w:r w:rsidRPr="001E57AD">
        <w:rPr>
          <w:rFonts w:cs="Times New Roman"/>
        </w:rPr>
        <w:t xml:space="preserve">Từ giao diện chính của Ban Giám Hiệu, chọn quản lý nhân sự </w:t>
      </w:r>
    </w:p>
    <w:p w14:paraId="2B2C865C" w14:textId="6E251189" w:rsidR="00013F0D" w:rsidRPr="001E57AD" w:rsidRDefault="00E952C3">
      <w:pPr>
        <w:numPr>
          <w:ilvl w:val="0"/>
          <w:numId w:val="39"/>
        </w:numPr>
        <w:jc w:val="both"/>
        <w:rPr>
          <w:rFonts w:cs="Times New Roman"/>
        </w:rPr>
      </w:pPr>
      <w:r w:rsidRPr="001E57AD">
        <w:rPr>
          <w:rFonts w:cs="Times New Roman"/>
        </w:rPr>
        <w:t>Hệ thống hiển thị giao diện quản lý nhân sự</w:t>
      </w:r>
    </w:p>
    <w:p w14:paraId="662B366F" w14:textId="00991F52" w:rsidR="00013F0D" w:rsidRPr="001E57AD" w:rsidRDefault="00E952C3">
      <w:pPr>
        <w:numPr>
          <w:ilvl w:val="0"/>
          <w:numId w:val="39"/>
        </w:numPr>
        <w:jc w:val="both"/>
        <w:rPr>
          <w:rFonts w:cs="Times New Roman"/>
        </w:rPr>
      </w:pPr>
      <w:r w:rsidRPr="001E57AD">
        <w:rPr>
          <w:rFonts w:cs="Times New Roman"/>
        </w:rPr>
        <w:t>Ban giám hiệu chọn chức năng trong quản lý nhân sự</w:t>
      </w:r>
    </w:p>
    <w:p w14:paraId="22D43750" w14:textId="102435CB" w:rsidR="00013F0D" w:rsidRPr="001E57AD" w:rsidRDefault="00E952C3">
      <w:pPr>
        <w:numPr>
          <w:ilvl w:val="0"/>
          <w:numId w:val="39"/>
        </w:numPr>
        <w:jc w:val="both"/>
        <w:rPr>
          <w:rFonts w:cs="Times New Roman"/>
        </w:rPr>
      </w:pPr>
      <w:r w:rsidRPr="001E57AD">
        <w:rPr>
          <w:rFonts w:cs="Times New Roman"/>
        </w:rPr>
        <w:t>Hệ thống gọi hàm lấy kết quả ChonChucNang.</w:t>
      </w:r>
    </w:p>
    <w:p w14:paraId="425ABC9F" w14:textId="77777777" w:rsidR="00013F0D" w:rsidRPr="001E57AD" w:rsidRDefault="00E952C3" w:rsidP="00FC02C8">
      <w:pPr>
        <w:ind w:left="720"/>
        <w:jc w:val="both"/>
        <w:rPr>
          <w:rFonts w:cs="Times New Roman"/>
        </w:rPr>
      </w:pPr>
      <w:r w:rsidRPr="001E57AD">
        <w:rPr>
          <w:rFonts w:cs="Times New Roman"/>
        </w:rPr>
        <w:t>[Rẽ nhánh]</w:t>
      </w:r>
    </w:p>
    <w:p w14:paraId="2E030152" w14:textId="77777777" w:rsidR="00013F0D" w:rsidRPr="001E57AD" w:rsidRDefault="00E952C3">
      <w:pPr>
        <w:numPr>
          <w:ilvl w:val="0"/>
          <w:numId w:val="39"/>
        </w:numPr>
        <w:jc w:val="both"/>
        <w:rPr>
          <w:rFonts w:cs="Times New Roman"/>
        </w:rPr>
      </w:pPr>
      <w:r w:rsidRPr="001E57AD">
        <w:rPr>
          <w:rFonts w:cs="Times New Roman"/>
        </w:rPr>
        <w:t>Ban giám hiệu chọn chức năng thêm nhân sự, hệ thống trả về giao diện thêm nhân sự</w:t>
      </w:r>
    </w:p>
    <w:p w14:paraId="44566D4C" w14:textId="77777777" w:rsidR="00013F0D" w:rsidRPr="001E57AD" w:rsidRDefault="00E952C3">
      <w:pPr>
        <w:numPr>
          <w:ilvl w:val="0"/>
          <w:numId w:val="39"/>
        </w:numPr>
        <w:jc w:val="both"/>
        <w:rPr>
          <w:rFonts w:cs="Times New Roman"/>
        </w:rPr>
      </w:pPr>
      <w:r w:rsidRPr="001E57AD">
        <w:rPr>
          <w:rFonts w:cs="Times New Roman"/>
        </w:rPr>
        <w:t>Ban giám hiệu nhập thông tin nhân sự cần thêm</w:t>
      </w:r>
    </w:p>
    <w:p w14:paraId="42ABD387" w14:textId="77777777" w:rsidR="00013F0D" w:rsidRPr="001E57AD" w:rsidRDefault="00E952C3">
      <w:pPr>
        <w:numPr>
          <w:ilvl w:val="0"/>
          <w:numId w:val="39"/>
        </w:numPr>
        <w:jc w:val="both"/>
        <w:rPr>
          <w:rFonts w:cs="Times New Roman"/>
        </w:rPr>
      </w:pPr>
      <w:r w:rsidRPr="001E57AD">
        <w:rPr>
          <w:rFonts w:cs="Times New Roman"/>
        </w:rPr>
        <w:t>Hệ thống kiểm tra tính hợp lệ của thông tin nhân sự vừa nhập.</w:t>
      </w:r>
    </w:p>
    <w:p w14:paraId="54DEB07E" w14:textId="77777777" w:rsidR="00013F0D" w:rsidRPr="001E57AD" w:rsidRDefault="00E952C3">
      <w:pPr>
        <w:numPr>
          <w:ilvl w:val="0"/>
          <w:numId w:val="39"/>
        </w:numPr>
        <w:jc w:val="both"/>
        <w:rPr>
          <w:rFonts w:cs="Times New Roman"/>
        </w:rPr>
      </w:pPr>
      <w:r w:rsidRPr="001E57AD">
        <w:rPr>
          <w:rFonts w:cs="Times New Roman"/>
        </w:rPr>
        <w:t>Nếu hợp lệ thì sẽ tiến hành thêm nhân sự</w:t>
      </w:r>
    </w:p>
    <w:p w14:paraId="7E25B26D" w14:textId="77777777" w:rsidR="00013F0D" w:rsidRPr="001E57AD" w:rsidRDefault="00E952C3">
      <w:pPr>
        <w:numPr>
          <w:ilvl w:val="0"/>
          <w:numId w:val="39"/>
        </w:numPr>
        <w:jc w:val="both"/>
        <w:rPr>
          <w:rFonts w:cs="Times New Roman"/>
        </w:rPr>
      </w:pPr>
      <w:r w:rsidRPr="001E57AD">
        <w:rPr>
          <w:rFonts w:cs="Times New Roman"/>
        </w:rPr>
        <w:t>Gửi phản hồi thêm thành công cho Ban Giám Hiệu</w:t>
      </w:r>
    </w:p>
    <w:p w14:paraId="073B0BF1" w14:textId="77777777" w:rsidR="00013F0D" w:rsidRPr="001E57AD" w:rsidRDefault="00E952C3">
      <w:pPr>
        <w:numPr>
          <w:ilvl w:val="0"/>
          <w:numId w:val="39"/>
        </w:numPr>
        <w:jc w:val="both"/>
        <w:rPr>
          <w:rFonts w:cs="Times New Roman"/>
        </w:rPr>
      </w:pPr>
      <w:r w:rsidRPr="001E57AD">
        <w:rPr>
          <w:rFonts w:cs="Times New Roman"/>
        </w:rPr>
        <w:t>Ngược lại nếu kiểm tra không hợp lệ, sẽ gửi phản hồi thêm thất bại cho Ban Giám Hiệu</w:t>
      </w:r>
    </w:p>
    <w:p w14:paraId="7F45D844" w14:textId="5B17D055" w:rsidR="00013F0D" w:rsidRPr="001E57AD" w:rsidRDefault="00E952C3" w:rsidP="00FC02C8">
      <w:pPr>
        <w:ind w:left="720"/>
        <w:jc w:val="both"/>
        <w:rPr>
          <w:rFonts w:cs="Times New Roman"/>
        </w:rPr>
      </w:pPr>
      <w:r w:rsidRPr="001E57AD">
        <w:rPr>
          <w:rFonts w:cs="Times New Roman"/>
        </w:rPr>
        <w:t>[Rẽ nhãnh]</w:t>
      </w:r>
    </w:p>
    <w:p w14:paraId="35869FFD" w14:textId="77777777" w:rsidR="00013F0D" w:rsidRPr="001E57AD" w:rsidRDefault="00E952C3">
      <w:pPr>
        <w:numPr>
          <w:ilvl w:val="0"/>
          <w:numId w:val="39"/>
        </w:numPr>
        <w:jc w:val="both"/>
        <w:rPr>
          <w:rFonts w:cs="Times New Roman"/>
        </w:rPr>
      </w:pPr>
      <w:r w:rsidRPr="001E57AD">
        <w:rPr>
          <w:rFonts w:cs="Times New Roman"/>
        </w:rPr>
        <w:t>Ban giám hiệu chọn cập nhật nhân sự, hệ thống hiển thị giao diện cập nhật nhân sự</w:t>
      </w:r>
    </w:p>
    <w:p w14:paraId="08B48D59" w14:textId="77777777" w:rsidR="00013F0D" w:rsidRPr="001E57AD" w:rsidRDefault="00E952C3">
      <w:pPr>
        <w:numPr>
          <w:ilvl w:val="0"/>
          <w:numId w:val="39"/>
        </w:numPr>
        <w:jc w:val="both"/>
        <w:rPr>
          <w:rFonts w:cs="Times New Roman"/>
        </w:rPr>
      </w:pPr>
      <w:r w:rsidRPr="001E57AD">
        <w:rPr>
          <w:rFonts w:cs="Times New Roman"/>
        </w:rPr>
        <w:t>Chọn nhân sự cần cập nhật</w:t>
      </w:r>
    </w:p>
    <w:p w14:paraId="119F3A0B" w14:textId="77777777" w:rsidR="00013F0D" w:rsidRPr="001E57AD" w:rsidRDefault="00E952C3">
      <w:pPr>
        <w:numPr>
          <w:ilvl w:val="0"/>
          <w:numId w:val="39"/>
        </w:numPr>
        <w:jc w:val="both"/>
        <w:rPr>
          <w:rFonts w:cs="Times New Roman"/>
        </w:rPr>
      </w:pPr>
      <w:r w:rsidRPr="001E57AD">
        <w:rPr>
          <w:rFonts w:cs="Times New Roman"/>
        </w:rPr>
        <w:t>Hệ thống hiển thị thông tin nhân sự cần cập nhật</w:t>
      </w:r>
    </w:p>
    <w:p w14:paraId="24828001" w14:textId="77777777" w:rsidR="00013F0D" w:rsidRPr="001E57AD" w:rsidRDefault="00E952C3">
      <w:pPr>
        <w:numPr>
          <w:ilvl w:val="0"/>
          <w:numId w:val="39"/>
        </w:numPr>
        <w:jc w:val="both"/>
        <w:rPr>
          <w:rFonts w:cs="Times New Roman"/>
        </w:rPr>
      </w:pPr>
      <w:r w:rsidRPr="001E57AD">
        <w:rPr>
          <w:rFonts w:cs="Times New Roman"/>
        </w:rPr>
        <w:t>Ban giám hiệu nhập thông tin cần chỉnh sửa</w:t>
      </w:r>
    </w:p>
    <w:p w14:paraId="3D756F32" w14:textId="77777777" w:rsidR="00013F0D" w:rsidRPr="001E57AD" w:rsidRDefault="00E952C3">
      <w:pPr>
        <w:numPr>
          <w:ilvl w:val="0"/>
          <w:numId w:val="39"/>
        </w:numPr>
        <w:jc w:val="both"/>
        <w:rPr>
          <w:rFonts w:cs="Times New Roman"/>
        </w:rPr>
      </w:pPr>
      <w:r w:rsidRPr="001E57AD">
        <w:rPr>
          <w:rFonts w:cs="Times New Roman"/>
        </w:rPr>
        <w:t>Hệ thống kiểm tra tính hợp lệ của thông tin nhân sự vừa nhập.</w:t>
      </w:r>
    </w:p>
    <w:p w14:paraId="5D3799EB" w14:textId="77777777" w:rsidR="00013F0D" w:rsidRPr="001E57AD" w:rsidRDefault="00E952C3">
      <w:pPr>
        <w:numPr>
          <w:ilvl w:val="0"/>
          <w:numId w:val="39"/>
        </w:numPr>
        <w:jc w:val="both"/>
        <w:rPr>
          <w:rFonts w:cs="Times New Roman"/>
        </w:rPr>
      </w:pPr>
      <w:r w:rsidRPr="001E57AD">
        <w:rPr>
          <w:rFonts w:cs="Times New Roman"/>
        </w:rPr>
        <w:t>Nếu hợp lệ thì sẽ tiến hành cập nhật nhân sự</w:t>
      </w:r>
    </w:p>
    <w:p w14:paraId="3918B486" w14:textId="77777777" w:rsidR="00013F0D" w:rsidRPr="001E57AD" w:rsidRDefault="00E952C3">
      <w:pPr>
        <w:numPr>
          <w:ilvl w:val="0"/>
          <w:numId w:val="39"/>
        </w:numPr>
        <w:jc w:val="both"/>
        <w:rPr>
          <w:rFonts w:cs="Times New Roman"/>
        </w:rPr>
      </w:pPr>
      <w:r w:rsidRPr="001E57AD">
        <w:rPr>
          <w:rFonts w:cs="Times New Roman"/>
        </w:rPr>
        <w:t>Gửi phản hồi cập nhật thành công cho Ban Giám Hiệu</w:t>
      </w:r>
    </w:p>
    <w:p w14:paraId="03D23E97" w14:textId="77777777" w:rsidR="00013F0D" w:rsidRPr="001E57AD" w:rsidRDefault="00E952C3">
      <w:pPr>
        <w:numPr>
          <w:ilvl w:val="0"/>
          <w:numId w:val="39"/>
        </w:numPr>
        <w:jc w:val="both"/>
        <w:rPr>
          <w:rFonts w:cs="Times New Roman"/>
        </w:rPr>
      </w:pPr>
      <w:r w:rsidRPr="001E57AD">
        <w:rPr>
          <w:rFonts w:cs="Times New Roman"/>
        </w:rPr>
        <w:t>Ngược lại nếu kiểm tra không hợp lệ, sẽ gửi phản hồi thêm thất bại cho Ban Giám Hiệu</w:t>
      </w:r>
    </w:p>
    <w:p w14:paraId="33B7EC64" w14:textId="77777777" w:rsidR="00013F0D" w:rsidRPr="001E57AD" w:rsidRDefault="00E952C3" w:rsidP="00FC02C8">
      <w:pPr>
        <w:ind w:left="720"/>
        <w:jc w:val="both"/>
        <w:rPr>
          <w:rFonts w:cs="Times New Roman"/>
        </w:rPr>
      </w:pPr>
      <w:r w:rsidRPr="001E57AD">
        <w:rPr>
          <w:rFonts w:cs="Times New Roman"/>
        </w:rPr>
        <w:t>[Rẽ nhánh]</w:t>
      </w:r>
    </w:p>
    <w:p w14:paraId="31F48162" w14:textId="6E7DCAD0" w:rsidR="00013F0D" w:rsidRPr="001E57AD" w:rsidRDefault="00E952C3">
      <w:pPr>
        <w:numPr>
          <w:ilvl w:val="0"/>
          <w:numId w:val="39"/>
        </w:numPr>
        <w:jc w:val="both"/>
        <w:rPr>
          <w:rFonts w:cs="Times New Roman"/>
        </w:rPr>
      </w:pPr>
      <w:r w:rsidRPr="001E57AD">
        <w:rPr>
          <w:rFonts w:cs="Times New Roman"/>
        </w:rPr>
        <w:t xml:space="preserve">Ban giám hiệu chọn chức năng xóa nhân sự, hệ thống hiển thị giao diện xóa nhân sự </w:t>
      </w:r>
    </w:p>
    <w:p w14:paraId="0C146A44" w14:textId="77777777" w:rsidR="00013F0D" w:rsidRPr="001E57AD" w:rsidRDefault="00E952C3">
      <w:pPr>
        <w:numPr>
          <w:ilvl w:val="0"/>
          <w:numId w:val="39"/>
        </w:numPr>
        <w:jc w:val="both"/>
        <w:rPr>
          <w:rFonts w:cs="Times New Roman"/>
        </w:rPr>
      </w:pPr>
      <w:r w:rsidRPr="001E57AD">
        <w:rPr>
          <w:rFonts w:cs="Times New Roman"/>
        </w:rPr>
        <w:t>Ban Giám Hiệu nhập ID nhân viên mà họ cần xóa</w:t>
      </w:r>
    </w:p>
    <w:p w14:paraId="063D6821" w14:textId="77777777" w:rsidR="00013F0D" w:rsidRPr="001E57AD" w:rsidRDefault="00E952C3">
      <w:pPr>
        <w:numPr>
          <w:ilvl w:val="0"/>
          <w:numId w:val="39"/>
        </w:numPr>
        <w:jc w:val="both"/>
        <w:rPr>
          <w:rFonts w:cs="Times New Roman"/>
        </w:rPr>
      </w:pPr>
      <w:r w:rsidRPr="001E57AD">
        <w:rPr>
          <w:rFonts w:cs="Times New Roman"/>
        </w:rPr>
        <w:t>Hệ thống kiểm tra và yêu cầu Ban Giám Hiệu xác nhận nhân viên cần xóa</w:t>
      </w:r>
    </w:p>
    <w:p w14:paraId="7CD08104" w14:textId="77777777" w:rsidR="00013F0D" w:rsidRPr="001E57AD" w:rsidRDefault="00E952C3">
      <w:pPr>
        <w:numPr>
          <w:ilvl w:val="0"/>
          <w:numId w:val="39"/>
        </w:numPr>
        <w:jc w:val="both"/>
        <w:rPr>
          <w:rFonts w:cs="Times New Roman"/>
        </w:rPr>
      </w:pPr>
      <w:r w:rsidRPr="001E57AD">
        <w:rPr>
          <w:rFonts w:cs="Times New Roman"/>
        </w:rPr>
        <w:t>Ban Giám Hiệu click vào ô xác nhận</w:t>
      </w:r>
    </w:p>
    <w:p w14:paraId="65F27E25" w14:textId="77777777" w:rsidR="00013F0D" w:rsidRPr="001E57AD" w:rsidRDefault="00E952C3">
      <w:pPr>
        <w:numPr>
          <w:ilvl w:val="0"/>
          <w:numId w:val="39"/>
        </w:numPr>
        <w:jc w:val="both"/>
        <w:rPr>
          <w:rFonts w:cs="Times New Roman"/>
        </w:rPr>
      </w:pPr>
      <w:r w:rsidRPr="001E57AD">
        <w:rPr>
          <w:rFonts w:cs="Times New Roman"/>
        </w:rPr>
        <w:t>Tiến hành xóa nhân sự</w:t>
      </w:r>
    </w:p>
    <w:p w14:paraId="22DE4FD9" w14:textId="77777777" w:rsidR="00013F0D" w:rsidRPr="001E57AD" w:rsidRDefault="00E952C3">
      <w:pPr>
        <w:numPr>
          <w:ilvl w:val="0"/>
          <w:numId w:val="39"/>
        </w:numPr>
        <w:jc w:val="both"/>
        <w:rPr>
          <w:rFonts w:cs="Times New Roman"/>
        </w:rPr>
      </w:pPr>
      <w:r w:rsidRPr="001E57AD">
        <w:rPr>
          <w:rFonts w:cs="Times New Roman"/>
        </w:rPr>
        <w:t>Hệ thống trả về thông báo xóa nhân sự thành công</w:t>
      </w:r>
    </w:p>
    <w:p w14:paraId="45A9FBB8" w14:textId="77777777" w:rsidR="00013F0D" w:rsidRPr="001E57AD" w:rsidRDefault="00E952C3" w:rsidP="00FC02C8">
      <w:pPr>
        <w:jc w:val="both"/>
        <w:rPr>
          <w:rFonts w:cs="Times New Roman"/>
        </w:rPr>
      </w:pPr>
      <w:r w:rsidRPr="001E57AD">
        <w:rPr>
          <w:rFonts w:cs="Times New Roman"/>
        </w:rPr>
        <w:t>Kết thúc</w:t>
      </w:r>
    </w:p>
    <w:p w14:paraId="739DC92D" w14:textId="77777777" w:rsidR="003F1038" w:rsidRDefault="00E952C3" w:rsidP="003F1038">
      <w:pPr>
        <w:jc w:val="both"/>
        <w:rPr>
          <w:rFonts w:cs="Times New Roman"/>
        </w:rPr>
      </w:pPr>
      <w:r w:rsidRPr="001E57AD">
        <w:rPr>
          <w:rFonts w:cs="Times New Roman"/>
        </w:rPr>
        <w:t>Kết quả: Thao tác quản lý nhân sự hoàn tất</w:t>
      </w:r>
    </w:p>
    <w:p w14:paraId="6C2536F4" w14:textId="586346BE" w:rsidR="00013F0D" w:rsidRPr="001E57AD" w:rsidRDefault="00E952C3" w:rsidP="003F1038">
      <w:pPr>
        <w:jc w:val="both"/>
        <w:rPr>
          <w:rFonts w:cs="Times New Roman"/>
        </w:rPr>
      </w:pPr>
      <w:r w:rsidRPr="001E57AD">
        <w:rPr>
          <w:rFonts w:cs="Times New Roman"/>
        </w:rPr>
        <w:lastRenderedPageBreak/>
        <w:t>Người thiết kế: Võ Thanh Hiếu - B1910069</w:t>
      </w:r>
    </w:p>
    <w:p w14:paraId="6ABA288C" w14:textId="77777777" w:rsidR="00013F0D" w:rsidRPr="001E57AD" w:rsidRDefault="00013F0D">
      <w:pPr>
        <w:rPr>
          <w:rFonts w:cs="Times New Roman"/>
        </w:rPr>
      </w:pPr>
    </w:p>
    <w:p w14:paraId="02B27115" w14:textId="12DE70E4" w:rsidR="00013F0D" w:rsidRPr="001E57AD" w:rsidRDefault="00BF66E9">
      <w:pPr>
        <w:pStyle w:val="Heading3"/>
      </w:pPr>
      <w:bookmarkStart w:id="439" w:name="_i41tpdkkaenb" w:colFirst="0" w:colLast="0"/>
      <w:bookmarkStart w:id="440" w:name="_Toc119445000"/>
      <w:bookmarkEnd w:id="439"/>
      <w:r>
        <w:t>Sơ đồ tuần tự</w:t>
      </w:r>
      <w:r>
        <w:rPr>
          <w:lang w:val="en-US"/>
        </w:rPr>
        <w:t xml:space="preserve"> </w:t>
      </w:r>
      <w:r>
        <w:t>“Quản lý tài khoản</w:t>
      </w:r>
      <w:r w:rsidR="00E952C3" w:rsidRPr="001E57AD">
        <w:t>”</w:t>
      </w:r>
      <w:bookmarkEnd w:id="440"/>
    </w:p>
    <w:p w14:paraId="12A8ED87" w14:textId="5D10A57B" w:rsidR="00013F0D" w:rsidRPr="001E57AD" w:rsidRDefault="00AB0DDA" w:rsidP="00FC02C8">
      <w:pPr>
        <w:ind w:firstLine="720"/>
        <w:jc w:val="both"/>
        <w:rPr>
          <w:rFonts w:cs="Times New Roman"/>
        </w:rPr>
      </w:pPr>
      <w:r w:rsidRPr="001E57AD">
        <w:rPr>
          <w:rFonts w:cs="Times New Roman"/>
        </w:rPr>
        <w:t xml:space="preserve">Chức năng “Quản lý </w:t>
      </w:r>
      <w:proofErr w:type="spellStart"/>
      <w:r>
        <w:rPr>
          <w:rFonts w:cs="Times New Roman"/>
          <w:lang w:val="en-US"/>
        </w:rPr>
        <w:t>tài</w:t>
      </w:r>
      <w:proofErr w:type="spellEnd"/>
      <w:r>
        <w:rPr>
          <w:rFonts w:cs="Times New Roman"/>
          <w:lang w:val="en-US"/>
        </w:rPr>
        <w:t xml:space="preserve"> </w:t>
      </w:r>
      <w:proofErr w:type="spellStart"/>
      <w:r>
        <w:rPr>
          <w:rFonts w:cs="Times New Roman"/>
          <w:lang w:val="en-US"/>
        </w:rPr>
        <w:t>khoản</w:t>
      </w:r>
      <w:proofErr w:type="spellEnd"/>
      <w:r w:rsidRPr="001E57AD">
        <w:rPr>
          <w:rFonts w:cs="Times New Roman"/>
        </w:rPr>
        <w:t>” là một trong những chức năng của</w:t>
      </w:r>
      <w:r>
        <w:rPr>
          <w:rFonts w:cs="Times New Roman"/>
          <w:lang w:val="en-US"/>
        </w:rPr>
        <w:t xml:space="preserve"> actor “</w:t>
      </w:r>
      <w:r w:rsidRPr="001E57AD">
        <w:rPr>
          <w:rFonts w:cs="Times New Roman"/>
        </w:rPr>
        <w:t>BanGiamHieu”.</w:t>
      </w:r>
      <w:r>
        <w:rPr>
          <w:rFonts w:cs="Times New Roman"/>
          <w:lang w:val="en-US"/>
        </w:rPr>
        <w:t xml:space="preserve"> </w:t>
      </w:r>
      <w:proofErr w:type="spellStart"/>
      <w:r>
        <w:rPr>
          <w:rFonts w:cs="Times New Roman"/>
          <w:lang w:val="en-US"/>
        </w:rPr>
        <w:t>Chức</w:t>
      </w:r>
      <w:proofErr w:type="spellEnd"/>
      <w:r>
        <w:rPr>
          <w:rFonts w:cs="Times New Roman"/>
          <w:lang w:val="en-US"/>
        </w:rPr>
        <w:t xml:space="preserve"> </w:t>
      </w:r>
      <w:proofErr w:type="spellStart"/>
      <w:r>
        <w:rPr>
          <w:rFonts w:cs="Times New Roman"/>
          <w:lang w:val="en-US"/>
        </w:rPr>
        <w:t>năng</w:t>
      </w:r>
      <w:proofErr w:type="spellEnd"/>
      <w:r>
        <w:rPr>
          <w:rFonts w:cs="Times New Roman"/>
          <w:lang w:val="en-US"/>
        </w:rPr>
        <w:t xml:space="preserve"> </w:t>
      </w:r>
      <w:proofErr w:type="spellStart"/>
      <w:r>
        <w:rPr>
          <w:rFonts w:cs="Times New Roman"/>
          <w:lang w:val="en-US"/>
        </w:rPr>
        <w:t>này</w:t>
      </w:r>
      <w:proofErr w:type="spellEnd"/>
      <w:r>
        <w:rPr>
          <w:rFonts w:cs="Times New Roman"/>
          <w:lang w:val="en-US"/>
        </w:rPr>
        <w:t xml:space="preserve"> </w:t>
      </w:r>
      <w:proofErr w:type="spellStart"/>
      <w:r>
        <w:rPr>
          <w:rFonts w:cs="Times New Roman"/>
          <w:lang w:val="en-US"/>
        </w:rPr>
        <w:t>đã</w:t>
      </w:r>
      <w:proofErr w:type="spellEnd"/>
      <w:r>
        <w:rPr>
          <w:rFonts w:cs="Times New Roman"/>
          <w:lang w:val="en-US"/>
        </w:rPr>
        <w:t xml:space="preserve"> </w:t>
      </w:r>
      <w:proofErr w:type="spellStart"/>
      <w:r>
        <w:rPr>
          <w:rFonts w:cs="Times New Roman"/>
          <w:lang w:val="en-US"/>
        </w:rPr>
        <w:t>được</w:t>
      </w:r>
      <w:proofErr w:type="spellEnd"/>
      <w:r>
        <w:rPr>
          <w:rFonts w:cs="Times New Roman"/>
          <w:lang w:val="en-US"/>
        </w:rPr>
        <w:t xml:space="preserve"> </w:t>
      </w:r>
      <w:proofErr w:type="spellStart"/>
      <w:r>
        <w:rPr>
          <w:rFonts w:cs="Times New Roman"/>
          <w:lang w:val="en-US"/>
        </w:rPr>
        <w:t>thể</w:t>
      </w:r>
      <w:proofErr w:type="spellEnd"/>
      <w:r>
        <w:rPr>
          <w:rFonts w:cs="Times New Roman"/>
          <w:lang w:val="en-US"/>
        </w:rPr>
        <w:t xml:space="preserve"> </w:t>
      </w:r>
      <w:proofErr w:type="spellStart"/>
      <w:r>
        <w:rPr>
          <w:rFonts w:cs="Times New Roman"/>
          <w:lang w:val="en-US"/>
        </w:rPr>
        <w:t>hiện</w:t>
      </w:r>
      <w:proofErr w:type="spellEnd"/>
      <w:r>
        <w:rPr>
          <w:rFonts w:cs="Times New Roman"/>
          <w:lang w:val="en-US"/>
        </w:rPr>
        <w:t xml:space="preserve"> </w:t>
      </w:r>
      <w:proofErr w:type="spellStart"/>
      <w:r>
        <w:rPr>
          <w:rFonts w:cs="Times New Roman"/>
          <w:lang w:val="en-US"/>
        </w:rPr>
        <w:t>cụ</w:t>
      </w:r>
      <w:proofErr w:type="spellEnd"/>
      <w:r>
        <w:rPr>
          <w:rFonts w:cs="Times New Roman"/>
          <w:lang w:val="en-US"/>
        </w:rPr>
        <w:t xml:space="preserve"> </w:t>
      </w:r>
      <w:proofErr w:type="spellStart"/>
      <w:r>
        <w:rPr>
          <w:rFonts w:cs="Times New Roman"/>
          <w:lang w:val="en-US"/>
        </w:rPr>
        <w:t>thể</w:t>
      </w:r>
      <w:proofErr w:type="spellEnd"/>
      <w:r>
        <w:rPr>
          <w:rFonts w:cs="Times New Roman"/>
          <w:lang w:val="en-US"/>
        </w:rPr>
        <w:t xml:space="preserve"> </w:t>
      </w:r>
      <w:proofErr w:type="spellStart"/>
      <w:r>
        <w:rPr>
          <w:rFonts w:cs="Times New Roman"/>
          <w:lang w:val="en-US"/>
        </w:rPr>
        <w:t>trong</w:t>
      </w:r>
      <w:proofErr w:type="spellEnd"/>
      <w:r>
        <w:rPr>
          <w:rFonts w:cs="Times New Roman"/>
          <w:lang w:val="en-US"/>
        </w:rPr>
        <w:t xml:space="preserve"> </w:t>
      </w:r>
      <w:r>
        <w:rPr>
          <w:rFonts w:cs="Times New Roman"/>
          <w:lang w:val="en-US"/>
        </w:rPr>
        <w:fldChar w:fldCharType="begin"/>
      </w:r>
      <w:r>
        <w:rPr>
          <w:rFonts w:cs="Times New Roman"/>
          <w:lang w:val="en-US"/>
        </w:rPr>
        <w:instrText xml:space="preserve"> REF _Ref118850471 \h </w:instrText>
      </w:r>
      <w:r w:rsidR="00BE4F8B">
        <w:rPr>
          <w:rFonts w:cs="Times New Roman"/>
          <w:lang w:val="en-US"/>
        </w:rPr>
        <w:instrText xml:space="preserve"> \* MERGEFORMAT </w:instrText>
      </w:r>
      <w:r>
        <w:rPr>
          <w:rFonts w:cs="Times New Roman"/>
          <w:lang w:val="en-US"/>
        </w:rPr>
      </w:r>
      <w:r>
        <w:rPr>
          <w:rFonts w:cs="Times New Roman"/>
          <w:lang w:val="en-US"/>
        </w:rPr>
        <w:fldChar w:fldCharType="separate"/>
      </w:r>
      <w:r w:rsidR="00A97CFA">
        <w:t xml:space="preserve">Hình </w:t>
      </w:r>
      <w:r w:rsidR="00A97CFA">
        <w:rPr>
          <w:noProof/>
        </w:rPr>
        <w:t>2.5</w:t>
      </w:r>
      <w:r>
        <w:rPr>
          <w:rFonts w:cs="Times New Roman"/>
          <w:lang w:val="en-US"/>
        </w:rPr>
        <w:fldChar w:fldCharType="end"/>
      </w:r>
      <w:r>
        <w:rPr>
          <w:rFonts w:cs="Times New Roman"/>
          <w:lang w:val="en-US"/>
        </w:rPr>
        <w:t xml:space="preserve">. </w:t>
      </w:r>
      <w:proofErr w:type="spellStart"/>
      <w:r>
        <w:rPr>
          <w:rFonts w:cs="Times New Roman"/>
          <w:lang w:val="en-US"/>
        </w:rPr>
        <w:t>Còn</w:t>
      </w:r>
      <w:proofErr w:type="spellEnd"/>
      <w:r>
        <w:rPr>
          <w:rFonts w:cs="Times New Roman"/>
          <w:lang w:val="en-US"/>
        </w:rPr>
        <w:t xml:space="preserve"> </w:t>
      </w:r>
      <w:proofErr w:type="spellStart"/>
      <w:r>
        <w:rPr>
          <w:rFonts w:cs="Times New Roman"/>
          <w:lang w:val="en-US"/>
        </w:rPr>
        <w:t>về</w:t>
      </w:r>
      <w:proofErr w:type="spellEnd"/>
      <w:r>
        <w:rPr>
          <w:rFonts w:cs="Times New Roman"/>
          <w:lang w:val="en-US"/>
        </w:rPr>
        <w:t xml:space="preserve"> </w:t>
      </w:r>
      <w:proofErr w:type="spellStart"/>
      <w:r>
        <w:rPr>
          <w:rFonts w:cs="Times New Roman"/>
          <w:lang w:val="en-US"/>
        </w:rPr>
        <w:t>sơ</w:t>
      </w:r>
      <w:proofErr w:type="spellEnd"/>
      <w:r>
        <w:rPr>
          <w:rFonts w:cs="Times New Roman"/>
          <w:lang w:val="en-US"/>
        </w:rPr>
        <w:t xml:space="preserve"> </w:t>
      </w:r>
      <w:proofErr w:type="spellStart"/>
      <w:r>
        <w:rPr>
          <w:rFonts w:cs="Times New Roman"/>
          <w:lang w:val="en-US"/>
        </w:rPr>
        <w:t>đồ</w:t>
      </w:r>
      <w:proofErr w:type="spellEnd"/>
      <w:r>
        <w:rPr>
          <w:rFonts w:cs="Times New Roman"/>
          <w:lang w:val="en-US"/>
        </w:rPr>
        <w:t xml:space="preserve"> </w:t>
      </w:r>
      <w:proofErr w:type="spellStart"/>
      <w:r>
        <w:rPr>
          <w:rFonts w:cs="Times New Roman"/>
          <w:lang w:val="en-US"/>
        </w:rPr>
        <w:t>tuần</w:t>
      </w:r>
      <w:proofErr w:type="spellEnd"/>
      <w:r>
        <w:rPr>
          <w:rFonts w:cs="Times New Roman"/>
          <w:lang w:val="en-US"/>
        </w:rPr>
        <w:t xml:space="preserve"> </w:t>
      </w:r>
      <w:proofErr w:type="spellStart"/>
      <w:r>
        <w:rPr>
          <w:rFonts w:cs="Times New Roman"/>
          <w:lang w:val="en-US"/>
        </w:rPr>
        <w:t>tự</w:t>
      </w:r>
      <w:proofErr w:type="spellEnd"/>
      <w:r>
        <w:rPr>
          <w:rFonts w:cs="Times New Roman"/>
          <w:lang w:val="en-US"/>
        </w:rPr>
        <w:t xml:space="preserve"> </w:t>
      </w:r>
      <w:proofErr w:type="spellStart"/>
      <w:r>
        <w:rPr>
          <w:rFonts w:cs="Times New Roman"/>
          <w:lang w:val="en-US"/>
        </w:rPr>
        <w:t>của</w:t>
      </w:r>
      <w:proofErr w:type="spellEnd"/>
      <w:r>
        <w:rPr>
          <w:rFonts w:cs="Times New Roman"/>
          <w:lang w:val="en-US"/>
        </w:rPr>
        <w:t xml:space="preserve"> </w:t>
      </w:r>
      <w:proofErr w:type="spellStart"/>
      <w:r>
        <w:rPr>
          <w:rFonts w:cs="Times New Roman"/>
          <w:lang w:val="en-US"/>
        </w:rPr>
        <w:t>chức</w:t>
      </w:r>
      <w:proofErr w:type="spellEnd"/>
      <w:r>
        <w:rPr>
          <w:rFonts w:cs="Times New Roman"/>
          <w:lang w:val="en-US"/>
        </w:rPr>
        <w:t xml:space="preserve"> </w:t>
      </w:r>
      <w:proofErr w:type="spellStart"/>
      <w:r>
        <w:rPr>
          <w:rFonts w:cs="Times New Roman"/>
          <w:lang w:val="en-US"/>
        </w:rPr>
        <w:t>năng</w:t>
      </w:r>
      <w:proofErr w:type="spellEnd"/>
      <w:r>
        <w:rPr>
          <w:rFonts w:cs="Times New Roman"/>
          <w:lang w:val="en-US"/>
        </w:rPr>
        <w:t xml:space="preserve"> </w:t>
      </w:r>
      <w:proofErr w:type="spellStart"/>
      <w:r>
        <w:rPr>
          <w:rFonts w:cs="Times New Roman"/>
          <w:lang w:val="en-US"/>
        </w:rPr>
        <w:t>này</w:t>
      </w:r>
      <w:proofErr w:type="spellEnd"/>
      <w:r>
        <w:rPr>
          <w:rFonts w:cs="Times New Roman"/>
          <w:lang w:val="en-US"/>
        </w:rPr>
        <w:t xml:space="preserve"> </w:t>
      </w:r>
      <w:proofErr w:type="spellStart"/>
      <w:r>
        <w:rPr>
          <w:rFonts w:cs="Times New Roman"/>
          <w:lang w:val="en-US"/>
        </w:rPr>
        <w:t>thì</w:t>
      </w:r>
      <w:proofErr w:type="spellEnd"/>
      <w:r>
        <w:rPr>
          <w:rFonts w:cs="Times New Roman"/>
          <w:lang w:val="en-US"/>
        </w:rPr>
        <w:t xml:space="preserve"> </w:t>
      </w:r>
      <w:proofErr w:type="spellStart"/>
      <w:r>
        <w:rPr>
          <w:rFonts w:cs="Times New Roman"/>
          <w:lang w:val="en-US"/>
        </w:rPr>
        <w:t>được</w:t>
      </w:r>
      <w:proofErr w:type="spellEnd"/>
      <w:r>
        <w:rPr>
          <w:rFonts w:cs="Times New Roman"/>
          <w:lang w:val="en-US"/>
        </w:rPr>
        <w:t xml:space="preserve"> </w:t>
      </w:r>
      <w:proofErr w:type="spellStart"/>
      <w:r>
        <w:rPr>
          <w:rFonts w:cs="Times New Roman"/>
          <w:lang w:val="en-US"/>
        </w:rPr>
        <w:t>mô</w:t>
      </w:r>
      <w:proofErr w:type="spellEnd"/>
      <w:r>
        <w:rPr>
          <w:rFonts w:cs="Times New Roman"/>
          <w:lang w:val="en-US"/>
        </w:rPr>
        <w:t xml:space="preserve"> </w:t>
      </w:r>
      <w:proofErr w:type="spellStart"/>
      <w:r>
        <w:rPr>
          <w:rFonts w:cs="Times New Roman"/>
          <w:lang w:val="en-US"/>
        </w:rPr>
        <w:t>tả</w:t>
      </w:r>
      <w:proofErr w:type="spellEnd"/>
      <w:r>
        <w:rPr>
          <w:rFonts w:cs="Times New Roman"/>
          <w:lang w:val="en-US"/>
        </w:rPr>
        <w:t xml:space="preserve"> </w:t>
      </w:r>
      <w:proofErr w:type="spellStart"/>
      <w:r>
        <w:rPr>
          <w:rFonts w:cs="Times New Roman"/>
          <w:lang w:val="en-US"/>
        </w:rPr>
        <w:t>trong</w:t>
      </w:r>
      <w:proofErr w:type="spellEnd"/>
      <w:r>
        <w:rPr>
          <w:rFonts w:cs="Times New Roman"/>
          <w:lang w:val="en-US"/>
        </w:rPr>
        <w:t xml:space="preserve"> </w:t>
      </w:r>
      <w:r>
        <w:rPr>
          <w:rFonts w:cs="Times New Roman"/>
          <w:lang w:val="en-US"/>
        </w:rPr>
        <w:fldChar w:fldCharType="begin"/>
      </w:r>
      <w:r>
        <w:rPr>
          <w:rFonts w:cs="Times New Roman"/>
          <w:lang w:val="en-US"/>
        </w:rPr>
        <w:instrText xml:space="preserve"> REF _Ref118858003 \h </w:instrText>
      </w:r>
      <w:r w:rsidR="00BE4F8B">
        <w:rPr>
          <w:rFonts w:cs="Times New Roman"/>
          <w:lang w:val="en-US"/>
        </w:rPr>
        <w:instrText xml:space="preserve"> \* MERGEFORMAT </w:instrText>
      </w:r>
      <w:r>
        <w:rPr>
          <w:rFonts w:cs="Times New Roman"/>
          <w:lang w:val="en-US"/>
        </w:rPr>
      </w:r>
      <w:r>
        <w:rPr>
          <w:rFonts w:cs="Times New Roman"/>
          <w:lang w:val="en-US"/>
        </w:rPr>
        <w:fldChar w:fldCharType="separate"/>
      </w:r>
      <w:r w:rsidR="00A97CFA">
        <w:t xml:space="preserve">Hình </w:t>
      </w:r>
      <w:r w:rsidR="00A97CFA">
        <w:rPr>
          <w:noProof/>
        </w:rPr>
        <w:t>4.2</w:t>
      </w:r>
      <w:r>
        <w:rPr>
          <w:rFonts w:cs="Times New Roman"/>
          <w:lang w:val="en-US"/>
        </w:rPr>
        <w:fldChar w:fldCharType="end"/>
      </w:r>
      <w:r>
        <w:rPr>
          <w:rFonts w:cs="Times New Roman"/>
          <w:lang w:val="en-US"/>
        </w:rPr>
        <w:t>.</w:t>
      </w:r>
    </w:p>
    <w:p w14:paraId="07A0440D" w14:textId="77777777" w:rsidR="000F3DFD" w:rsidRDefault="00E952C3" w:rsidP="000F3DFD">
      <w:pPr>
        <w:keepNext/>
      </w:pPr>
      <w:r w:rsidRPr="001E57AD">
        <w:rPr>
          <w:rFonts w:cs="Times New Roman"/>
          <w:noProof/>
          <w:lang w:val="en-US"/>
        </w:rPr>
        <w:drawing>
          <wp:inline distT="114300" distB="114300" distL="114300" distR="114300" wp14:anchorId="58E7A8E0" wp14:editId="4189D122">
            <wp:extent cx="5868063" cy="652145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19" name="image9.png"/>
                    <pic:cNvPicPr preferRelativeResize="0"/>
                  </pic:nvPicPr>
                  <pic:blipFill>
                    <a:blip r:embed="rId30"/>
                    <a:srcRect/>
                    <a:stretch>
                      <a:fillRect/>
                    </a:stretch>
                  </pic:blipFill>
                  <pic:spPr>
                    <a:xfrm>
                      <a:off x="0" y="0"/>
                      <a:ext cx="5869330" cy="6522858"/>
                    </a:xfrm>
                    <a:prstGeom prst="rect">
                      <a:avLst/>
                    </a:prstGeom>
                  </pic:spPr>
                </pic:pic>
              </a:graphicData>
            </a:graphic>
          </wp:inline>
        </w:drawing>
      </w:r>
    </w:p>
    <w:p w14:paraId="75ACFEAD" w14:textId="585ECC38" w:rsidR="00013F0D" w:rsidRDefault="000F3DFD" w:rsidP="00BE4F8B">
      <w:pPr>
        <w:pStyle w:val="Caption"/>
      </w:pPr>
      <w:bookmarkStart w:id="441" w:name="_Ref118858003"/>
      <w:bookmarkStart w:id="442" w:name="_Toc119445031"/>
      <w:proofErr w:type="spellStart"/>
      <w:r>
        <w:t>Hình</w:t>
      </w:r>
      <w:proofErr w:type="spellEnd"/>
      <w:r>
        <w:t xml:space="preserve"> </w:t>
      </w:r>
      <w:r w:rsidR="005018C1">
        <w:fldChar w:fldCharType="begin"/>
      </w:r>
      <w:r w:rsidR="005018C1">
        <w:instrText xml:space="preserve"> STYLEREF 1 \s </w:instrText>
      </w:r>
      <w:r w:rsidR="005018C1">
        <w:fldChar w:fldCharType="separate"/>
      </w:r>
      <w:r w:rsidR="00A97CFA">
        <w:rPr>
          <w:noProof/>
        </w:rPr>
        <w:t>4</w:t>
      </w:r>
      <w:r w:rsidR="005018C1">
        <w:rPr>
          <w:noProof/>
        </w:rPr>
        <w:fldChar w:fldCharType="end"/>
      </w:r>
      <w:r w:rsidR="00BE4F8B">
        <w:t>.</w:t>
      </w:r>
      <w:r w:rsidR="005018C1">
        <w:fldChar w:fldCharType="begin"/>
      </w:r>
      <w:r w:rsidR="005018C1">
        <w:instrText xml:space="preserve"> SEQ Hình \* ARABIC \s 1 </w:instrText>
      </w:r>
      <w:r w:rsidR="005018C1">
        <w:fldChar w:fldCharType="separate"/>
      </w:r>
      <w:r w:rsidR="00A97CFA">
        <w:rPr>
          <w:noProof/>
        </w:rPr>
        <w:t>2</w:t>
      </w:r>
      <w:r w:rsidR="005018C1">
        <w:rPr>
          <w:noProof/>
        </w:rPr>
        <w:fldChar w:fldCharType="end"/>
      </w:r>
      <w:bookmarkEnd w:id="441"/>
      <w:r w:rsidR="00A87FCF">
        <w:t xml:space="preserve"> : </w:t>
      </w:r>
      <w:proofErr w:type="spellStart"/>
      <w:r w:rsidR="00A87FCF">
        <w:t>Sơ</w:t>
      </w:r>
      <w:proofErr w:type="spellEnd"/>
      <w:r w:rsidR="00A87FCF">
        <w:t xml:space="preserve"> </w:t>
      </w:r>
      <w:proofErr w:type="spellStart"/>
      <w:r w:rsidR="00A87FCF">
        <w:t>đồ</w:t>
      </w:r>
      <w:proofErr w:type="spellEnd"/>
      <w:r w:rsidR="00A87FCF">
        <w:t xml:space="preserve"> </w:t>
      </w:r>
      <w:proofErr w:type="spellStart"/>
      <w:r w:rsidR="00A87FCF">
        <w:t>tuần</w:t>
      </w:r>
      <w:proofErr w:type="spellEnd"/>
      <w:r w:rsidR="00A87FCF">
        <w:t xml:space="preserve"> </w:t>
      </w:r>
      <w:proofErr w:type="spellStart"/>
      <w:r w:rsidR="00A87FCF">
        <w:t>tự</w:t>
      </w:r>
      <w:proofErr w:type="spellEnd"/>
      <w:r w:rsidR="00A87FCF">
        <w:t xml:space="preserve"> </w:t>
      </w:r>
      <w:proofErr w:type="spellStart"/>
      <w:r w:rsidR="00A87FCF">
        <w:t>chức</w:t>
      </w:r>
      <w:proofErr w:type="spellEnd"/>
      <w:r w:rsidR="00A87FCF">
        <w:t xml:space="preserve"> </w:t>
      </w:r>
      <w:proofErr w:type="spellStart"/>
      <w:r w:rsidR="00A87FCF">
        <w:t>năng</w:t>
      </w:r>
      <w:proofErr w:type="spellEnd"/>
      <w:r w:rsidR="00A87FCF">
        <w:t xml:space="preserve"> “</w:t>
      </w:r>
      <w:proofErr w:type="spellStart"/>
      <w:r w:rsidR="00A87FCF">
        <w:t>Quản</w:t>
      </w:r>
      <w:proofErr w:type="spellEnd"/>
      <w:r w:rsidR="00A87FCF">
        <w:t xml:space="preserve"> </w:t>
      </w:r>
      <w:proofErr w:type="spellStart"/>
      <w:r w:rsidR="00A87FCF">
        <w:t>lý</w:t>
      </w:r>
      <w:proofErr w:type="spellEnd"/>
      <w:r w:rsidR="00A87FCF">
        <w:t xml:space="preserve"> </w:t>
      </w:r>
      <w:proofErr w:type="spellStart"/>
      <w:r w:rsidR="00A87FCF">
        <w:t>tài</w:t>
      </w:r>
      <w:proofErr w:type="spellEnd"/>
      <w:r w:rsidR="00A87FCF">
        <w:t xml:space="preserve"> </w:t>
      </w:r>
      <w:proofErr w:type="spellStart"/>
      <w:r w:rsidR="00A87FCF">
        <w:t>khoản</w:t>
      </w:r>
      <w:proofErr w:type="spellEnd"/>
      <w:r w:rsidR="00A87FCF">
        <w:t>”</w:t>
      </w:r>
      <w:bookmarkEnd w:id="442"/>
    </w:p>
    <w:p w14:paraId="26311B78" w14:textId="77777777" w:rsidR="00BE4F8B" w:rsidRPr="00BE4F8B" w:rsidRDefault="00BE4F8B" w:rsidP="00BE4F8B">
      <w:pPr>
        <w:rPr>
          <w:lang w:val="en-US"/>
        </w:rPr>
      </w:pPr>
    </w:p>
    <w:p w14:paraId="08B33141" w14:textId="77777777" w:rsidR="00013F0D" w:rsidRPr="001E57AD" w:rsidRDefault="00E952C3">
      <w:pPr>
        <w:rPr>
          <w:rFonts w:cs="Times New Roman"/>
        </w:rPr>
      </w:pPr>
      <w:r w:rsidRPr="001E57AD">
        <w:rPr>
          <w:rFonts w:cs="Times New Roman"/>
        </w:rPr>
        <w:lastRenderedPageBreak/>
        <w:t>Mô tả chức năng: cho phép actor Admin có thể quản lý tài khoản các actor khác.</w:t>
      </w:r>
    </w:p>
    <w:p w14:paraId="5D754E92" w14:textId="77777777" w:rsidR="00013F0D" w:rsidRPr="001E57AD" w:rsidRDefault="00E952C3">
      <w:pPr>
        <w:rPr>
          <w:rFonts w:cs="Times New Roman"/>
        </w:rPr>
      </w:pPr>
      <w:r w:rsidRPr="001E57AD">
        <w:rPr>
          <w:rFonts w:cs="Times New Roman"/>
        </w:rPr>
        <w:t>Điều kiện tiên quyết: Admin phải đăng nhập thành công vào hệ thống với tài khoản quản trị viên.</w:t>
      </w:r>
    </w:p>
    <w:p w14:paraId="78542D93" w14:textId="77777777" w:rsidR="00013F0D" w:rsidRPr="001E57AD" w:rsidRDefault="00E952C3">
      <w:pPr>
        <w:rPr>
          <w:rFonts w:cs="Times New Roman"/>
        </w:rPr>
      </w:pPr>
      <w:r w:rsidRPr="001E57AD">
        <w:rPr>
          <w:rFonts w:cs="Times New Roman"/>
        </w:rPr>
        <w:t>Trình tự:</w:t>
      </w:r>
    </w:p>
    <w:p w14:paraId="506547E1" w14:textId="77777777" w:rsidR="00013F0D" w:rsidRPr="001E57AD" w:rsidRDefault="00E952C3">
      <w:pPr>
        <w:numPr>
          <w:ilvl w:val="0"/>
          <w:numId w:val="40"/>
        </w:numPr>
        <w:rPr>
          <w:rFonts w:cs="Times New Roman"/>
        </w:rPr>
      </w:pPr>
      <w:r w:rsidRPr="001E57AD">
        <w:rPr>
          <w:rFonts w:cs="Times New Roman"/>
        </w:rPr>
        <w:t>Quản trị viên yêu cầu hiển thị giao diện quản lý tài khoản sau khi đăng nhập thành công.</w:t>
      </w:r>
    </w:p>
    <w:p w14:paraId="588356BB" w14:textId="77777777" w:rsidR="00013F0D" w:rsidRPr="001E57AD" w:rsidRDefault="00E952C3">
      <w:pPr>
        <w:numPr>
          <w:ilvl w:val="0"/>
          <w:numId w:val="40"/>
        </w:numPr>
        <w:rPr>
          <w:rFonts w:cs="Times New Roman"/>
        </w:rPr>
      </w:pPr>
      <w:r w:rsidRPr="001E57AD">
        <w:rPr>
          <w:rFonts w:cs="Times New Roman"/>
        </w:rPr>
        <w:t>Quản trị viên chọn chức năng cần thực hiện.</w:t>
      </w:r>
    </w:p>
    <w:p w14:paraId="41A33586" w14:textId="77777777" w:rsidR="00013F0D" w:rsidRPr="001E57AD" w:rsidRDefault="00E952C3">
      <w:pPr>
        <w:numPr>
          <w:ilvl w:val="0"/>
          <w:numId w:val="40"/>
        </w:numPr>
        <w:rPr>
          <w:rFonts w:cs="Times New Roman"/>
        </w:rPr>
      </w:pPr>
      <w:r w:rsidRPr="001E57AD">
        <w:rPr>
          <w:rFonts w:cs="Times New Roman"/>
        </w:rPr>
        <w:t>Hệ thống hiển thị giao diện chức năng mà Admin đã chọn.</w:t>
      </w:r>
    </w:p>
    <w:p w14:paraId="2D493D9B" w14:textId="77777777" w:rsidR="00013F0D" w:rsidRPr="001E57AD" w:rsidRDefault="00E952C3">
      <w:pPr>
        <w:numPr>
          <w:ilvl w:val="0"/>
          <w:numId w:val="40"/>
        </w:numPr>
        <w:rPr>
          <w:rFonts w:cs="Times New Roman"/>
        </w:rPr>
      </w:pPr>
      <w:r w:rsidRPr="001E57AD">
        <w:rPr>
          <w:rFonts w:cs="Times New Roman"/>
        </w:rPr>
        <w:t>Quản trị viên chọn chức năng “Thêm tài khoản”.</w:t>
      </w:r>
    </w:p>
    <w:p w14:paraId="6DCD3AAC" w14:textId="77777777" w:rsidR="00013F0D" w:rsidRPr="001E57AD" w:rsidRDefault="00E952C3">
      <w:pPr>
        <w:numPr>
          <w:ilvl w:val="0"/>
          <w:numId w:val="40"/>
        </w:numPr>
        <w:rPr>
          <w:rFonts w:cs="Times New Roman"/>
        </w:rPr>
      </w:pPr>
      <w:r w:rsidRPr="001E57AD">
        <w:rPr>
          <w:rFonts w:cs="Times New Roman"/>
        </w:rPr>
        <w:t>Hệ thống trả về giao diện thêm tài khoản.</w:t>
      </w:r>
    </w:p>
    <w:p w14:paraId="7550D0BE" w14:textId="77777777" w:rsidR="00013F0D" w:rsidRPr="001E57AD" w:rsidRDefault="00E952C3">
      <w:pPr>
        <w:numPr>
          <w:ilvl w:val="0"/>
          <w:numId w:val="40"/>
        </w:numPr>
        <w:rPr>
          <w:rFonts w:cs="Times New Roman"/>
        </w:rPr>
      </w:pPr>
      <w:r w:rsidRPr="001E57AD">
        <w:rPr>
          <w:rFonts w:cs="Times New Roman"/>
        </w:rPr>
        <w:t>Quản trị viên nhập thông tin tài khoản cần thêm vào hệ thống.</w:t>
      </w:r>
    </w:p>
    <w:p w14:paraId="3864F765" w14:textId="77777777" w:rsidR="00013F0D" w:rsidRPr="001E57AD" w:rsidRDefault="00E952C3">
      <w:pPr>
        <w:numPr>
          <w:ilvl w:val="0"/>
          <w:numId w:val="40"/>
        </w:numPr>
        <w:rPr>
          <w:rFonts w:cs="Times New Roman"/>
        </w:rPr>
      </w:pPr>
      <w:r w:rsidRPr="001E57AD">
        <w:rPr>
          <w:rFonts w:cs="Times New Roman"/>
        </w:rPr>
        <w:t>Hệ thống kiểm tra thông tin Admin vừa nhập. Nếu thông tin hợp lệ, hệ thống thông báo khởi tạo tài khoản thành công.</w:t>
      </w:r>
    </w:p>
    <w:p w14:paraId="1473A69A" w14:textId="77777777" w:rsidR="00013F0D" w:rsidRPr="001E57AD" w:rsidRDefault="00E952C3">
      <w:pPr>
        <w:numPr>
          <w:ilvl w:val="0"/>
          <w:numId w:val="40"/>
        </w:numPr>
        <w:rPr>
          <w:rFonts w:cs="Times New Roman"/>
        </w:rPr>
      </w:pPr>
      <w:r w:rsidRPr="001E57AD">
        <w:rPr>
          <w:rFonts w:cs="Times New Roman"/>
        </w:rPr>
        <w:t>Ngược lại, thông tin không hợp lệ, hệ thống thông báo khởi tạo không thành công và quay lại bước 6.</w:t>
      </w:r>
    </w:p>
    <w:p w14:paraId="33CB0B4F" w14:textId="77777777" w:rsidR="00013F0D" w:rsidRPr="001E57AD" w:rsidRDefault="00E952C3">
      <w:pPr>
        <w:numPr>
          <w:ilvl w:val="0"/>
          <w:numId w:val="40"/>
        </w:numPr>
        <w:rPr>
          <w:rFonts w:cs="Times New Roman"/>
        </w:rPr>
      </w:pPr>
      <w:r w:rsidRPr="001E57AD">
        <w:rPr>
          <w:rFonts w:cs="Times New Roman"/>
        </w:rPr>
        <w:t>Quản trị viên chọn chức năng xóa tài khoản “Xóa tài khoản”.</w:t>
      </w:r>
    </w:p>
    <w:p w14:paraId="0F7D935E" w14:textId="77777777" w:rsidR="00013F0D" w:rsidRPr="001E57AD" w:rsidRDefault="00E952C3">
      <w:pPr>
        <w:numPr>
          <w:ilvl w:val="0"/>
          <w:numId w:val="40"/>
        </w:numPr>
        <w:rPr>
          <w:rFonts w:cs="Times New Roman"/>
        </w:rPr>
      </w:pPr>
      <w:r w:rsidRPr="001E57AD">
        <w:rPr>
          <w:rFonts w:cs="Times New Roman"/>
        </w:rPr>
        <w:t>Hệ thống trả về giao diện xóa tài khoản.</w:t>
      </w:r>
    </w:p>
    <w:p w14:paraId="5F8B436E" w14:textId="77777777" w:rsidR="00013F0D" w:rsidRPr="001E57AD" w:rsidRDefault="00E952C3">
      <w:pPr>
        <w:numPr>
          <w:ilvl w:val="0"/>
          <w:numId w:val="40"/>
        </w:numPr>
        <w:rPr>
          <w:rFonts w:cs="Times New Roman"/>
        </w:rPr>
      </w:pPr>
      <w:r w:rsidRPr="001E57AD">
        <w:rPr>
          <w:rFonts w:cs="Times New Roman"/>
        </w:rPr>
        <w:t>Quản trị viên nhập thông tin tài khoản cần xóa khỏi hệ thống.</w:t>
      </w:r>
    </w:p>
    <w:p w14:paraId="7CA6BB55" w14:textId="77777777" w:rsidR="00013F0D" w:rsidRPr="001E57AD" w:rsidRDefault="00E952C3">
      <w:pPr>
        <w:numPr>
          <w:ilvl w:val="0"/>
          <w:numId w:val="40"/>
        </w:numPr>
        <w:rPr>
          <w:rFonts w:cs="Times New Roman"/>
        </w:rPr>
      </w:pPr>
      <w:r w:rsidRPr="001E57AD">
        <w:rPr>
          <w:rFonts w:cs="Times New Roman"/>
        </w:rPr>
        <w:t>Hệ thống kiểm tra thông tin Admin vừa nhập. Nếu thông tin hợp lệ, hệ thống thông báo xóa tài khoản thành công.</w:t>
      </w:r>
    </w:p>
    <w:p w14:paraId="236DAD0F" w14:textId="77777777" w:rsidR="00013F0D" w:rsidRPr="001E57AD" w:rsidRDefault="00E952C3">
      <w:pPr>
        <w:numPr>
          <w:ilvl w:val="0"/>
          <w:numId w:val="40"/>
        </w:numPr>
        <w:rPr>
          <w:rFonts w:cs="Times New Roman"/>
        </w:rPr>
      </w:pPr>
      <w:r w:rsidRPr="001E57AD">
        <w:rPr>
          <w:rFonts w:cs="Times New Roman"/>
        </w:rPr>
        <w:t>Ngược lại, thông tin không hợp lệ, hệ thống thông báo xóa tài khoản không thành công và quay lại bước 11.</w:t>
      </w:r>
    </w:p>
    <w:p w14:paraId="4194D19F" w14:textId="77777777" w:rsidR="00013F0D" w:rsidRPr="001E57AD" w:rsidRDefault="00E952C3">
      <w:pPr>
        <w:rPr>
          <w:rFonts w:cs="Times New Roman"/>
        </w:rPr>
      </w:pPr>
      <w:r w:rsidRPr="001E57AD">
        <w:rPr>
          <w:rFonts w:cs="Times New Roman"/>
        </w:rPr>
        <w:t>Kết thúc.</w:t>
      </w:r>
    </w:p>
    <w:p w14:paraId="053A8AF2" w14:textId="77777777" w:rsidR="00013F0D" w:rsidRPr="001E57AD" w:rsidRDefault="00E952C3">
      <w:pPr>
        <w:rPr>
          <w:rFonts w:cs="Times New Roman"/>
        </w:rPr>
      </w:pPr>
      <w:r w:rsidRPr="001E57AD">
        <w:rPr>
          <w:rFonts w:cs="Times New Roman"/>
        </w:rPr>
        <w:t>Kết quả: hoàn thành thao tác quản lý tài khoản của actor ”Quản trị viên”.</w:t>
      </w:r>
    </w:p>
    <w:p w14:paraId="43F80B58" w14:textId="7AB7BCCD" w:rsidR="00013F0D" w:rsidRPr="001E57AD" w:rsidRDefault="00A92377" w:rsidP="00A92377">
      <w:pPr>
        <w:spacing w:line="240" w:lineRule="auto"/>
      </w:pPr>
      <w:bookmarkStart w:id="443" w:name="_etu6r5hwgld6" w:colFirst="0" w:colLast="0"/>
      <w:bookmarkEnd w:id="443"/>
      <w:r>
        <w:br w:type="page"/>
      </w:r>
    </w:p>
    <w:p w14:paraId="08652EA5" w14:textId="70300062" w:rsidR="00013F0D" w:rsidRPr="001E57AD" w:rsidRDefault="00BF66E9">
      <w:pPr>
        <w:pStyle w:val="Heading3"/>
      </w:pPr>
      <w:bookmarkStart w:id="444" w:name="_u4ojyxugklzi" w:colFirst="0" w:colLast="0"/>
      <w:bookmarkStart w:id="445" w:name="_Toc119445001"/>
      <w:bookmarkEnd w:id="444"/>
      <w:r>
        <w:lastRenderedPageBreak/>
        <w:t>Sơ đồ tuần t</w:t>
      </w:r>
      <w:r>
        <w:rPr>
          <w:lang w:val="en-US"/>
        </w:rPr>
        <w:t>ự</w:t>
      </w:r>
      <w:r w:rsidR="00E952C3" w:rsidRPr="001E57AD">
        <w:t xml:space="preserve"> “</w:t>
      </w:r>
      <w:r>
        <w:rPr>
          <w:lang w:val="en-US"/>
        </w:rPr>
        <w:t xml:space="preserve">Thanh </w:t>
      </w:r>
      <w:proofErr w:type="spellStart"/>
      <w:r>
        <w:rPr>
          <w:lang w:val="en-US"/>
        </w:rPr>
        <w:t>toán</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phí</w:t>
      </w:r>
      <w:proofErr w:type="spellEnd"/>
      <w:r w:rsidR="00E952C3" w:rsidRPr="001E57AD">
        <w:t>”</w:t>
      </w:r>
      <w:bookmarkEnd w:id="445"/>
    </w:p>
    <w:p w14:paraId="2050A84E" w14:textId="511585DE" w:rsidR="00013F0D" w:rsidRPr="001E57AD" w:rsidRDefault="00A92377" w:rsidP="00FC02C8">
      <w:pPr>
        <w:ind w:firstLine="720"/>
        <w:jc w:val="both"/>
        <w:rPr>
          <w:rFonts w:eastAsia="Times New Roman" w:cs="Times New Roman"/>
          <w:sz w:val="26"/>
          <w:szCs w:val="26"/>
        </w:rPr>
      </w:pPr>
      <w:r w:rsidRPr="001E57AD">
        <w:rPr>
          <w:rFonts w:cs="Times New Roman"/>
        </w:rPr>
        <w:t>Chức năng “</w:t>
      </w:r>
      <w:r>
        <w:rPr>
          <w:rFonts w:cs="Times New Roman"/>
          <w:lang w:val="en-US"/>
        </w:rPr>
        <w:t xml:space="preserve">Thanh </w:t>
      </w:r>
      <w:proofErr w:type="spellStart"/>
      <w:r>
        <w:rPr>
          <w:rFonts w:cs="Times New Roman"/>
          <w:lang w:val="en-US"/>
        </w:rPr>
        <w:t>toán</w:t>
      </w:r>
      <w:proofErr w:type="spellEnd"/>
      <w:r>
        <w:rPr>
          <w:rFonts w:cs="Times New Roman"/>
          <w:lang w:val="en-US"/>
        </w:rPr>
        <w:t xml:space="preserve"> </w:t>
      </w:r>
      <w:proofErr w:type="spellStart"/>
      <w:r>
        <w:rPr>
          <w:rFonts w:cs="Times New Roman"/>
          <w:lang w:val="en-US"/>
        </w:rPr>
        <w:t>học</w:t>
      </w:r>
      <w:proofErr w:type="spellEnd"/>
      <w:r>
        <w:rPr>
          <w:rFonts w:cs="Times New Roman"/>
          <w:lang w:val="en-US"/>
        </w:rPr>
        <w:t xml:space="preserve"> </w:t>
      </w:r>
      <w:proofErr w:type="spellStart"/>
      <w:r>
        <w:rPr>
          <w:rFonts w:cs="Times New Roman"/>
          <w:lang w:val="en-US"/>
        </w:rPr>
        <w:t>phí</w:t>
      </w:r>
      <w:proofErr w:type="spellEnd"/>
      <w:r w:rsidRPr="001E57AD">
        <w:rPr>
          <w:rFonts w:cs="Times New Roman"/>
        </w:rPr>
        <w:t>” là một trong những chức năng của</w:t>
      </w:r>
      <w:r>
        <w:rPr>
          <w:rFonts w:cs="Times New Roman"/>
          <w:lang w:val="en-US"/>
        </w:rPr>
        <w:t xml:space="preserve"> actor “</w:t>
      </w:r>
      <w:r w:rsidRPr="001E57AD">
        <w:rPr>
          <w:rFonts w:cs="Times New Roman"/>
        </w:rPr>
        <w:t>BanGiamHieu”.</w:t>
      </w:r>
      <w:r>
        <w:rPr>
          <w:rFonts w:cs="Times New Roman"/>
          <w:lang w:val="en-US"/>
        </w:rPr>
        <w:t xml:space="preserve"> </w:t>
      </w:r>
      <w:proofErr w:type="spellStart"/>
      <w:r>
        <w:rPr>
          <w:rFonts w:cs="Times New Roman"/>
          <w:lang w:val="en-US"/>
        </w:rPr>
        <w:t>Chức</w:t>
      </w:r>
      <w:proofErr w:type="spellEnd"/>
      <w:r>
        <w:rPr>
          <w:rFonts w:cs="Times New Roman"/>
          <w:lang w:val="en-US"/>
        </w:rPr>
        <w:t xml:space="preserve"> </w:t>
      </w:r>
      <w:proofErr w:type="spellStart"/>
      <w:r>
        <w:rPr>
          <w:rFonts w:cs="Times New Roman"/>
          <w:lang w:val="en-US"/>
        </w:rPr>
        <w:t>năng</w:t>
      </w:r>
      <w:proofErr w:type="spellEnd"/>
      <w:r>
        <w:rPr>
          <w:rFonts w:cs="Times New Roman"/>
          <w:lang w:val="en-US"/>
        </w:rPr>
        <w:t xml:space="preserve"> </w:t>
      </w:r>
      <w:proofErr w:type="spellStart"/>
      <w:r>
        <w:rPr>
          <w:rFonts w:cs="Times New Roman"/>
          <w:lang w:val="en-US"/>
        </w:rPr>
        <w:t>này</w:t>
      </w:r>
      <w:proofErr w:type="spellEnd"/>
      <w:r>
        <w:rPr>
          <w:rFonts w:cs="Times New Roman"/>
          <w:lang w:val="en-US"/>
        </w:rPr>
        <w:t xml:space="preserve"> </w:t>
      </w:r>
      <w:proofErr w:type="spellStart"/>
      <w:r>
        <w:rPr>
          <w:rFonts w:cs="Times New Roman"/>
          <w:lang w:val="en-US"/>
        </w:rPr>
        <w:t>đã</w:t>
      </w:r>
      <w:proofErr w:type="spellEnd"/>
      <w:r>
        <w:rPr>
          <w:rFonts w:cs="Times New Roman"/>
          <w:lang w:val="en-US"/>
        </w:rPr>
        <w:t xml:space="preserve"> </w:t>
      </w:r>
      <w:proofErr w:type="spellStart"/>
      <w:r>
        <w:rPr>
          <w:rFonts w:cs="Times New Roman"/>
          <w:lang w:val="en-US"/>
        </w:rPr>
        <w:t>được</w:t>
      </w:r>
      <w:proofErr w:type="spellEnd"/>
      <w:r>
        <w:rPr>
          <w:rFonts w:cs="Times New Roman"/>
          <w:lang w:val="en-US"/>
        </w:rPr>
        <w:t xml:space="preserve"> </w:t>
      </w:r>
      <w:proofErr w:type="spellStart"/>
      <w:r>
        <w:rPr>
          <w:rFonts w:cs="Times New Roman"/>
          <w:lang w:val="en-US"/>
        </w:rPr>
        <w:t>thể</w:t>
      </w:r>
      <w:proofErr w:type="spellEnd"/>
      <w:r>
        <w:rPr>
          <w:rFonts w:cs="Times New Roman"/>
          <w:lang w:val="en-US"/>
        </w:rPr>
        <w:t xml:space="preserve"> </w:t>
      </w:r>
      <w:proofErr w:type="spellStart"/>
      <w:r>
        <w:rPr>
          <w:rFonts w:cs="Times New Roman"/>
          <w:lang w:val="en-US"/>
        </w:rPr>
        <w:t>hiện</w:t>
      </w:r>
      <w:proofErr w:type="spellEnd"/>
      <w:r>
        <w:rPr>
          <w:rFonts w:cs="Times New Roman"/>
          <w:lang w:val="en-US"/>
        </w:rPr>
        <w:t xml:space="preserve"> </w:t>
      </w:r>
      <w:proofErr w:type="spellStart"/>
      <w:r>
        <w:rPr>
          <w:rFonts w:cs="Times New Roman"/>
          <w:lang w:val="en-US"/>
        </w:rPr>
        <w:t>cụ</w:t>
      </w:r>
      <w:proofErr w:type="spellEnd"/>
      <w:r>
        <w:rPr>
          <w:rFonts w:cs="Times New Roman"/>
          <w:lang w:val="en-US"/>
        </w:rPr>
        <w:t xml:space="preserve"> </w:t>
      </w:r>
      <w:proofErr w:type="spellStart"/>
      <w:r>
        <w:rPr>
          <w:rFonts w:cs="Times New Roman"/>
          <w:lang w:val="en-US"/>
        </w:rPr>
        <w:t>thể</w:t>
      </w:r>
      <w:proofErr w:type="spellEnd"/>
      <w:r>
        <w:rPr>
          <w:rFonts w:cs="Times New Roman"/>
          <w:lang w:val="en-US"/>
        </w:rPr>
        <w:t xml:space="preserve"> </w:t>
      </w:r>
      <w:proofErr w:type="spellStart"/>
      <w:r>
        <w:rPr>
          <w:rFonts w:cs="Times New Roman"/>
          <w:lang w:val="en-US"/>
        </w:rPr>
        <w:t>trong</w:t>
      </w:r>
      <w:proofErr w:type="spellEnd"/>
      <w:r>
        <w:rPr>
          <w:rFonts w:cs="Times New Roman"/>
          <w:lang w:val="en-US"/>
        </w:rPr>
        <w:t xml:space="preserve"> </w:t>
      </w:r>
      <w:r>
        <w:rPr>
          <w:rFonts w:cs="Times New Roman"/>
          <w:lang w:val="en-US"/>
        </w:rPr>
        <w:fldChar w:fldCharType="begin"/>
      </w:r>
      <w:r>
        <w:rPr>
          <w:rFonts w:cs="Times New Roman"/>
          <w:lang w:val="en-US"/>
        </w:rPr>
        <w:instrText xml:space="preserve"> REF _Ref118850600 \h </w:instrText>
      </w:r>
      <w:r w:rsidR="00FC02C8">
        <w:rPr>
          <w:rFonts w:cs="Times New Roman"/>
          <w:lang w:val="en-US"/>
        </w:rPr>
        <w:instrText xml:space="preserve"> \* MERGEFORMAT </w:instrText>
      </w:r>
      <w:r>
        <w:rPr>
          <w:rFonts w:cs="Times New Roman"/>
          <w:lang w:val="en-US"/>
        </w:rPr>
      </w:r>
      <w:r>
        <w:rPr>
          <w:rFonts w:cs="Times New Roman"/>
          <w:lang w:val="en-US"/>
        </w:rPr>
        <w:fldChar w:fldCharType="separate"/>
      </w:r>
      <w:r w:rsidR="00A97CFA">
        <w:t xml:space="preserve">Hình </w:t>
      </w:r>
      <w:r w:rsidR="00A97CFA">
        <w:rPr>
          <w:noProof/>
        </w:rPr>
        <w:t>2.7</w:t>
      </w:r>
      <w:r>
        <w:rPr>
          <w:rFonts w:cs="Times New Roman"/>
          <w:lang w:val="en-US"/>
        </w:rPr>
        <w:fldChar w:fldCharType="end"/>
      </w:r>
      <w:r>
        <w:rPr>
          <w:rFonts w:cs="Times New Roman"/>
          <w:lang w:val="en-US"/>
        </w:rPr>
        <w:t xml:space="preserve">. </w:t>
      </w:r>
      <w:proofErr w:type="spellStart"/>
      <w:r>
        <w:rPr>
          <w:rFonts w:cs="Times New Roman"/>
          <w:lang w:val="en-US"/>
        </w:rPr>
        <w:t>Còn</w:t>
      </w:r>
      <w:proofErr w:type="spellEnd"/>
      <w:r>
        <w:rPr>
          <w:rFonts w:cs="Times New Roman"/>
          <w:lang w:val="en-US"/>
        </w:rPr>
        <w:t xml:space="preserve"> </w:t>
      </w:r>
      <w:proofErr w:type="spellStart"/>
      <w:r>
        <w:rPr>
          <w:rFonts w:cs="Times New Roman"/>
          <w:lang w:val="en-US"/>
        </w:rPr>
        <w:t>về</w:t>
      </w:r>
      <w:proofErr w:type="spellEnd"/>
      <w:r>
        <w:rPr>
          <w:rFonts w:cs="Times New Roman"/>
          <w:lang w:val="en-US"/>
        </w:rPr>
        <w:t xml:space="preserve"> </w:t>
      </w:r>
      <w:proofErr w:type="spellStart"/>
      <w:r>
        <w:rPr>
          <w:rFonts w:cs="Times New Roman"/>
          <w:lang w:val="en-US"/>
        </w:rPr>
        <w:t>sơ</w:t>
      </w:r>
      <w:proofErr w:type="spellEnd"/>
      <w:r>
        <w:rPr>
          <w:rFonts w:cs="Times New Roman"/>
          <w:lang w:val="en-US"/>
        </w:rPr>
        <w:t xml:space="preserve"> </w:t>
      </w:r>
      <w:proofErr w:type="spellStart"/>
      <w:r>
        <w:rPr>
          <w:rFonts w:cs="Times New Roman"/>
          <w:lang w:val="en-US"/>
        </w:rPr>
        <w:t>đồ</w:t>
      </w:r>
      <w:proofErr w:type="spellEnd"/>
      <w:r>
        <w:rPr>
          <w:rFonts w:cs="Times New Roman"/>
          <w:lang w:val="en-US"/>
        </w:rPr>
        <w:t xml:space="preserve"> </w:t>
      </w:r>
      <w:proofErr w:type="spellStart"/>
      <w:r>
        <w:rPr>
          <w:rFonts w:cs="Times New Roman"/>
          <w:lang w:val="en-US"/>
        </w:rPr>
        <w:t>tuần</w:t>
      </w:r>
      <w:proofErr w:type="spellEnd"/>
      <w:r>
        <w:rPr>
          <w:rFonts w:cs="Times New Roman"/>
          <w:lang w:val="en-US"/>
        </w:rPr>
        <w:t xml:space="preserve"> </w:t>
      </w:r>
      <w:proofErr w:type="spellStart"/>
      <w:r>
        <w:rPr>
          <w:rFonts w:cs="Times New Roman"/>
          <w:lang w:val="en-US"/>
        </w:rPr>
        <w:t>tự</w:t>
      </w:r>
      <w:proofErr w:type="spellEnd"/>
      <w:r>
        <w:rPr>
          <w:rFonts w:cs="Times New Roman"/>
          <w:lang w:val="en-US"/>
        </w:rPr>
        <w:t xml:space="preserve"> </w:t>
      </w:r>
      <w:proofErr w:type="spellStart"/>
      <w:r>
        <w:rPr>
          <w:rFonts w:cs="Times New Roman"/>
          <w:lang w:val="en-US"/>
        </w:rPr>
        <w:t>của</w:t>
      </w:r>
      <w:proofErr w:type="spellEnd"/>
      <w:r>
        <w:rPr>
          <w:rFonts w:cs="Times New Roman"/>
          <w:lang w:val="en-US"/>
        </w:rPr>
        <w:t xml:space="preserve"> </w:t>
      </w:r>
      <w:proofErr w:type="spellStart"/>
      <w:r>
        <w:rPr>
          <w:rFonts w:cs="Times New Roman"/>
          <w:lang w:val="en-US"/>
        </w:rPr>
        <w:t>chức</w:t>
      </w:r>
      <w:proofErr w:type="spellEnd"/>
      <w:r>
        <w:rPr>
          <w:rFonts w:cs="Times New Roman"/>
          <w:lang w:val="en-US"/>
        </w:rPr>
        <w:t xml:space="preserve"> </w:t>
      </w:r>
      <w:proofErr w:type="spellStart"/>
      <w:r>
        <w:rPr>
          <w:rFonts w:cs="Times New Roman"/>
          <w:lang w:val="en-US"/>
        </w:rPr>
        <w:t>năng</w:t>
      </w:r>
      <w:proofErr w:type="spellEnd"/>
      <w:r>
        <w:rPr>
          <w:rFonts w:cs="Times New Roman"/>
          <w:lang w:val="en-US"/>
        </w:rPr>
        <w:t xml:space="preserve"> </w:t>
      </w:r>
      <w:proofErr w:type="spellStart"/>
      <w:r>
        <w:rPr>
          <w:rFonts w:cs="Times New Roman"/>
          <w:lang w:val="en-US"/>
        </w:rPr>
        <w:t>này</w:t>
      </w:r>
      <w:proofErr w:type="spellEnd"/>
      <w:r>
        <w:rPr>
          <w:rFonts w:cs="Times New Roman"/>
          <w:lang w:val="en-US"/>
        </w:rPr>
        <w:t xml:space="preserve"> </w:t>
      </w:r>
      <w:proofErr w:type="spellStart"/>
      <w:r>
        <w:rPr>
          <w:rFonts w:cs="Times New Roman"/>
          <w:lang w:val="en-US"/>
        </w:rPr>
        <w:t>thì</w:t>
      </w:r>
      <w:proofErr w:type="spellEnd"/>
      <w:r>
        <w:rPr>
          <w:rFonts w:cs="Times New Roman"/>
          <w:lang w:val="en-US"/>
        </w:rPr>
        <w:t xml:space="preserve"> </w:t>
      </w:r>
      <w:proofErr w:type="spellStart"/>
      <w:r>
        <w:rPr>
          <w:rFonts w:cs="Times New Roman"/>
          <w:lang w:val="en-US"/>
        </w:rPr>
        <w:t>được</w:t>
      </w:r>
      <w:proofErr w:type="spellEnd"/>
      <w:r>
        <w:rPr>
          <w:rFonts w:cs="Times New Roman"/>
          <w:lang w:val="en-US"/>
        </w:rPr>
        <w:t xml:space="preserve"> </w:t>
      </w:r>
      <w:proofErr w:type="spellStart"/>
      <w:r>
        <w:rPr>
          <w:rFonts w:cs="Times New Roman"/>
          <w:lang w:val="en-US"/>
        </w:rPr>
        <w:t>mô</w:t>
      </w:r>
      <w:proofErr w:type="spellEnd"/>
      <w:r>
        <w:rPr>
          <w:rFonts w:cs="Times New Roman"/>
          <w:lang w:val="en-US"/>
        </w:rPr>
        <w:t xml:space="preserve"> </w:t>
      </w:r>
      <w:proofErr w:type="spellStart"/>
      <w:r>
        <w:rPr>
          <w:rFonts w:cs="Times New Roman"/>
          <w:lang w:val="en-US"/>
        </w:rPr>
        <w:t>tả</w:t>
      </w:r>
      <w:proofErr w:type="spellEnd"/>
      <w:r>
        <w:rPr>
          <w:rFonts w:cs="Times New Roman"/>
          <w:lang w:val="en-US"/>
        </w:rPr>
        <w:t xml:space="preserve"> </w:t>
      </w:r>
      <w:proofErr w:type="spellStart"/>
      <w:r>
        <w:rPr>
          <w:rFonts w:cs="Times New Roman"/>
          <w:lang w:val="en-US"/>
        </w:rPr>
        <w:t>trong</w:t>
      </w:r>
      <w:proofErr w:type="spellEnd"/>
      <w:r>
        <w:rPr>
          <w:rFonts w:cs="Times New Roman"/>
          <w:lang w:val="en-US"/>
        </w:rPr>
        <w:t xml:space="preserve"> </w:t>
      </w:r>
      <w:r>
        <w:rPr>
          <w:rFonts w:cs="Times New Roman"/>
          <w:lang w:val="en-US"/>
        </w:rPr>
        <w:fldChar w:fldCharType="begin"/>
      </w:r>
      <w:r>
        <w:rPr>
          <w:rFonts w:cs="Times New Roman"/>
          <w:lang w:val="en-US"/>
        </w:rPr>
        <w:instrText xml:space="preserve"> REF _Ref118858161 \h </w:instrText>
      </w:r>
      <w:r w:rsidR="00FC02C8">
        <w:rPr>
          <w:rFonts w:cs="Times New Roman"/>
          <w:lang w:val="en-US"/>
        </w:rPr>
        <w:instrText xml:space="preserve"> \* MERGEFORMAT </w:instrText>
      </w:r>
      <w:r>
        <w:rPr>
          <w:rFonts w:cs="Times New Roman"/>
          <w:lang w:val="en-US"/>
        </w:rPr>
      </w:r>
      <w:r>
        <w:rPr>
          <w:rFonts w:cs="Times New Roman"/>
          <w:lang w:val="en-US"/>
        </w:rPr>
        <w:fldChar w:fldCharType="separate"/>
      </w:r>
      <w:r w:rsidR="00A97CFA">
        <w:t xml:space="preserve">Hình </w:t>
      </w:r>
      <w:r w:rsidR="00A97CFA">
        <w:rPr>
          <w:noProof/>
        </w:rPr>
        <w:t>4.3</w:t>
      </w:r>
      <w:r>
        <w:rPr>
          <w:rFonts w:cs="Times New Roman"/>
          <w:lang w:val="en-US"/>
        </w:rPr>
        <w:fldChar w:fldCharType="end"/>
      </w:r>
      <w:r>
        <w:rPr>
          <w:rFonts w:cs="Times New Roman"/>
          <w:lang w:val="en-US"/>
        </w:rPr>
        <w:t>.</w:t>
      </w:r>
    </w:p>
    <w:p w14:paraId="2B841A55" w14:textId="77777777" w:rsidR="000F3DFD" w:rsidRDefault="00E952C3" w:rsidP="000F3DFD">
      <w:pPr>
        <w:keepNext/>
      </w:pPr>
      <w:r w:rsidRPr="001E57AD">
        <w:rPr>
          <w:rFonts w:eastAsia="Times New Roman" w:cs="Times New Roman"/>
          <w:noProof/>
          <w:sz w:val="26"/>
          <w:szCs w:val="26"/>
          <w:lang w:val="en-US"/>
        </w:rPr>
        <w:drawing>
          <wp:inline distT="114300" distB="114300" distL="114300" distR="114300" wp14:anchorId="0F8D61D1" wp14:editId="3DEE4F4A">
            <wp:extent cx="6304915" cy="60960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17" name="image16.png"/>
                    <pic:cNvPicPr preferRelativeResize="0"/>
                  </pic:nvPicPr>
                  <pic:blipFill>
                    <a:blip r:embed="rId31"/>
                    <a:srcRect/>
                    <a:stretch>
                      <a:fillRect/>
                    </a:stretch>
                  </pic:blipFill>
                  <pic:spPr>
                    <a:xfrm>
                      <a:off x="0" y="0"/>
                      <a:ext cx="6305138" cy="6096000"/>
                    </a:xfrm>
                    <a:prstGeom prst="rect">
                      <a:avLst/>
                    </a:prstGeom>
                  </pic:spPr>
                </pic:pic>
              </a:graphicData>
            </a:graphic>
          </wp:inline>
        </w:drawing>
      </w:r>
    </w:p>
    <w:p w14:paraId="51558E21" w14:textId="1A05AE71" w:rsidR="00013F0D" w:rsidRPr="001E57AD" w:rsidRDefault="000F3DFD" w:rsidP="00BE4F8B">
      <w:pPr>
        <w:pStyle w:val="Caption"/>
        <w:rPr>
          <w:rFonts w:eastAsia="Times New Roman" w:cs="Times New Roman"/>
          <w:sz w:val="26"/>
          <w:szCs w:val="26"/>
        </w:rPr>
      </w:pPr>
      <w:bookmarkStart w:id="446" w:name="_Ref118858161"/>
      <w:bookmarkStart w:id="447" w:name="_Toc119445032"/>
      <w:proofErr w:type="spellStart"/>
      <w:r>
        <w:t>Hình</w:t>
      </w:r>
      <w:proofErr w:type="spellEnd"/>
      <w:r>
        <w:t xml:space="preserve"> </w:t>
      </w:r>
      <w:r w:rsidR="005018C1">
        <w:fldChar w:fldCharType="begin"/>
      </w:r>
      <w:r w:rsidR="005018C1">
        <w:instrText xml:space="preserve"> STYL</w:instrText>
      </w:r>
      <w:r w:rsidR="005018C1">
        <w:instrText xml:space="preserve">EREF 1 \s </w:instrText>
      </w:r>
      <w:r w:rsidR="005018C1">
        <w:fldChar w:fldCharType="separate"/>
      </w:r>
      <w:r w:rsidR="00A97CFA">
        <w:rPr>
          <w:noProof/>
        </w:rPr>
        <w:t>4</w:t>
      </w:r>
      <w:r w:rsidR="005018C1">
        <w:rPr>
          <w:noProof/>
        </w:rPr>
        <w:fldChar w:fldCharType="end"/>
      </w:r>
      <w:r w:rsidR="00BE4F8B">
        <w:t>.</w:t>
      </w:r>
      <w:r w:rsidR="005018C1">
        <w:fldChar w:fldCharType="begin"/>
      </w:r>
      <w:r w:rsidR="005018C1">
        <w:instrText xml:space="preserve"> SEQ Hình \* ARABIC \s 1 </w:instrText>
      </w:r>
      <w:r w:rsidR="005018C1">
        <w:fldChar w:fldCharType="separate"/>
      </w:r>
      <w:r w:rsidR="00A97CFA">
        <w:rPr>
          <w:noProof/>
        </w:rPr>
        <w:t>3</w:t>
      </w:r>
      <w:r w:rsidR="005018C1">
        <w:rPr>
          <w:noProof/>
        </w:rPr>
        <w:fldChar w:fldCharType="end"/>
      </w:r>
      <w:bookmarkEnd w:id="446"/>
      <w:r w:rsidR="00425BA3">
        <w:t xml:space="preserve">: </w:t>
      </w:r>
      <w:proofErr w:type="spellStart"/>
      <w:r w:rsidR="00425BA3">
        <w:t>Sơ</w:t>
      </w:r>
      <w:proofErr w:type="spellEnd"/>
      <w:r w:rsidR="00425BA3">
        <w:t xml:space="preserve"> </w:t>
      </w:r>
      <w:proofErr w:type="spellStart"/>
      <w:r w:rsidR="00425BA3">
        <w:t>đồ</w:t>
      </w:r>
      <w:proofErr w:type="spellEnd"/>
      <w:r w:rsidR="00425BA3">
        <w:t xml:space="preserve"> </w:t>
      </w:r>
      <w:proofErr w:type="spellStart"/>
      <w:r w:rsidR="00425BA3">
        <w:t>tuần</w:t>
      </w:r>
      <w:proofErr w:type="spellEnd"/>
      <w:r w:rsidR="00425BA3">
        <w:t xml:space="preserve"> </w:t>
      </w:r>
      <w:proofErr w:type="spellStart"/>
      <w:r w:rsidR="00425BA3">
        <w:t>tự</w:t>
      </w:r>
      <w:proofErr w:type="spellEnd"/>
      <w:r w:rsidR="00425BA3">
        <w:t xml:space="preserve"> </w:t>
      </w:r>
      <w:proofErr w:type="spellStart"/>
      <w:r w:rsidR="00425BA3">
        <w:t>chức</w:t>
      </w:r>
      <w:proofErr w:type="spellEnd"/>
      <w:r w:rsidR="00425BA3">
        <w:t xml:space="preserve"> </w:t>
      </w:r>
      <w:proofErr w:type="spellStart"/>
      <w:r w:rsidR="00425BA3">
        <w:t>năng</w:t>
      </w:r>
      <w:proofErr w:type="spellEnd"/>
      <w:r w:rsidR="00425BA3">
        <w:t xml:space="preserve"> “Thanh </w:t>
      </w:r>
      <w:proofErr w:type="spellStart"/>
      <w:r w:rsidR="00425BA3">
        <w:t>toán</w:t>
      </w:r>
      <w:proofErr w:type="spellEnd"/>
      <w:r w:rsidR="00425BA3">
        <w:t xml:space="preserve"> </w:t>
      </w:r>
      <w:proofErr w:type="spellStart"/>
      <w:r w:rsidR="00425BA3">
        <w:t>học</w:t>
      </w:r>
      <w:proofErr w:type="spellEnd"/>
      <w:r w:rsidR="00425BA3">
        <w:t xml:space="preserve"> </w:t>
      </w:r>
      <w:proofErr w:type="spellStart"/>
      <w:r w:rsidR="00425BA3">
        <w:t>phí</w:t>
      </w:r>
      <w:proofErr w:type="spellEnd"/>
      <w:r w:rsidR="00425BA3">
        <w:t>”</w:t>
      </w:r>
      <w:bookmarkEnd w:id="447"/>
    </w:p>
    <w:p w14:paraId="5A3A6100" w14:textId="77777777" w:rsidR="00013F0D" w:rsidRPr="001E57AD" w:rsidRDefault="00013F0D">
      <w:pPr>
        <w:rPr>
          <w:rFonts w:cs="Times New Roman"/>
        </w:rPr>
      </w:pPr>
    </w:p>
    <w:p w14:paraId="0CA8351D" w14:textId="44F782DD" w:rsidR="00013F0D" w:rsidRDefault="00013F0D">
      <w:pPr>
        <w:spacing w:before="240" w:after="240"/>
        <w:rPr>
          <w:rFonts w:eastAsia="Times New Roman" w:cs="Times New Roman"/>
          <w:sz w:val="26"/>
          <w:szCs w:val="26"/>
        </w:rPr>
      </w:pPr>
    </w:p>
    <w:p w14:paraId="666441EF" w14:textId="77777777" w:rsidR="00BE4F8B" w:rsidRPr="001E57AD" w:rsidRDefault="00BE4F8B">
      <w:pPr>
        <w:spacing w:before="240" w:after="240"/>
        <w:rPr>
          <w:rFonts w:eastAsia="Times New Roman" w:cs="Times New Roman"/>
          <w:sz w:val="26"/>
          <w:szCs w:val="26"/>
        </w:rPr>
      </w:pPr>
    </w:p>
    <w:p w14:paraId="25915103" w14:textId="77777777" w:rsidR="00BE4F8B" w:rsidRPr="00BE4F8B" w:rsidRDefault="00E952C3">
      <w:pPr>
        <w:spacing w:before="240" w:after="240"/>
        <w:rPr>
          <w:rFonts w:eastAsia="Times New Roman" w:cs="Times New Roman"/>
          <w:szCs w:val="28"/>
        </w:rPr>
      </w:pPr>
      <w:r w:rsidRPr="00BE4F8B">
        <w:rPr>
          <w:rFonts w:eastAsia="Times New Roman" w:cs="Times New Roman"/>
          <w:szCs w:val="28"/>
        </w:rPr>
        <w:lastRenderedPageBreak/>
        <w:t xml:space="preserve">Mô tả chức năng: Cho phép phụ huynh thanh toán học phí </w:t>
      </w:r>
    </w:p>
    <w:p w14:paraId="23335283" w14:textId="1D6ACEEE" w:rsidR="00013F0D" w:rsidRPr="00BE4F8B" w:rsidRDefault="00E952C3">
      <w:pPr>
        <w:spacing w:before="240" w:after="240"/>
        <w:rPr>
          <w:rFonts w:eastAsia="Times New Roman" w:cs="Times New Roman"/>
          <w:szCs w:val="28"/>
        </w:rPr>
      </w:pPr>
      <w:r w:rsidRPr="00BE4F8B">
        <w:rPr>
          <w:rFonts w:eastAsia="Times New Roman" w:cs="Times New Roman"/>
          <w:szCs w:val="28"/>
        </w:rPr>
        <w:t>Điều kiện tiên quyết: Phải đăng nhập với tài khoản với vai trò phụ huynh và chọn chức năng này</w:t>
      </w:r>
    </w:p>
    <w:p w14:paraId="02F137B9" w14:textId="77777777" w:rsidR="00013F0D" w:rsidRPr="00BE4F8B" w:rsidRDefault="00E952C3">
      <w:pPr>
        <w:numPr>
          <w:ilvl w:val="0"/>
          <w:numId w:val="41"/>
        </w:numPr>
        <w:spacing w:before="240"/>
        <w:rPr>
          <w:rFonts w:eastAsia="Times New Roman" w:cs="Times New Roman"/>
          <w:szCs w:val="28"/>
        </w:rPr>
      </w:pPr>
      <w:r w:rsidRPr="00BE4F8B">
        <w:rPr>
          <w:rFonts w:eastAsia="Times New Roman" w:cs="Times New Roman"/>
          <w:szCs w:val="28"/>
        </w:rPr>
        <w:t xml:space="preserve">Từ giao diện thanh toán học phí phụ huynh chọn chức năng thanh toán học phí </w:t>
      </w:r>
    </w:p>
    <w:p w14:paraId="7AF3564C" w14:textId="77777777" w:rsidR="00013F0D" w:rsidRPr="00BE4F8B" w:rsidRDefault="00E952C3">
      <w:pPr>
        <w:numPr>
          <w:ilvl w:val="0"/>
          <w:numId w:val="41"/>
        </w:numPr>
        <w:rPr>
          <w:rFonts w:eastAsia="Times New Roman" w:cs="Times New Roman"/>
          <w:szCs w:val="28"/>
        </w:rPr>
      </w:pPr>
      <w:r w:rsidRPr="00BE4F8B">
        <w:rPr>
          <w:rFonts w:eastAsia="Times New Roman" w:cs="Times New Roman"/>
          <w:szCs w:val="28"/>
        </w:rPr>
        <w:t>Hệ thống đưa ra danh sách phương thức thanh toán.</w:t>
      </w:r>
    </w:p>
    <w:p w14:paraId="64429440" w14:textId="77777777" w:rsidR="00013F0D" w:rsidRPr="00BE4F8B" w:rsidRDefault="00E952C3">
      <w:pPr>
        <w:numPr>
          <w:ilvl w:val="0"/>
          <w:numId w:val="41"/>
        </w:numPr>
        <w:rPr>
          <w:rFonts w:eastAsia="Times New Roman" w:cs="Times New Roman"/>
          <w:szCs w:val="28"/>
        </w:rPr>
      </w:pPr>
      <w:r w:rsidRPr="00BE4F8B">
        <w:rPr>
          <w:rFonts w:eastAsia="Times New Roman" w:cs="Times New Roman"/>
          <w:szCs w:val="28"/>
        </w:rPr>
        <w:t>Phụ huynh chọn phương thức thanh toán qua tài khoản ngân hàng.</w:t>
      </w:r>
    </w:p>
    <w:p w14:paraId="693E48B8" w14:textId="77777777" w:rsidR="00013F0D" w:rsidRPr="00BE4F8B" w:rsidRDefault="00E952C3">
      <w:pPr>
        <w:numPr>
          <w:ilvl w:val="0"/>
          <w:numId w:val="41"/>
        </w:numPr>
        <w:rPr>
          <w:rFonts w:eastAsia="Times New Roman" w:cs="Times New Roman"/>
          <w:szCs w:val="28"/>
        </w:rPr>
      </w:pPr>
      <w:r w:rsidRPr="00BE4F8B">
        <w:rPr>
          <w:rFonts w:eastAsia="Times New Roman" w:cs="Times New Roman"/>
          <w:szCs w:val="28"/>
        </w:rPr>
        <w:t>Hệ thống chuyển qua giao diện thanh toán qua tài khoản ngân hàng.</w:t>
      </w:r>
    </w:p>
    <w:p w14:paraId="1578A326" w14:textId="77777777" w:rsidR="00013F0D" w:rsidRPr="00BE4F8B" w:rsidRDefault="00E952C3">
      <w:pPr>
        <w:numPr>
          <w:ilvl w:val="0"/>
          <w:numId w:val="41"/>
        </w:numPr>
        <w:rPr>
          <w:rFonts w:eastAsia="Times New Roman" w:cs="Times New Roman"/>
          <w:szCs w:val="28"/>
        </w:rPr>
      </w:pPr>
      <w:r w:rsidRPr="00BE4F8B">
        <w:rPr>
          <w:rFonts w:eastAsia="Times New Roman" w:cs="Times New Roman"/>
          <w:szCs w:val="28"/>
        </w:rPr>
        <w:t>Hệ thống đưa ra danh sách ngân hàng.</w:t>
      </w:r>
    </w:p>
    <w:p w14:paraId="50179649" w14:textId="77777777" w:rsidR="00013F0D" w:rsidRPr="00BE4F8B" w:rsidRDefault="00E952C3">
      <w:pPr>
        <w:numPr>
          <w:ilvl w:val="0"/>
          <w:numId w:val="41"/>
        </w:numPr>
        <w:rPr>
          <w:rFonts w:eastAsia="Times New Roman" w:cs="Times New Roman"/>
          <w:szCs w:val="28"/>
        </w:rPr>
      </w:pPr>
      <w:r w:rsidRPr="00BE4F8B">
        <w:rPr>
          <w:rFonts w:eastAsia="Times New Roman" w:cs="Times New Roman"/>
          <w:szCs w:val="28"/>
        </w:rPr>
        <w:t>Phụ huynh chọn ngân hàng để thanh toán học phí.</w:t>
      </w:r>
    </w:p>
    <w:p w14:paraId="33ED522D" w14:textId="77777777" w:rsidR="00013F0D" w:rsidRPr="00BE4F8B" w:rsidRDefault="00E952C3">
      <w:pPr>
        <w:numPr>
          <w:ilvl w:val="0"/>
          <w:numId w:val="41"/>
        </w:numPr>
        <w:rPr>
          <w:rFonts w:eastAsia="Times New Roman" w:cs="Times New Roman"/>
          <w:szCs w:val="28"/>
        </w:rPr>
      </w:pPr>
      <w:r w:rsidRPr="00BE4F8B">
        <w:rPr>
          <w:rFonts w:eastAsia="Times New Roman" w:cs="Times New Roman"/>
          <w:szCs w:val="28"/>
        </w:rPr>
        <w:t>Hệ thống yêu cầu nhập số tài khoản ngân hàng.</w:t>
      </w:r>
    </w:p>
    <w:p w14:paraId="32765227" w14:textId="77777777" w:rsidR="00013F0D" w:rsidRPr="00BE4F8B" w:rsidRDefault="00E952C3">
      <w:pPr>
        <w:numPr>
          <w:ilvl w:val="0"/>
          <w:numId w:val="41"/>
        </w:numPr>
        <w:rPr>
          <w:rFonts w:eastAsia="Times New Roman" w:cs="Times New Roman"/>
          <w:szCs w:val="28"/>
        </w:rPr>
      </w:pPr>
      <w:r w:rsidRPr="00BE4F8B">
        <w:rPr>
          <w:rFonts w:eastAsia="Times New Roman" w:cs="Times New Roman"/>
          <w:szCs w:val="28"/>
        </w:rPr>
        <w:t>Phụ huynh nhập số tài khoản.</w:t>
      </w:r>
    </w:p>
    <w:p w14:paraId="003A78CA" w14:textId="77777777" w:rsidR="00013F0D" w:rsidRPr="00BE4F8B" w:rsidRDefault="00E952C3">
      <w:pPr>
        <w:numPr>
          <w:ilvl w:val="0"/>
          <w:numId w:val="41"/>
        </w:numPr>
        <w:rPr>
          <w:rFonts w:eastAsia="Times New Roman" w:cs="Times New Roman"/>
          <w:szCs w:val="28"/>
        </w:rPr>
      </w:pPr>
      <w:r w:rsidRPr="00BE4F8B">
        <w:rPr>
          <w:rFonts w:eastAsia="Times New Roman" w:cs="Times New Roman"/>
          <w:szCs w:val="28"/>
        </w:rPr>
        <w:t>Hệ thống gọi hàm để kiểm tra sự tồn tại của số tài khoản.</w:t>
      </w:r>
    </w:p>
    <w:p w14:paraId="5E388FF5" w14:textId="77777777" w:rsidR="00013F0D" w:rsidRPr="00BE4F8B" w:rsidRDefault="00E952C3">
      <w:pPr>
        <w:numPr>
          <w:ilvl w:val="0"/>
          <w:numId w:val="41"/>
        </w:numPr>
        <w:rPr>
          <w:rFonts w:eastAsia="Times New Roman" w:cs="Times New Roman"/>
          <w:szCs w:val="28"/>
        </w:rPr>
      </w:pPr>
      <w:r w:rsidRPr="00BE4F8B">
        <w:rPr>
          <w:rFonts w:eastAsia="Times New Roman" w:cs="Times New Roman"/>
          <w:szCs w:val="28"/>
        </w:rPr>
        <w:t>Trả về kết quả kiểm tra. Nếu kết quả là false, thông báo số tài khoản không tồn tại. Lặp lại từ bước 7.</w:t>
      </w:r>
    </w:p>
    <w:p w14:paraId="3AF79B26" w14:textId="77777777" w:rsidR="00013F0D" w:rsidRPr="00BE4F8B" w:rsidRDefault="00E952C3">
      <w:pPr>
        <w:numPr>
          <w:ilvl w:val="0"/>
          <w:numId w:val="41"/>
        </w:numPr>
        <w:rPr>
          <w:rFonts w:eastAsia="Times New Roman" w:cs="Times New Roman"/>
          <w:szCs w:val="28"/>
        </w:rPr>
      </w:pPr>
      <w:r w:rsidRPr="00BE4F8B">
        <w:rPr>
          <w:rFonts w:eastAsia="Times New Roman" w:cs="Times New Roman"/>
          <w:szCs w:val="28"/>
        </w:rPr>
        <w:t>Kết quả trả về là true. Tài khoản hợp lệ. Thoát khỏi vòng lặp.</w:t>
      </w:r>
    </w:p>
    <w:p w14:paraId="4807CD4E" w14:textId="77777777" w:rsidR="00013F0D" w:rsidRPr="00BE4F8B" w:rsidRDefault="00E952C3">
      <w:pPr>
        <w:numPr>
          <w:ilvl w:val="0"/>
          <w:numId w:val="41"/>
        </w:numPr>
        <w:rPr>
          <w:rFonts w:eastAsia="Times New Roman" w:cs="Times New Roman"/>
          <w:szCs w:val="28"/>
        </w:rPr>
      </w:pPr>
      <w:r w:rsidRPr="00BE4F8B">
        <w:rPr>
          <w:rFonts w:eastAsia="Times New Roman" w:cs="Times New Roman"/>
          <w:szCs w:val="28"/>
        </w:rPr>
        <w:t>Hệ thống yêu cầu phụ huynh nhập mật khẩu.</w:t>
      </w:r>
    </w:p>
    <w:p w14:paraId="6E5C14A1" w14:textId="77777777" w:rsidR="00013F0D" w:rsidRPr="00BE4F8B" w:rsidRDefault="00E952C3">
      <w:pPr>
        <w:numPr>
          <w:ilvl w:val="0"/>
          <w:numId w:val="41"/>
        </w:numPr>
        <w:rPr>
          <w:rFonts w:eastAsia="Times New Roman" w:cs="Times New Roman"/>
          <w:szCs w:val="28"/>
        </w:rPr>
      </w:pPr>
      <w:r w:rsidRPr="00BE4F8B">
        <w:rPr>
          <w:rFonts w:eastAsia="Times New Roman" w:cs="Times New Roman"/>
          <w:szCs w:val="28"/>
        </w:rPr>
        <w:t xml:space="preserve">Phụ huynh nhập mật khẩu </w:t>
      </w:r>
    </w:p>
    <w:p w14:paraId="5D9068E3" w14:textId="77777777" w:rsidR="00013F0D" w:rsidRPr="00BE4F8B" w:rsidRDefault="00E952C3">
      <w:pPr>
        <w:numPr>
          <w:ilvl w:val="0"/>
          <w:numId w:val="41"/>
        </w:numPr>
        <w:rPr>
          <w:rFonts w:eastAsia="Times New Roman" w:cs="Times New Roman"/>
          <w:szCs w:val="28"/>
        </w:rPr>
      </w:pPr>
      <w:r w:rsidRPr="00BE4F8B">
        <w:rPr>
          <w:rFonts w:eastAsia="Times New Roman" w:cs="Times New Roman"/>
          <w:szCs w:val="28"/>
        </w:rPr>
        <w:t>Hệ thống gọi hàm để kiểm tra mật khẩu.</w:t>
      </w:r>
    </w:p>
    <w:p w14:paraId="0814A4CF" w14:textId="77777777" w:rsidR="00013F0D" w:rsidRPr="00BE4F8B" w:rsidRDefault="00E952C3">
      <w:pPr>
        <w:numPr>
          <w:ilvl w:val="0"/>
          <w:numId w:val="41"/>
        </w:numPr>
        <w:rPr>
          <w:rFonts w:eastAsia="Times New Roman" w:cs="Times New Roman"/>
          <w:szCs w:val="28"/>
        </w:rPr>
      </w:pPr>
      <w:r w:rsidRPr="00BE4F8B">
        <w:rPr>
          <w:rFonts w:eastAsia="Times New Roman" w:cs="Times New Roman"/>
          <w:szCs w:val="28"/>
        </w:rPr>
        <w:t>Trả về kết quả kiểm tra. Nếu kết quả là false, thông báo sai mật khẩu. Lặp lại từ bước12.</w:t>
      </w:r>
    </w:p>
    <w:p w14:paraId="1B035299" w14:textId="77777777" w:rsidR="00013F0D" w:rsidRPr="00BE4F8B" w:rsidRDefault="00E952C3">
      <w:pPr>
        <w:numPr>
          <w:ilvl w:val="0"/>
          <w:numId w:val="41"/>
        </w:numPr>
        <w:rPr>
          <w:rFonts w:eastAsia="Times New Roman" w:cs="Times New Roman"/>
          <w:szCs w:val="28"/>
        </w:rPr>
      </w:pPr>
      <w:r w:rsidRPr="00BE4F8B">
        <w:rPr>
          <w:rFonts w:eastAsia="Times New Roman" w:cs="Times New Roman"/>
          <w:szCs w:val="28"/>
        </w:rPr>
        <w:t>Kết quả trả về là true. Mật khẩu hợp lệ. Thoát khỏi vòng lặp.</w:t>
      </w:r>
    </w:p>
    <w:p w14:paraId="6984704D" w14:textId="77777777" w:rsidR="00013F0D" w:rsidRPr="00BE4F8B" w:rsidRDefault="00E952C3">
      <w:pPr>
        <w:numPr>
          <w:ilvl w:val="0"/>
          <w:numId w:val="41"/>
        </w:numPr>
        <w:rPr>
          <w:rFonts w:eastAsia="Times New Roman" w:cs="Times New Roman"/>
          <w:szCs w:val="28"/>
        </w:rPr>
      </w:pPr>
      <w:r w:rsidRPr="00BE4F8B">
        <w:rPr>
          <w:rFonts w:eastAsia="Times New Roman" w:cs="Times New Roman"/>
          <w:szCs w:val="28"/>
        </w:rPr>
        <w:t>Hệ thống yêu cầu phụ huynh nhập số tiền cần thanh toán. Phụ huynh nhập số tiền cần thanh toán.</w:t>
      </w:r>
    </w:p>
    <w:p w14:paraId="18D52712" w14:textId="77777777" w:rsidR="00013F0D" w:rsidRPr="00BE4F8B" w:rsidRDefault="00E952C3">
      <w:pPr>
        <w:numPr>
          <w:ilvl w:val="0"/>
          <w:numId w:val="41"/>
        </w:numPr>
        <w:rPr>
          <w:rFonts w:eastAsia="Times New Roman" w:cs="Times New Roman"/>
          <w:szCs w:val="28"/>
        </w:rPr>
      </w:pPr>
      <w:r w:rsidRPr="00BE4F8B">
        <w:rPr>
          <w:rFonts w:eastAsia="Times New Roman" w:cs="Times New Roman"/>
          <w:szCs w:val="28"/>
        </w:rPr>
        <w:t>Hệ thống yêu cầu phụ huynh nhập mã OTP.</w:t>
      </w:r>
    </w:p>
    <w:p w14:paraId="4448A2FF" w14:textId="77777777" w:rsidR="00013F0D" w:rsidRPr="00BE4F8B" w:rsidRDefault="00E952C3">
      <w:pPr>
        <w:numPr>
          <w:ilvl w:val="0"/>
          <w:numId w:val="41"/>
        </w:numPr>
        <w:rPr>
          <w:rFonts w:eastAsia="Times New Roman" w:cs="Times New Roman"/>
          <w:szCs w:val="28"/>
        </w:rPr>
      </w:pPr>
      <w:r w:rsidRPr="00BE4F8B">
        <w:rPr>
          <w:rFonts w:eastAsia="Times New Roman" w:cs="Times New Roman"/>
          <w:szCs w:val="28"/>
        </w:rPr>
        <w:t>Phụ huynh nhập mã OTP.</w:t>
      </w:r>
    </w:p>
    <w:p w14:paraId="31A1F917" w14:textId="77777777" w:rsidR="00013F0D" w:rsidRPr="00BE4F8B" w:rsidRDefault="00E952C3">
      <w:pPr>
        <w:numPr>
          <w:ilvl w:val="0"/>
          <w:numId w:val="41"/>
        </w:numPr>
        <w:rPr>
          <w:rFonts w:eastAsia="Times New Roman" w:cs="Times New Roman"/>
          <w:szCs w:val="28"/>
        </w:rPr>
      </w:pPr>
      <w:r w:rsidRPr="00BE4F8B">
        <w:rPr>
          <w:rFonts w:eastAsia="Times New Roman" w:cs="Times New Roman"/>
          <w:szCs w:val="28"/>
        </w:rPr>
        <w:t>Hệ thống gọi hàm để kiểm tra mã OTP.</w:t>
      </w:r>
    </w:p>
    <w:p w14:paraId="2DDDA2C6" w14:textId="77777777" w:rsidR="00013F0D" w:rsidRPr="00BE4F8B" w:rsidRDefault="00E952C3">
      <w:pPr>
        <w:numPr>
          <w:ilvl w:val="0"/>
          <w:numId w:val="41"/>
        </w:numPr>
        <w:rPr>
          <w:rFonts w:eastAsia="Times New Roman" w:cs="Times New Roman"/>
          <w:szCs w:val="28"/>
        </w:rPr>
      </w:pPr>
      <w:r w:rsidRPr="00BE4F8B">
        <w:rPr>
          <w:rFonts w:eastAsia="Times New Roman" w:cs="Times New Roman"/>
          <w:szCs w:val="28"/>
        </w:rPr>
        <w:t>Trả về kết quả kiểm tra. Nếu kết quả là false, thông báo mã OTP không hợp lệ. Lặp lại từ bước 18.</w:t>
      </w:r>
    </w:p>
    <w:p w14:paraId="2ABA6158" w14:textId="77777777" w:rsidR="00013F0D" w:rsidRPr="00BE4F8B" w:rsidRDefault="00E952C3">
      <w:pPr>
        <w:numPr>
          <w:ilvl w:val="0"/>
          <w:numId w:val="41"/>
        </w:numPr>
        <w:rPr>
          <w:rFonts w:eastAsia="Times New Roman" w:cs="Times New Roman"/>
          <w:szCs w:val="28"/>
        </w:rPr>
      </w:pPr>
      <w:r w:rsidRPr="00BE4F8B">
        <w:rPr>
          <w:rFonts w:eastAsia="Times New Roman" w:cs="Times New Roman"/>
          <w:szCs w:val="28"/>
        </w:rPr>
        <w:t>Kết quả trả về là true. Hệ thống cập nhật thông tin lên hệ thống</w:t>
      </w:r>
    </w:p>
    <w:p w14:paraId="4B353786" w14:textId="77777777" w:rsidR="00013F0D" w:rsidRPr="00BE4F8B" w:rsidRDefault="00E952C3">
      <w:pPr>
        <w:numPr>
          <w:ilvl w:val="0"/>
          <w:numId w:val="41"/>
        </w:numPr>
        <w:spacing w:after="240"/>
        <w:rPr>
          <w:rFonts w:eastAsia="Times New Roman" w:cs="Times New Roman"/>
          <w:szCs w:val="28"/>
        </w:rPr>
      </w:pPr>
      <w:r w:rsidRPr="00BE4F8B">
        <w:rPr>
          <w:rFonts w:eastAsia="Times New Roman" w:cs="Times New Roman"/>
          <w:szCs w:val="28"/>
        </w:rPr>
        <w:t>Thông báo thanh toán thành công. Thoát khỏi vòng lặp.</w:t>
      </w:r>
    </w:p>
    <w:p w14:paraId="539FDF41" w14:textId="77777777" w:rsidR="00013F0D" w:rsidRPr="00BE4F8B" w:rsidRDefault="00E952C3">
      <w:pPr>
        <w:spacing w:before="240" w:after="240"/>
        <w:rPr>
          <w:rFonts w:eastAsia="Times New Roman" w:cs="Times New Roman"/>
          <w:szCs w:val="28"/>
        </w:rPr>
      </w:pPr>
      <w:r w:rsidRPr="00BE4F8B">
        <w:rPr>
          <w:rFonts w:eastAsia="Times New Roman" w:cs="Times New Roman"/>
          <w:szCs w:val="28"/>
        </w:rPr>
        <w:t>Kết quả: Thao tác thanh toán học phí hoàn tất.</w:t>
      </w:r>
    </w:p>
    <w:p w14:paraId="374496B5" w14:textId="77777777" w:rsidR="00013F0D" w:rsidRPr="00BE4F8B" w:rsidRDefault="00013F0D">
      <w:pPr>
        <w:spacing w:before="240" w:after="240"/>
        <w:rPr>
          <w:rFonts w:eastAsia="Times New Roman" w:cs="Times New Roman"/>
          <w:szCs w:val="28"/>
        </w:rPr>
      </w:pPr>
    </w:p>
    <w:p w14:paraId="5D566C47" w14:textId="77777777" w:rsidR="00013F0D" w:rsidRPr="001E57AD" w:rsidRDefault="00013F0D">
      <w:pPr>
        <w:spacing w:before="240" w:after="240"/>
        <w:rPr>
          <w:rFonts w:eastAsia="Times New Roman" w:cs="Times New Roman"/>
          <w:sz w:val="26"/>
          <w:szCs w:val="26"/>
        </w:rPr>
      </w:pPr>
    </w:p>
    <w:p w14:paraId="5784C76B" w14:textId="77777777" w:rsidR="00013F0D" w:rsidRPr="001E57AD" w:rsidRDefault="00013F0D">
      <w:pPr>
        <w:spacing w:before="240" w:after="240"/>
        <w:rPr>
          <w:rFonts w:eastAsia="Times New Roman" w:cs="Times New Roman"/>
          <w:sz w:val="26"/>
          <w:szCs w:val="26"/>
        </w:rPr>
      </w:pPr>
    </w:p>
    <w:p w14:paraId="1BE335BB" w14:textId="77777777" w:rsidR="00013F0D" w:rsidRPr="001E57AD" w:rsidRDefault="00013F0D">
      <w:pPr>
        <w:spacing w:before="240" w:after="240"/>
        <w:rPr>
          <w:rFonts w:eastAsia="Times New Roman" w:cs="Times New Roman"/>
          <w:sz w:val="26"/>
          <w:szCs w:val="26"/>
        </w:rPr>
      </w:pPr>
    </w:p>
    <w:p w14:paraId="733AD5D9" w14:textId="77777777" w:rsidR="00013F0D" w:rsidRPr="001E57AD" w:rsidRDefault="00013F0D">
      <w:pPr>
        <w:spacing w:before="240" w:after="240"/>
        <w:rPr>
          <w:rFonts w:eastAsia="Times New Roman" w:cs="Times New Roman"/>
          <w:sz w:val="26"/>
          <w:szCs w:val="26"/>
        </w:rPr>
      </w:pPr>
    </w:p>
    <w:p w14:paraId="332ADEC4" w14:textId="1A17BFAD" w:rsidR="00013F0D" w:rsidRPr="001E57AD" w:rsidRDefault="00BF66E9">
      <w:pPr>
        <w:pStyle w:val="Heading3"/>
      </w:pPr>
      <w:bookmarkStart w:id="448" w:name="_x4rnq26p2o3b" w:colFirst="0" w:colLast="0"/>
      <w:bookmarkStart w:id="449" w:name="_Toc119445002"/>
      <w:bookmarkEnd w:id="448"/>
      <w:r>
        <w:t xml:space="preserve">Sơ đồ tuần tự “ Thông báo </w:t>
      </w:r>
      <w:r w:rsidR="00E952C3" w:rsidRPr="001E57AD">
        <w:t>”</w:t>
      </w:r>
      <w:bookmarkEnd w:id="449"/>
    </w:p>
    <w:p w14:paraId="7BC831E3" w14:textId="42713CA2" w:rsidR="00013F0D" w:rsidRPr="001E57AD" w:rsidRDefault="00BE4F8B" w:rsidP="00FC02C8">
      <w:pPr>
        <w:ind w:firstLine="720"/>
        <w:jc w:val="both"/>
        <w:rPr>
          <w:rFonts w:cs="Times New Roman"/>
        </w:rPr>
      </w:pPr>
      <w:r>
        <w:rPr>
          <w:noProof/>
        </w:rPr>
        <mc:AlternateContent>
          <mc:Choice Requires="wps">
            <w:drawing>
              <wp:anchor distT="0" distB="0" distL="114300" distR="114300" simplePos="0" relativeHeight="251668480" behindDoc="0" locked="0" layoutInCell="1" allowOverlap="1" wp14:anchorId="09967E59" wp14:editId="7CB4A479">
                <wp:simplePos x="0" y="0"/>
                <wp:positionH relativeFrom="margin">
                  <wp:align>left</wp:align>
                </wp:positionH>
                <wp:positionV relativeFrom="paragraph">
                  <wp:posOffset>5773420</wp:posOffset>
                </wp:positionV>
                <wp:extent cx="5581650" cy="266700"/>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581650" cy="266700"/>
                        </a:xfrm>
                        <a:prstGeom prst="rect">
                          <a:avLst/>
                        </a:prstGeom>
                        <a:solidFill>
                          <a:prstClr val="white"/>
                        </a:solidFill>
                        <a:ln>
                          <a:noFill/>
                        </a:ln>
                      </wps:spPr>
                      <wps:txbx>
                        <w:txbxContent>
                          <w:p w14:paraId="72D9DD92" w14:textId="05582D41" w:rsidR="00BE4F8B" w:rsidRPr="006B5FD5" w:rsidRDefault="00BE4F8B" w:rsidP="00BE4F8B">
                            <w:pPr>
                              <w:pStyle w:val="Caption"/>
                              <w:rPr>
                                <w:rFonts w:cs="Times New Roman"/>
                                <w:lang w:val="vi"/>
                              </w:rPr>
                            </w:pPr>
                            <w:bookmarkStart w:id="450" w:name="_Ref119258919"/>
                            <w:bookmarkStart w:id="451" w:name="_Toc119445033"/>
                            <w:proofErr w:type="spellStart"/>
                            <w:r>
                              <w:t>Hình</w:t>
                            </w:r>
                            <w:proofErr w:type="spellEnd"/>
                            <w:r>
                              <w:t xml:space="preserve"> </w:t>
                            </w:r>
                            <w:r w:rsidR="005018C1">
                              <w:fldChar w:fldCharType="begin"/>
                            </w:r>
                            <w:r w:rsidR="005018C1">
                              <w:instrText xml:space="preserve"> STYLEREF 1 \s </w:instrText>
                            </w:r>
                            <w:r w:rsidR="005018C1">
                              <w:fldChar w:fldCharType="separate"/>
                            </w:r>
                            <w:r w:rsidR="00A97CFA">
                              <w:rPr>
                                <w:noProof/>
                              </w:rPr>
                              <w:t>4</w:t>
                            </w:r>
                            <w:r w:rsidR="005018C1">
                              <w:rPr>
                                <w:noProof/>
                              </w:rPr>
                              <w:fldChar w:fldCharType="end"/>
                            </w:r>
                            <w:r>
                              <w:t>.</w:t>
                            </w:r>
                            <w:r w:rsidR="005018C1">
                              <w:fldChar w:fldCharType="begin"/>
                            </w:r>
                            <w:r w:rsidR="005018C1">
                              <w:instrText xml:space="preserve"> SEQ Hình \* ARABIC \s 1 </w:instrText>
                            </w:r>
                            <w:r w:rsidR="005018C1">
                              <w:fldChar w:fldCharType="separate"/>
                            </w:r>
                            <w:r w:rsidR="00A97CFA">
                              <w:rPr>
                                <w:noProof/>
                              </w:rPr>
                              <w:t>4</w:t>
                            </w:r>
                            <w:r w:rsidR="005018C1">
                              <w:rPr>
                                <w:noProof/>
                              </w:rPr>
                              <w:fldChar w:fldCharType="end"/>
                            </w:r>
                            <w:bookmarkEnd w:id="450"/>
                            <w:r>
                              <w:t xml:space="preserve">: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Thông</w:t>
                            </w:r>
                            <w:proofErr w:type="spellEnd"/>
                            <w:r>
                              <w:t xml:space="preserve"> </w:t>
                            </w:r>
                            <w:proofErr w:type="spellStart"/>
                            <w:proofErr w:type="gramStart"/>
                            <w:r>
                              <w:t>báo</w:t>
                            </w:r>
                            <w:proofErr w:type="spellEnd"/>
                            <w:r>
                              <w:t xml:space="preserve"> ”</w:t>
                            </w:r>
                            <w:bookmarkEnd w:id="451"/>
                            <w:proofErr w:type="gramEnd"/>
                            <w:r w:rsidR="00325EE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67E59" id="Text Box 31" o:spid="_x0000_s1027" type="#_x0000_t202" style="position:absolute;left:0;text-align:left;margin-left:0;margin-top:454.6pt;width:439.5pt;height:21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" stroked="f">
                <v:textbox inset="0,0,0,0">
                  <w:txbxContent>
                    <w:p w14:paraId="72D9DD92" w14:textId="05582D41" w:rsidR="00BE4F8B" w:rsidRPr="006B5FD5" w:rsidRDefault="00BE4F8B" w:rsidP="00BE4F8B">
                      <w:pPr>
                        <w:pStyle w:val="Caption"/>
                        <w:rPr>
                          <w:rFonts w:cs="Times New Roman"/>
                          <w:lang w:val="vi"/>
                        </w:rPr>
                      </w:pPr>
                      <w:bookmarkStart w:id="452" w:name="_Ref119258919"/>
                      <w:bookmarkStart w:id="453" w:name="_Toc119445033"/>
                      <w:proofErr w:type="spellStart"/>
                      <w:r>
                        <w:t>Hình</w:t>
                      </w:r>
                      <w:proofErr w:type="spellEnd"/>
                      <w:r>
                        <w:t xml:space="preserve"> </w:t>
                      </w:r>
                      <w:r w:rsidR="005018C1">
                        <w:fldChar w:fldCharType="begin"/>
                      </w:r>
                      <w:r w:rsidR="005018C1">
                        <w:instrText xml:space="preserve"> STYLEREF 1 \s </w:instrText>
                      </w:r>
                      <w:r w:rsidR="005018C1">
                        <w:fldChar w:fldCharType="separate"/>
                      </w:r>
                      <w:r w:rsidR="00A97CFA">
                        <w:rPr>
                          <w:noProof/>
                        </w:rPr>
                        <w:t>4</w:t>
                      </w:r>
                      <w:r w:rsidR="005018C1">
                        <w:rPr>
                          <w:noProof/>
                        </w:rPr>
                        <w:fldChar w:fldCharType="end"/>
                      </w:r>
                      <w:r>
                        <w:t>.</w:t>
                      </w:r>
                      <w:r w:rsidR="005018C1">
                        <w:fldChar w:fldCharType="begin"/>
                      </w:r>
                      <w:r w:rsidR="005018C1">
                        <w:instrText xml:space="preserve"> SEQ Hình \* ARABIC \s 1 </w:instrText>
                      </w:r>
                      <w:r w:rsidR="005018C1">
                        <w:fldChar w:fldCharType="separate"/>
                      </w:r>
                      <w:r w:rsidR="00A97CFA">
                        <w:rPr>
                          <w:noProof/>
                        </w:rPr>
                        <w:t>4</w:t>
                      </w:r>
                      <w:r w:rsidR="005018C1">
                        <w:rPr>
                          <w:noProof/>
                        </w:rPr>
                        <w:fldChar w:fldCharType="end"/>
                      </w:r>
                      <w:bookmarkEnd w:id="452"/>
                      <w:r>
                        <w:t xml:space="preserve">: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Thông</w:t>
                      </w:r>
                      <w:proofErr w:type="spellEnd"/>
                      <w:r>
                        <w:t xml:space="preserve"> </w:t>
                      </w:r>
                      <w:proofErr w:type="spellStart"/>
                      <w:proofErr w:type="gramStart"/>
                      <w:r>
                        <w:t>báo</w:t>
                      </w:r>
                      <w:proofErr w:type="spellEnd"/>
                      <w:r>
                        <w:t xml:space="preserve"> ”</w:t>
                      </w:r>
                      <w:bookmarkEnd w:id="453"/>
                      <w:proofErr w:type="gramEnd"/>
                      <w:r w:rsidR="00325EE7">
                        <w:t xml:space="preserve"> </w:t>
                      </w:r>
                    </w:p>
                  </w:txbxContent>
                </v:textbox>
                <w10:wrap type="topAndBottom" anchorx="margin"/>
              </v:shape>
            </w:pict>
          </mc:Fallback>
        </mc:AlternateContent>
      </w:r>
      <w:r w:rsidRPr="001E57AD">
        <w:rPr>
          <w:rFonts w:eastAsia="Times New Roman" w:cs="Times New Roman"/>
          <w:noProof/>
          <w:sz w:val="26"/>
          <w:szCs w:val="26"/>
          <w:lang w:val="en-US"/>
        </w:rPr>
        <w:drawing>
          <wp:anchor distT="0" distB="0" distL="114300" distR="114300" simplePos="0" relativeHeight="251666432" behindDoc="0" locked="0" layoutInCell="1" allowOverlap="1" wp14:anchorId="011436B7" wp14:editId="504262C1">
            <wp:simplePos x="0" y="0"/>
            <wp:positionH relativeFrom="margin">
              <wp:align>left</wp:align>
            </wp:positionH>
            <wp:positionV relativeFrom="paragraph">
              <wp:posOffset>706120</wp:posOffset>
            </wp:positionV>
            <wp:extent cx="5581650" cy="4984750"/>
            <wp:effectExtent l="0" t="0" r="0" b="6350"/>
            <wp:wrapTopAndBottom/>
            <wp:docPr id="22" name="image24.png"/>
            <wp:cNvGraphicFramePr/>
            <a:graphic xmlns:a="http://schemas.openxmlformats.org/drawingml/2006/main">
              <a:graphicData uri="http://schemas.openxmlformats.org/drawingml/2006/picture">
                <pic:pic xmlns:pic="http://schemas.openxmlformats.org/drawingml/2006/picture">
                  <pic:nvPicPr>
                    <pic:cNvPr id="22" name="image24.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5581650" cy="4984750"/>
                    </a:xfrm>
                    <a:prstGeom prst="rect">
                      <a:avLst/>
                    </a:prstGeom>
                  </pic:spPr>
                </pic:pic>
              </a:graphicData>
            </a:graphic>
            <wp14:sizeRelH relativeFrom="margin">
              <wp14:pctWidth>0</wp14:pctWidth>
            </wp14:sizeRelH>
            <wp14:sizeRelV relativeFrom="margin">
              <wp14:pctHeight>0</wp14:pctHeight>
            </wp14:sizeRelV>
          </wp:anchor>
        </w:drawing>
      </w:r>
      <w:r w:rsidR="00A92377" w:rsidRPr="001E57AD">
        <w:rPr>
          <w:rFonts w:cs="Times New Roman"/>
        </w:rPr>
        <w:t>Chức năng “</w:t>
      </w:r>
      <w:proofErr w:type="spellStart"/>
      <w:r w:rsidR="00A92377">
        <w:rPr>
          <w:rFonts w:cs="Times New Roman"/>
          <w:lang w:val="en-US"/>
        </w:rPr>
        <w:t>Thông</w:t>
      </w:r>
      <w:proofErr w:type="spellEnd"/>
      <w:r w:rsidR="00A92377">
        <w:rPr>
          <w:rFonts w:cs="Times New Roman"/>
          <w:lang w:val="en-US"/>
        </w:rPr>
        <w:t xml:space="preserve"> </w:t>
      </w:r>
      <w:proofErr w:type="spellStart"/>
      <w:r w:rsidR="00A92377">
        <w:rPr>
          <w:rFonts w:cs="Times New Roman"/>
          <w:lang w:val="en-US"/>
        </w:rPr>
        <w:t>báo</w:t>
      </w:r>
      <w:proofErr w:type="spellEnd"/>
      <w:r w:rsidR="00A92377">
        <w:rPr>
          <w:rFonts w:cs="Times New Roman"/>
          <w:lang w:val="en-US"/>
        </w:rPr>
        <w:t xml:space="preserve"> </w:t>
      </w:r>
      <w:proofErr w:type="spellStart"/>
      <w:r w:rsidR="00A92377">
        <w:rPr>
          <w:rFonts w:cs="Times New Roman"/>
          <w:lang w:val="en-US"/>
        </w:rPr>
        <w:t>tuyển</w:t>
      </w:r>
      <w:proofErr w:type="spellEnd"/>
      <w:r w:rsidR="00A92377">
        <w:rPr>
          <w:rFonts w:cs="Times New Roman"/>
          <w:lang w:val="en-US"/>
        </w:rPr>
        <w:t xml:space="preserve"> </w:t>
      </w:r>
      <w:proofErr w:type="spellStart"/>
      <w:r w:rsidR="00A92377">
        <w:rPr>
          <w:rFonts w:cs="Times New Roman"/>
          <w:lang w:val="en-US"/>
        </w:rPr>
        <w:t>sinh</w:t>
      </w:r>
      <w:proofErr w:type="spellEnd"/>
      <w:r w:rsidR="00A92377" w:rsidRPr="001E57AD">
        <w:rPr>
          <w:rFonts w:cs="Times New Roman"/>
        </w:rPr>
        <w:t>” là một trong những chức năng của</w:t>
      </w:r>
      <w:r w:rsidR="00A92377">
        <w:rPr>
          <w:rFonts w:cs="Times New Roman"/>
          <w:lang w:val="en-US"/>
        </w:rPr>
        <w:t xml:space="preserve"> actor “</w:t>
      </w:r>
      <w:r w:rsidR="00A92377" w:rsidRPr="001E57AD">
        <w:rPr>
          <w:rFonts w:cs="Times New Roman"/>
        </w:rPr>
        <w:t>BanGiamHieu”.</w:t>
      </w:r>
      <w:r w:rsidR="00A92377">
        <w:rPr>
          <w:rFonts w:cs="Times New Roman"/>
          <w:lang w:val="en-US"/>
        </w:rPr>
        <w:t xml:space="preserve"> </w:t>
      </w:r>
      <w:proofErr w:type="spellStart"/>
      <w:r w:rsidR="00A92377">
        <w:rPr>
          <w:rFonts w:cs="Times New Roman"/>
          <w:lang w:val="en-US"/>
        </w:rPr>
        <w:t>Chức</w:t>
      </w:r>
      <w:proofErr w:type="spellEnd"/>
      <w:r w:rsidR="00A92377">
        <w:rPr>
          <w:rFonts w:cs="Times New Roman"/>
          <w:lang w:val="en-US"/>
        </w:rPr>
        <w:t xml:space="preserve"> </w:t>
      </w:r>
      <w:proofErr w:type="spellStart"/>
      <w:r w:rsidR="00A92377">
        <w:rPr>
          <w:rFonts w:cs="Times New Roman"/>
          <w:lang w:val="en-US"/>
        </w:rPr>
        <w:t>năng</w:t>
      </w:r>
      <w:proofErr w:type="spellEnd"/>
      <w:r w:rsidR="00A92377">
        <w:rPr>
          <w:rFonts w:cs="Times New Roman"/>
          <w:lang w:val="en-US"/>
        </w:rPr>
        <w:t xml:space="preserve"> </w:t>
      </w:r>
      <w:proofErr w:type="spellStart"/>
      <w:r w:rsidR="00A92377">
        <w:rPr>
          <w:rFonts w:cs="Times New Roman"/>
          <w:lang w:val="en-US"/>
        </w:rPr>
        <w:t>này</w:t>
      </w:r>
      <w:proofErr w:type="spellEnd"/>
      <w:r w:rsidR="00A92377">
        <w:rPr>
          <w:rFonts w:cs="Times New Roman"/>
          <w:lang w:val="en-US"/>
        </w:rPr>
        <w:t xml:space="preserve"> </w:t>
      </w:r>
      <w:proofErr w:type="spellStart"/>
      <w:r w:rsidR="00A92377">
        <w:rPr>
          <w:rFonts w:cs="Times New Roman"/>
          <w:lang w:val="en-US"/>
        </w:rPr>
        <w:t>đã</w:t>
      </w:r>
      <w:proofErr w:type="spellEnd"/>
      <w:r w:rsidR="00A92377">
        <w:rPr>
          <w:rFonts w:cs="Times New Roman"/>
          <w:lang w:val="en-US"/>
        </w:rPr>
        <w:t xml:space="preserve"> </w:t>
      </w:r>
      <w:proofErr w:type="spellStart"/>
      <w:r w:rsidR="00A92377">
        <w:rPr>
          <w:rFonts w:cs="Times New Roman"/>
          <w:lang w:val="en-US"/>
        </w:rPr>
        <w:t>được</w:t>
      </w:r>
      <w:proofErr w:type="spellEnd"/>
      <w:r w:rsidR="00A92377">
        <w:rPr>
          <w:rFonts w:cs="Times New Roman"/>
          <w:lang w:val="en-US"/>
        </w:rPr>
        <w:t xml:space="preserve"> </w:t>
      </w:r>
      <w:proofErr w:type="spellStart"/>
      <w:r w:rsidR="00A92377">
        <w:rPr>
          <w:rFonts w:cs="Times New Roman"/>
          <w:lang w:val="en-US"/>
        </w:rPr>
        <w:t>thể</w:t>
      </w:r>
      <w:proofErr w:type="spellEnd"/>
      <w:r w:rsidR="00A92377">
        <w:rPr>
          <w:rFonts w:cs="Times New Roman"/>
          <w:lang w:val="en-US"/>
        </w:rPr>
        <w:t xml:space="preserve"> </w:t>
      </w:r>
      <w:proofErr w:type="spellStart"/>
      <w:r w:rsidR="00A92377">
        <w:rPr>
          <w:rFonts w:cs="Times New Roman"/>
          <w:lang w:val="en-US"/>
        </w:rPr>
        <w:t>hiện</w:t>
      </w:r>
      <w:proofErr w:type="spellEnd"/>
      <w:r w:rsidR="00A92377">
        <w:rPr>
          <w:rFonts w:cs="Times New Roman"/>
          <w:lang w:val="en-US"/>
        </w:rPr>
        <w:t xml:space="preserve"> </w:t>
      </w:r>
      <w:proofErr w:type="spellStart"/>
      <w:r w:rsidR="00A92377">
        <w:rPr>
          <w:rFonts w:cs="Times New Roman"/>
          <w:lang w:val="en-US"/>
        </w:rPr>
        <w:t>cụ</w:t>
      </w:r>
      <w:proofErr w:type="spellEnd"/>
      <w:r w:rsidR="00A92377">
        <w:rPr>
          <w:rFonts w:cs="Times New Roman"/>
          <w:lang w:val="en-US"/>
        </w:rPr>
        <w:t xml:space="preserve"> </w:t>
      </w:r>
      <w:proofErr w:type="spellStart"/>
      <w:r w:rsidR="00A92377">
        <w:rPr>
          <w:rFonts w:cs="Times New Roman"/>
          <w:lang w:val="en-US"/>
        </w:rPr>
        <w:t>thể</w:t>
      </w:r>
      <w:proofErr w:type="spellEnd"/>
      <w:r w:rsidR="00A92377">
        <w:rPr>
          <w:rFonts w:cs="Times New Roman"/>
          <w:lang w:val="en-US"/>
        </w:rPr>
        <w:t xml:space="preserve"> </w:t>
      </w:r>
      <w:proofErr w:type="spellStart"/>
      <w:r w:rsidR="00A92377">
        <w:rPr>
          <w:rFonts w:cs="Times New Roman"/>
          <w:lang w:val="en-US"/>
        </w:rPr>
        <w:t>trong</w:t>
      </w:r>
      <w:proofErr w:type="spellEnd"/>
      <w:r w:rsidR="00A92377">
        <w:rPr>
          <w:rFonts w:cs="Times New Roman"/>
          <w:lang w:val="en-US"/>
        </w:rPr>
        <w:t xml:space="preserve"> </w:t>
      </w:r>
      <w:r w:rsidR="00A92377">
        <w:rPr>
          <w:rFonts w:cs="Times New Roman"/>
          <w:lang w:val="en-US"/>
        </w:rPr>
        <w:fldChar w:fldCharType="begin"/>
      </w:r>
      <w:r w:rsidR="00A92377">
        <w:rPr>
          <w:rFonts w:cs="Times New Roman"/>
          <w:lang w:val="en-US"/>
        </w:rPr>
        <w:instrText xml:space="preserve"> REF _Ref118850471 \h </w:instrText>
      </w:r>
      <w:r w:rsidR="00FC02C8">
        <w:rPr>
          <w:rFonts w:cs="Times New Roman"/>
          <w:lang w:val="en-US"/>
        </w:rPr>
        <w:instrText xml:space="preserve"> \* MERGEFORMAT </w:instrText>
      </w:r>
      <w:r w:rsidR="00A92377">
        <w:rPr>
          <w:rFonts w:cs="Times New Roman"/>
          <w:lang w:val="en-US"/>
        </w:rPr>
      </w:r>
      <w:r w:rsidR="00A92377">
        <w:rPr>
          <w:rFonts w:cs="Times New Roman"/>
          <w:lang w:val="en-US"/>
        </w:rPr>
        <w:fldChar w:fldCharType="separate"/>
      </w:r>
      <w:r w:rsidR="00A97CFA">
        <w:t xml:space="preserve">Hình </w:t>
      </w:r>
      <w:r w:rsidR="00A97CFA">
        <w:rPr>
          <w:noProof/>
        </w:rPr>
        <w:t>2.5</w:t>
      </w:r>
      <w:r w:rsidR="00A92377">
        <w:rPr>
          <w:rFonts w:cs="Times New Roman"/>
          <w:lang w:val="en-US"/>
        </w:rPr>
        <w:fldChar w:fldCharType="end"/>
      </w:r>
      <w:r w:rsidR="00A92377">
        <w:rPr>
          <w:rFonts w:cs="Times New Roman"/>
          <w:lang w:val="en-US"/>
        </w:rPr>
        <w:t xml:space="preserve">. </w:t>
      </w:r>
      <w:proofErr w:type="spellStart"/>
      <w:r w:rsidR="00A92377">
        <w:rPr>
          <w:rFonts w:cs="Times New Roman"/>
          <w:lang w:val="en-US"/>
        </w:rPr>
        <w:t>Còn</w:t>
      </w:r>
      <w:proofErr w:type="spellEnd"/>
      <w:r w:rsidR="00A92377">
        <w:rPr>
          <w:rFonts w:cs="Times New Roman"/>
          <w:lang w:val="en-US"/>
        </w:rPr>
        <w:t xml:space="preserve"> </w:t>
      </w:r>
      <w:proofErr w:type="spellStart"/>
      <w:r w:rsidR="00A92377">
        <w:rPr>
          <w:rFonts w:cs="Times New Roman"/>
          <w:lang w:val="en-US"/>
        </w:rPr>
        <w:t>về</w:t>
      </w:r>
      <w:proofErr w:type="spellEnd"/>
      <w:r w:rsidR="00A92377">
        <w:rPr>
          <w:rFonts w:cs="Times New Roman"/>
          <w:lang w:val="en-US"/>
        </w:rPr>
        <w:t xml:space="preserve"> </w:t>
      </w:r>
      <w:proofErr w:type="spellStart"/>
      <w:r w:rsidR="00A92377">
        <w:rPr>
          <w:rFonts w:cs="Times New Roman"/>
          <w:lang w:val="en-US"/>
        </w:rPr>
        <w:t>sơ</w:t>
      </w:r>
      <w:proofErr w:type="spellEnd"/>
      <w:r w:rsidR="00A92377">
        <w:rPr>
          <w:rFonts w:cs="Times New Roman"/>
          <w:lang w:val="en-US"/>
        </w:rPr>
        <w:t xml:space="preserve"> </w:t>
      </w:r>
      <w:proofErr w:type="spellStart"/>
      <w:r w:rsidR="00A92377">
        <w:rPr>
          <w:rFonts w:cs="Times New Roman"/>
          <w:lang w:val="en-US"/>
        </w:rPr>
        <w:t>đồ</w:t>
      </w:r>
      <w:proofErr w:type="spellEnd"/>
      <w:r w:rsidR="00A92377">
        <w:rPr>
          <w:rFonts w:cs="Times New Roman"/>
          <w:lang w:val="en-US"/>
        </w:rPr>
        <w:t xml:space="preserve"> </w:t>
      </w:r>
      <w:proofErr w:type="spellStart"/>
      <w:r w:rsidR="00A92377">
        <w:rPr>
          <w:rFonts w:cs="Times New Roman"/>
          <w:lang w:val="en-US"/>
        </w:rPr>
        <w:t>tuần</w:t>
      </w:r>
      <w:proofErr w:type="spellEnd"/>
      <w:r w:rsidR="00A92377">
        <w:rPr>
          <w:rFonts w:cs="Times New Roman"/>
          <w:lang w:val="en-US"/>
        </w:rPr>
        <w:t xml:space="preserve"> </w:t>
      </w:r>
      <w:proofErr w:type="spellStart"/>
      <w:r w:rsidR="00A92377">
        <w:rPr>
          <w:rFonts w:cs="Times New Roman"/>
          <w:lang w:val="en-US"/>
        </w:rPr>
        <w:t>tự</w:t>
      </w:r>
      <w:proofErr w:type="spellEnd"/>
      <w:r w:rsidR="00A92377">
        <w:rPr>
          <w:rFonts w:cs="Times New Roman"/>
          <w:lang w:val="en-US"/>
        </w:rPr>
        <w:t xml:space="preserve"> </w:t>
      </w:r>
      <w:proofErr w:type="spellStart"/>
      <w:r w:rsidR="00A92377">
        <w:rPr>
          <w:rFonts w:cs="Times New Roman"/>
          <w:lang w:val="en-US"/>
        </w:rPr>
        <w:t>của</w:t>
      </w:r>
      <w:proofErr w:type="spellEnd"/>
      <w:r w:rsidR="00A92377">
        <w:rPr>
          <w:rFonts w:cs="Times New Roman"/>
          <w:lang w:val="en-US"/>
        </w:rPr>
        <w:t xml:space="preserve"> </w:t>
      </w:r>
      <w:proofErr w:type="spellStart"/>
      <w:r w:rsidR="00A92377">
        <w:rPr>
          <w:rFonts w:cs="Times New Roman"/>
          <w:lang w:val="en-US"/>
        </w:rPr>
        <w:t>chức</w:t>
      </w:r>
      <w:proofErr w:type="spellEnd"/>
      <w:r w:rsidR="00A92377">
        <w:rPr>
          <w:rFonts w:cs="Times New Roman"/>
          <w:lang w:val="en-US"/>
        </w:rPr>
        <w:t xml:space="preserve"> </w:t>
      </w:r>
      <w:proofErr w:type="spellStart"/>
      <w:r w:rsidR="00A92377">
        <w:rPr>
          <w:rFonts w:cs="Times New Roman"/>
          <w:lang w:val="en-US"/>
        </w:rPr>
        <w:t>năng</w:t>
      </w:r>
      <w:proofErr w:type="spellEnd"/>
      <w:r w:rsidR="00A92377">
        <w:rPr>
          <w:rFonts w:cs="Times New Roman"/>
          <w:lang w:val="en-US"/>
        </w:rPr>
        <w:t xml:space="preserve"> </w:t>
      </w:r>
      <w:proofErr w:type="spellStart"/>
      <w:r w:rsidR="00A92377">
        <w:rPr>
          <w:rFonts w:cs="Times New Roman"/>
          <w:lang w:val="en-US"/>
        </w:rPr>
        <w:t>này</w:t>
      </w:r>
      <w:proofErr w:type="spellEnd"/>
      <w:r w:rsidR="00A92377">
        <w:rPr>
          <w:rFonts w:cs="Times New Roman"/>
          <w:lang w:val="en-US"/>
        </w:rPr>
        <w:t xml:space="preserve"> </w:t>
      </w:r>
      <w:proofErr w:type="spellStart"/>
      <w:r w:rsidR="00A92377">
        <w:rPr>
          <w:rFonts w:cs="Times New Roman"/>
          <w:lang w:val="en-US"/>
        </w:rPr>
        <w:t>thì</w:t>
      </w:r>
      <w:proofErr w:type="spellEnd"/>
      <w:r w:rsidR="00A92377">
        <w:rPr>
          <w:rFonts w:cs="Times New Roman"/>
          <w:lang w:val="en-US"/>
        </w:rPr>
        <w:t xml:space="preserve"> </w:t>
      </w:r>
      <w:proofErr w:type="spellStart"/>
      <w:r w:rsidR="00A92377">
        <w:rPr>
          <w:rFonts w:cs="Times New Roman"/>
          <w:lang w:val="en-US"/>
        </w:rPr>
        <w:t>được</w:t>
      </w:r>
      <w:proofErr w:type="spellEnd"/>
      <w:r w:rsidR="00A92377">
        <w:rPr>
          <w:rFonts w:cs="Times New Roman"/>
          <w:lang w:val="en-US"/>
        </w:rPr>
        <w:t xml:space="preserve"> </w:t>
      </w:r>
      <w:proofErr w:type="spellStart"/>
      <w:r w:rsidR="00A92377">
        <w:rPr>
          <w:rFonts w:cs="Times New Roman"/>
          <w:lang w:val="en-US"/>
        </w:rPr>
        <w:t>mô</w:t>
      </w:r>
      <w:proofErr w:type="spellEnd"/>
      <w:r w:rsidR="00A92377">
        <w:rPr>
          <w:rFonts w:cs="Times New Roman"/>
          <w:lang w:val="en-US"/>
        </w:rPr>
        <w:t xml:space="preserve"> </w:t>
      </w:r>
      <w:proofErr w:type="spellStart"/>
      <w:r w:rsidR="00A92377">
        <w:rPr>
          <w:rFonts w:cs="Times New Roman"/>
          <w:lang w:val="en-US"/>
        </w:rPr>
        <w:t>tả</w:t>
      </w:r>
      <w:proofErr w:type="spellEnd"/>
      <w:r w:rsidR="00A92377">
        <w:rPr>
          <w:rFonts w:cs="Times New Roman"/>
          <w:lang w:val="en-US"/>
        </w:rPr>
        <w:t xml:space="preserve"> </w:t>
      </w:r>
      <w:proofErr w:type="spellStart"/>
      <w:r w:rsidR="00A92377">
        <w:rPr>
          <w:rFonts w:cs="Times New Roman"/>
          <w:lang w:val="en-US"/>
        </w:rPr>
        <w:t>trong</w:t>
      </w:r>
      <w:proofErr w:type="spellEnd"/>
      <w:r w:rsidR="00A92377">
        <w:rPr>
          <w:rFonts w:cs="Times New Roman"/>
          <w:lang w:val="en-US"/>
        </w:rPr>
        <w:t xml:space="preserve"> </w:t>
      </w:r>
      <w:r w:rsidR="00A92377">
        <w:rPr>
          <w:rFonts w:cs="Times New Roman"/>
          <w:lang w:val="en-US"/>
        </w:rPr>
        <w:fldChar w:fldCharType="begin"/>
      </w:r>
      <w:r w:rsidR="00A92377">
        <w:rPr>
          <w:rFonts w:cs="Times New Roman"/>
          <w:lang w:val="en-US"/>
        </w:rPr>
        <w:instrText xml:space="preserve"> REF _Ref118858256 \h </w:instrText>
      </w:r>
      <w:r w:rsidR="00FC02C8">
        <w:rPr>
          <w:rFonts w:cs="Times New Roman"/>
          <w:lang w:val="en-US"/>
        </w:rPr>
        <w:instrText xml:space="preserve"> \* MERGEFORMAT </w:instrText>
      </w:r>
      <w:r w:rsidR="00A92377">
        <w:rPr>
          <w:rFonts w:cs="Times New Roman"/>
          <w:lang w:val="en-US"/>
        </w:rPr>
      </w:r>
      <w:r w:rsidR="00A92377">
        <w:rPr>
          <w:rFonts w:cs="Times New Roman"/>
          <w:lang w:val="en-US"/>
        </w:rPr>
        <w:fldChar w:fldCharType="separate"/>
      </w:r>
      <w:r w:rsidR="006B0EBC">
        <w:rPr>
          <w:rFonts w:cs="Times New Roman"/>
          <w:b/>
          <w:bCs/>
          <w:lang w:val="en-US"/>
        </w:rPr>
        <w:fldChar w:fldCharType="begin"/>
      </w:r>
      <w:r w:rsidR="006B0EBC">
        <w:rPr>
          <w:rFonts w:cs="Times New Roman"/>
          <w:lang w:val="en-US"/>
        </w:rPr>
        <w:instrText xml:space="preserve"> REF _Ref119258919 \h </w:instrText>
      </w:r>
      <w:r w:rsidR="006B0EBC">
        <w:rPr>
          <w:rFonts w:cs="Times New Roman"/>
          <w:b/>
          <w:bCs/>
          <w:lang w:val="en-US"/>
        </w:rPr>
      </w:r>
      <w:r w:rsidR="006B0EBC">
        <w:rPr>
          <w:rFonts w:cs="Times New Roman"/>
          <w:b/>
          <w:bCs/>
          <w:lang w:val="en-US"/>
        </w:rPr>
        <w:fldChar w:fldCharType="separate"/>
      </w:r>
      <w:r w:rsidR="006B0EBC">
        <w:t xml:space="preserve">Hình </w:t>
      </w:r>
      <w:r w:rsidR="006B0EBC">
        <w:rPr>
          <w:noProof/>
        </w:rPr>
        <w:t>4</w:t>
      </w:r>
      <w:r w:rsidR="006B0EBC">
        <w:t>.</w:t>
      </w:r>
      <w:r w:rsidR="006B0EBC">
        <w:rPr>
          <w:noProof/>
        </w:rPr>
        <w:t>4</w:t>
      </w:r>
      <w:r w:rsidR="006B0EBC">
        <w:rPr>
          <w:rFonts w:cs="Times New Roman"/>
          <w:b/>
          <w:bCs/>
          <w:lang w:val="en-US"/>
        </w:rPr>
        <w:fldChar w:fldCharType="end"/>
      </w:r>
      <w:r w:rsidR="00A97CFA">
        <w:rPr>
          <w:rFonts w:cs="Times New Roman"/>
          <w:b/>
          <w:bCs/>
          <w:lang w:val="en-US"/>
        </w:rPr>
        <w:t>.</w:t>
      </w:r>
      <w:r w:rsidR="00A92377">
        <w:rPr>
          <w:rFonts w:cs="Times New Roman"/>
          <w:lang w:val="en-US"/>
        </w:rPr>
        <w:fldChar w:fldCharType="end"/>
      </w:r>
      <w:r w:rsidR="00A92377">
        <w:rPr>
          <w:rFonts w:cs="Times New Roman"/>
          <w:lang w:val="en-US"/>
        </w:rPr>
        <w:t>.</w:t>
      </w:r>
      <w:r w:rsidRPr="00BE4F8B">
        <w:rPr>
          <w:rFonts w:eastAsia="Times New Roman" w:cs="Times New Roman"/>
          <w:noProof/>
          <w:sz w:val="26"/>
          <w:szCs w:val="26"/>
          <w:lang w:val="en-US"/>
        </w:rPr>
        <w:t xml:space="preserve"> </w:t>
      </w:r>
    </w:p>
    <w:p w14:paraId="4A2EC0A8" w14:textId="77777777" w:rsidR="00013F0D" w:rsidRPr="001E57AD" w:rsidRDefault="00013F0D">
      <w:pPr>
        <w:spacing w:before="240" w:after="240"/>
        <w:rPr>
          <w:rFonts w:eastAsia="Times New Roman" w:cs="Times New Roman"/>
          <w:sz w:val="26"/>
          <w:szCs w:val="26"/>
        </w:rPr>
      </w:pPr>
    </w:p>
    <w:p w14:paraId="3F1A963F" w14:textId="6CACB97C" w:rsidR="000F3DFD" w:rsidRDefault="000F3DFD" w:rsidP="000F3DFD">
      <w:pPr>
        <w:keepNext/>
        <w:spacing w:before="240" w:after="240"/>
      </w:pPr>
    </w:p>
    <w:p w14:paraId="228785F5" w14:textId="77777777" w:rsidR="00013F0D" w:rsidRPr="001E57AD" w:rsidRDefault="00E952C3" w:rsidP="00FC02C8">
      <w:pPr>
        <w:keepNext/>
        <w:spacing w:before="240" w:after="240" w:line="240" w:lineRule="auto"/>
        <w:jc w:val="both"/>
        <w:rPr>
          <w:rFonts w:eastAsia="Times New Roman" w:cs="Times New Roman"/>
          <w:sz w:val="26"/>
          <w:szCs w:val="26"/>
        </w:rPr>
      </w:pPr>
      <w:r w:rsidRPr="001E57AD">
        <w:rPr>
          <w:rFonts w:eastAsia="Times New Roman" w:cs="Times New Roman"/>
          <w:sz w:val="26"/>
          <w:szCs w:val="26"/>
        </w:rPr>
        <w:t>Mô tả chức năng: Cho phép quản trị nhà trường thêm thông báo tuyển sinh.</w:t>
      </w:r>
    </w:p>
    <w:p w14:paraId="442ACE10" w14:textId="77777777" w:rsidR="00013F0D" w:rsidRPr="001E57AD" w:rsidRDefault="00E952C3" w:rsidP="00FC02C8">
      <w:pPr>
        <w:keepNext/>
        <w:spacing w:before="240" w:after="240" w:line="240" w:lineRule="auto"/>
        <w:jc w:val="both"/>
        <w:rPr>
          <w:rFonts w:eastAsia="Times New Roman" w:cs="Times New Roman"/>
          <w:sz w:val="26"/>
          <w:szCs w:val="26"/>
        </w:rPr>
      </w:pPr>
      <w:r w:rsidRPr="001E57AD">
        <w:rPr>
          <w:rFonts w:eastAsia="Times New Roman" w:cs="Times New Roman"/>
          <w:sz w:val="26"/>
          <w:szCs w:val="26"/>
        </w:rPr>
        <w:t>Điều kiện tiên quyết: Phải đăng nhập với tài khoản có vai trò quản trị nhà trường và chọn chức năng này.</w:t>
      </w:r>
    </w:p>
    <w:p w14:paraId="39300F49" w14:textId="77777777" w:rsidR="00013F0D" w:rsidRPr="001E57AD" w:rsidRDefault="00E952C3" w:rsidP="00FC02C8">
      <w:pPr>
        <w:keepNext/>
        <w:spacing w:before="240" w:after="240" w:line="240" w:lineRule="auto"/>
        <w:jc w:val="both"/>
        <w:rPr>
          <w:rFonts w:eastAsia="Times New Roman" w:cs="Times New Roman"/>
          <w:sz w:val="26"/>
          <w:szCs w:val="26"/>
        </w:rPr>
      </w:pPr>
      <w:r w:rsidRPr="001E57AD">
        <w:rPr>
          <w:rFonts w:eastAsia="Times New Roman" w:cs="Times New Roman"/>
          <w:sz w:val="26"/>
          <w:szCs w:val="26"/>
        </w:rPr>
        <w:t>Trình tự thực hiện:</w:t>
      </w:r>
    </w:p>
    <w:p w14:paraId="03C72456" w14:textId="77777777" w:rsidR="00013F0D" w:rsidRPr="001E57AD" w:rsidRDefault="00E952C3" w:rsidP="00FC02C8">
      <w:pPr>
        <w:keepNext/>
        <w:spacing w:before="240" w:after="240" w:line="240" w:lineRule="auto"/>
        <w:ind w:left="720"/>
        <w:jc w:val="both"/>
        <w:rPr>
          <w:rFonts w:eastAsia="Times New Roman" w:cs="Times New Roman"/>
          <w:sz w:val="26"/>
          <w:szCs w:val="26"/>
        </w:rPr>
      </w:pPr>
      <w:r w:rsidRPr="001E57AD">
        <w:rPr>
          <w:rFonts w:eastAsia="Times New Roman" w:cs="Times New Roman"/>
          <w:sz w:val="26"/>
          <w:szCs w:val="26"/>
        </w:rPr>
        <w:t xml:space="preserve">Từ giao diện chính, quản trị nhà trường chọn vào mục thông </w:t>
      </w:r>
    </w:p>
    <w:p w14:paraId="09C9AF4B" w14:textId="77777777" w:rsidR="00013F0D" w:rsidRPr="001E57AD" w:rsidRDefault="00E952C3" w:rsidP="00FC02C8">
      <w:pPr>
        <w:keepNext/>
        <w:spacing w:before="240" w:after="240" w:line="240" w:lineRule="auto"/>
        <w:ind w:left="720"/>
        <w:jc w:val="both"/>
        <w:rPr>
          <w:rFonts w:eastAsia="Times New Roman" w:cs="Times New Roman"/>
          <w:sz w:val="26"/>
          <w:szCs w:val="26"/>
        </w:rPr>
      </w:pPr>
      <w:r w:rsidRPr="001E57AD">
        <w:rPr>
          <w:rFonts w:eastAsia="Times New Roman" w:cs="Times New Roman"/>
          <w:sz w:val="26"/>
          <w:szCs w:val="26"/>
        </w:rPr>
        <w:t>Hệ thống gọi hàm để lấy các danh mục thông báo</w:t>
      </w:r>
    </w:p>
    <w:p w14:paraId="19567EA1" w14:textId="77777777" w:rsidR="00013F0D" w:rsidRPr="001E57AD" w:rsidRDefault="00E952C3" w:rsidP="00FC02C8">
      <w:pPr>
        <w:keepNext/>
        <w:spacing w:before="240" w:after="240" w:line="240" w:lineRule="auto"/>
        <w:ind w:left="720"/>
        <w:jc w:val="both"/>
        <w:rPr>
          <w:rFonts w:eastAsia="Times New Roman" w:cs="Times New Roman"/>
          <w:sz w:val="26"/>
          <w:szCs w:val="26"/>
        </w:rPr>
      </w:pPr>
      <w:r w:rsidRPr="001E57AD">
        <w:rPr>
          <w:rFonts w:eastAsia="Times New Roman" w:cs="Times New Roman"/>
          <w:sz w:val="26"/>
          <w:szCs w:val="26"/>
        </w:rPr>
        <w:t>Hiển thị danh mục thông báo.</w:t>
      </w:r>
    </w:p>
    <w:p w14:paraId="2644AAAD" w14:textId="77777777" w:rsidR="00013F0D" w:rsidRPr="001E57AD" w:rsidRDefault="00E952C3" w:rsidP="00FC02C8">
      <w:pPr>
        <w:keepNext/>
        <w:spacing w:before="240" w:after="240" w:line="240" w:lineRule="auto"/>
        <w:ind w:left="720"/>
        <w:jc w:val="both"/>
        <w:rPr>
          <w:rFonts w:eastAsia="Times New Roman" w:cs="Times New Roman"/>
          <w:sz w:val="26"/>
          <w:szCs w:val="26"/>
        </w:rPr>
      </w:pPr>
      <w:r w:rsidRPr="001E57AD">
        <w:rPr>
          <w:rFonts w:eastAsia="Times New Roman" w:cs="Times New Roman"/>
          <w:sz w:val="26"/>
          <w:szCs w:val="26"/>
        </w:rPr>
        <w:t xml:space="preserve">Quản trị nhà trường chọn cập nhật thông báo tuyển sinh. </w:t>
      </w:r>
    </w:p>
    <w:p w14:paraId="33546D90" w14:textId="77777777" w:rsidR="00013F0D" w:rsidRPr="001E57AD" w:rsidRDefault="00E952C3" w:rsidP="00FC02C8">
      <w:pPr>
        <w:keepNext/>
        <w:spacing w:before="240" w:after="240" w:line="240" w:lineRule="auto"/>
        <w:ind w:left="720"/>
        <w:jc w:val="both"/>
        <w:rPr>
          <w:rFonts w:eastAsia="Times New Roman" w:cs="Times New Roman"/>
          <w:sz w:val="26"/>
          <w:szCs w:val="26"/>
        </w:rPr>
      </w:pPr>
      <w:r w:rsidRPr="001E57AD">
        <w:rPr>
          <w:rFonts w:eastAsia="Times New Roman" w:cs="Times New Roman"/>
          <w:sz w:val="26"/>
          <w:szCs w:val="26"/>
        </w:rPr>
        <w:t>Hệ thống yêu cầu cập nhật các thông tin.</w:t>
      </w:r>
    </w:p>
    <w:p w14:paraId="48FC086D" w14:textId="77777777" w:rsidR="00013F0D" w:rsidRPr="001E57AD" w:rsidRDefault="00E952C3" w:rsidP="00FC02C8">
      <w:pPr>
        <w:keepNext/>
        <w:spacing w:before="240" w:after="240" w:line="240" w:lineRule="auto"/>
        <w:ind w:left="720"/>
        <w:jc w:val="both"/>
        <w:rPr>
          <w:rFonts w:eastAsia="Times New Roman" w:cs="Times New Roman"/>
          <w:sz w:val="26"/>
          <w:szCs w:val="26"/>
        </w:rPr>
      </w:pPr>
      <w:r w:rsidRPr="001E57AD">
        <w:rPr>
          <w:rFonts w:eastAsia="Times New Roman" w:cs="Times New Roman"/>
          <w:sz w:val="26"/>
          <w:szCs w:val="26"/>
        </w:rPr>
        <w:t>Quản trị nhà trường cập nhật thời gian, nội dung tuyển sinh</w:t>
      </w:r>
    </w:p>
    <w:p w14:paraId="07DC12A5" w14:textId="77777777" w:rsidR="00013F0D" w:rsidRPr="001E57AD" w:rsidRDefault="00E952C3" w:rsidP="00FC02C8">
      <w:pPr>
        <w:keepNext/>
        <w:spacing w:before="240" w:after="240" w:line="240" w:lineRule="auto"/>
        <w:ind w:left="720"/>
        <w:jc w:val="both"/>
        <w:rPr>
          <w:rFonts w:eastAsia="Times New Roman" w:cs="Times New Roman"/>
          <w:sz w:val="26"/>
          <w:szCs w:val="26"/>
        </w:rPr>
      </w:pPr>
      <w:r w:rsidRPr="001E57AD">
        <w:rPr>
          <w:rFonts w:eastAsia="Times New Roman" w:cs="Times New Roman"/>
          <w:sz w:val="26"/>
          <w:szCs w:val="26"/>
        </w:rPr>
        <w:t xml:space="preserve">Quản trị nhà trường chọn xác nhận thông báo. </w:t>
      </w:r>
    </w:p>
    <w:p w14:paraId="20C3FDA3" w14:textId="77777777" w:rsidR="00013F0D" w:rsidRPr="001E57AD" w:rsidRDefault="00E952C3" w:rsidP="00FC02C8">
      <w:pPr>
        <w:keepNext/>
        <w:spacing w:before="240" w:after="240" w:line="240" w:lineRule="auto"/>
        <w:ind w:left="720"/>
        <w:jc w:val="both"/>
        <w:rPr>
          <w:rFonts w:eastAsia="Times New Roman" w:cs="Times New Roman"/>
          <w:sz w:val="26"/>
          <w:szCs w:val="26"/>
        </w:rPr>
      </w:pPr>
      <w:r w:rsidRPr="001E57AD">
        <w:rPr>
          <w:rFonts w:eastAsia="Times New Roman" w:cs="Times New Roman"/>
          <w:sz w:val="26"/>
          <w:szCs w:val="26"/>
        </w:rPr>
        <w:t>Hệ thống gọi hàm để kiểm tra thông tin hợp lệ</w:t>
      </w:r>
    </w:p>
    <w:p w14:paraId="19E62AD0" w14:textId="77777777" w:rsidR="00013F0D" w:rsidRPr="001E57AD" w:rsidRDefault="00E952C3" w:rsidP="00FC02C8">
      <w:pPr>
        <w:keepNext/>
        <w:spacing w:before="240" w:after="240" w:line="240" w:lineRule="auto"/>
        <w:ind w:left="720"/>
        <w:jc w:val="both"/>
        <w:rPr>
          <w:rFonts w:eastAsia="Times New Roman" w:cs="Times New Roman"/>
          <w:sz w:val="26"/>
          <w:szCs w:val="26"/>
        </w:rPr>
      </w:pPr>
      <w:r w:rsidRPr="001E57AD">
        <w:rPr>
          <w:rFonts w:eastAsia="Times New Roman" w:cs="Times New Roman"/>
          <w:sz w:val="26"/>
          <w:szCs w:val="26"/>
        </w:rPr>
        <w:t>Thông tin nhập không hợp lệ, thông báo cập nhật thất bại. Lặp lại bước 6 [Ngoại Lệ 1].</w:t>
      </w:r>
    </w:p>
    <w:p w14:paraId="2E0523D0" w14:textId="77777777" w:rsidR="00013F0D" w:rsidRPr="001E57AD" w:rsidRDefault="00E952C3" w:rsidP="00FC02C8">
      <w:pPr>
        <w:keepNext/>
        <w:spacing w:before="240" w:after="240" w:line="240" w:lineRule="auto"/>
        <w:jc w:val="both"/>
        <w:rPr>
          <w:rFonts w:eastAsia="Times New Roman" w:cs="Times New Roman"/>
          <w:b/>
          <w:i/>
        </w:rPr>
      </w:pPr>
      <w:r w:rsidRPr="001E57AD">
        <w:rPr>
          <w:rFonts w:eastAsia="Times New Roman" w:cs="Times New Roman"/>
          <w:b/>
          <w:i/>
        </w:rPr>
        <w:t>Các ngoại lệ:</w:t>
      </w:r>
    </w:p>
    <w:p w14:paraId="163BA986" w14:textId="77777777" w:rsidR="00013F0D" w:rsidRPr="001E57AD" w:rsidRDefault="00E952C3" w:rsidP="00FC02C8">
      <w:pPr>
        <w:keepNext/>
        <w:spacing w:before="240" w:after="240" w:line="240" w:lineRule="auto"/>
        <w:ind w:left="720"/>
        <w:jc w:val="both"/>
        <w:rPr>
          <w:rFonts w:eastAsia="Times New Roman" w:cs="Times New Roman"/>
        </w:rPr>
      </w:pPr>
      <w:r w:rsidRPr="001E57AD">
        <w:rPr>
          <w:rFonts w:eastAsia="Times New Roman" w:cs="Times New Roman"/>
        </w:rPr>
        <w:t xml:space="preserve">[Ngoại Lệ 1] </w:t>
      </w:r>
    </w:p>
    <w:p w14:paraId="09E32DAF" w14:textId="77777777" w:rsidR="00013F0D" w:rsidRPr="001E57AD" w:rsidRDefault="00E952C3">
      <w:pPr>
        <w:keepNext/>
        <w:numPr>
          <w:ilvl w:val="0"/>
          <w:numId w:val="42"/>
        </w:numPr>
        <w:spacing w:before="240" w:line="240" w:lineRule="auto"/>
        <w:jc w:val="both"/>
        <w:rPr>
          <w:rFonts w:eastAsia="Times New Roman" w:cs="Times New Roman"/>
        </w:rPr>
      </w:pPr>
      <w:r w:rsidRPr="001E57AD">
        <w:rPr>
          <w:rFonts w:eastAsia="Times New Roman" w:cs="Times New Roman"/>
        </w:rPr>
        <w:t xml:space="preserve">Thông tin hợp lệ. Cập nhật lên cơ sở dữ liệu. </w:t>
      </w:r>
    </w:p>
    <w:p w14:paraId="6B5C484C" w14:textId="77777777" w:rsidR="00013F0D" w:rsidRPr="001E57AD" w:rsidRDefault="00E952C3">
      <w:pPr>
        <w:keepNext/>
        <w:numPr>
          <w:ilvl w:val="0"/>
          <w:numId w:val="42"/>
        </w:numPr>
        <w:spacing w:after="240" w:line="240" w:lineRule="auto"/>
        <w:jc w:val="both"/>
        <w:rPr>
          <w:rFonts w:eastAsia="Times New Roman" w:cs="Times New Roman"/>
        </w:rPr>
      </w:pPr>
      <w:r w:rsidRPr="001E57AD">
        <w:rPr>
          <w:rFonts w:eastAsia="Times New Roman" w:cs="Times New Roman"/>
        </w:rPr>
        <w:t xml:space="preserve">Thông báo cập nhật thành công. </w:t>
      </w:r>
    </w:p>
    <w:p w14:paraId="4E4E6E84" w14:textId="77777777" w:rsidR="00013F0D" w:rsidRPr="001E57AD" w:rsidRDefault="00E952C3" w:rsidP="00FC02C8">
      <w:pPr>
        <w:keepNext/>
        <w:spacing w:before="240" w:after="240" w:line="240" w:lineRule="auto"/>
        <w:jc w:val="both"/>
        <w:rPr>
          <w:rFonts w:eastAsia="Times New Roman" w:cs="Times New Roman"/>
        </w:rPr>
      </w:pPr>
      <w:r w:rsidRPr="001E57AD">
        <w:rPr>
          <w:rFonts w:eastAsia="Times New Roman" w:cs="Times New Roman"/>
        </w:rPr>
        <w:tab/>
        <w:t>Kết thúc</w:t>
      </w:r>
    </w:p>
    <w:p w14:paraId="31F28ECD" w14:textId="77777777" w:rsidR="00013F0D" w:rsidRPr="001E57AD" w:rsidRDefault="00E952C3" w:rsidP="00FC02C8">
      <w:pPr>
        <w:keepNext/>
        <w:spacing w:before="240" w:after="240" w:line="240" w:lineRule="auto"/>
        <w:jc w:val="both"/>
        <w:rPr>
          <w:rFonts w:eastAsia="Times New Roman" w:cs="Times New Roman"/>
        </w:rPr>
      </w:pPr>
      <w:r w:rsidRPr="001E57AD">
        <w:rPr>
          <w:rFonts w:eastAsia="Times New Roman" w:cs="Times New Roman"/>
        </w:rPr>
        <w:t>Kết quả: Thao tác Thêm thông báo tuyển sinh hoàn tất.</w:t>
      </w:r>
    </w:p>
    <w:p w14:paraId="415D27F0" w14:textId="77777777" w:rsidR="00013F0D" w:rsidRPr="001E57AD" w:rsidRDefault="00013F0D">
      <w:pPr>
        <w:keepNext/>
        <w:spacing w:before="240" w:after="240" w:line="240" w:lineRule="auto"/>
        <w:ind w:left="720"/>
        <w:rPr>
          <w:rFonts w:eastAsia="Times New Roman" w:cs="Times New Roman"/>
        </w:rPr>
      </w:pPr>
    </w:p>
    <w:p w14:paraId="2DD1F762" w14:textId="77777777" w:rsidR="00013F0D" w:rsidRPr="001E57AD" w:rsidRDefault="00013F0D">
      <w:pPr>
        <w:keepNext/>
        <w:spacing w:before="240" w:after="240" w:line="240" w:lineRule="auto"/>
        <w:rPr>
          <w:rFonts w:eastAsia="Times New Roman" w:cs="Times New Roman"/>
        </w:rPr>
      </w:pPr>
    </w:p>
    <w:p w14:paraId="6B0C323B" w14:textId="77777777" w:rsidR="00013F0D" w:rsidRPr="001E57AD" w:rsidRDefault="00013F0D">
      <w:pPr>
        <w:keepNext/>
        <w:spacing w:before="240" w:after="240" w:line="240" w:lineRule="auto"/>
        <w:rPr>
          <w:rFonts w:eastAsia="Times New Roman" w:cs="Times New Roman"/>
          <w:sz w:val="26"/>
          <w:szCs w:val="26"/>
        </w:rPr>
      </w:pPr>
    </w:p>
    <w:p w14:paraId="4DEFF426" w14:textId="77777777" w:rsidR="00013F0D" w:rsidRPr="001E57AD" w:rsidRDefault="00013F0D">
      <w:pPr>
        <w:keepNext/>
        <w:spacing w:before="240" w:after="240" w:line="240" w:lineRule="auto"/>
        <w:rPr>
          <w:rFonts w:eastAsia="Times New Roman" w:cs="Times New Roman"/>
          <w:sz w:val="26"/>
          <w:szCs w:val="26"/>
        </w:rPr>
      </w:pPr>
    </w:p>
    <w:p w14:paraId="0976333E" w14:textId="77777777" w:rsidR="00013F0D" w:rsidRPr="001E57AD" w:rsidRDefault="00013F0D">
      <w:pPr>
        <w:keepNext/>
        <w:spacing w:before="240" w:after="240" w:line="240" w:lineRule="auto"/>
        <w:rPr>
          <w:rFonts w:eastAsia="Times New Roman" w:cs="Times New Roman"/>
          <w:sz w:val="26"/>
          <w:szCs w:val="26"/>
        </w:rPr>
      </w:pPr>
    </w:p>
    <w:p w14:paraId="16989869" w14:textId="77777777" w:rsidR="00013F0D" w:rsidRPr="001E57AD" w:rsidRDefault="00013F0D">
      <w:pPr>
        <w:keepNext/>
        <w:spacing w:before="240" w:after="240" w:line="240" w:lineRule="auto"/>
        <w:rPr>
          <w:rFonts w:eastAsia="Times New Roman" w:cs="Times New Roman"/>
          <w:sz w:val="26"/>
          <w:szCs w:val="26"/>
        </w:rPr>
      </w:pPr>
    </w:p>
    <w:p w14:paraId="5A0CD724" w14:textId="363A9E5D" w:rsidR="00013F0D" w:rsidRPr="001E57AD" w:rsidRDefault="00013F0D" w:rsidP="00A92377">
      <w:pPr>
        <w:spacing w:line="240" w:lineRule="auto"/>
        <w:rPr>
          <w:rFonts w:eastAsia="Times New Roman" w:cs="Times New Roman"/>
          <w:sz w:val="26"/>
          <w:szCs w:val="26"/>
        </w:rPr>
      </w:pPr>
    </w:p>
    <w:p w14:paraId="39A659C5" w14:textId="13777A5C" w:rsidR="00013F0D" w:rsidRDefault="00BF66E9">
      <w:pPr>
        <w:pStyle w:val="Heading3"/>
      </w:pPr>
      <w:bookmarkStart w:id="454" w:name="_mo0cv3z2cvk3" w:colFirst="0" w:colLast="0"/>
      <w:bookmarkStart w:id="455" w:name="_Ref119176835"/>
      <w:bookmarkStart w:id="456" w:name="_Toc119445003"/>
      <w:bookmarkEnd w:id="454"/>
      <w:r>
        <w:t>Sơ đồ tuần tự “Quản lý lớp học</w:t>
      </w:r>
      <w:r w:rsidR="00E952C3" w:rsidRPr="001E57AD">
        <w:t xml:space="preserve"> ”</w:t>
      </w:r>
      <w:bookmarkEnd w:id="455"/>
      <w:bookmarkEnd w:id="456"/>
    </w:p>
    <w:p w14:paraId="123F4386" w14:textId="6D2D0C1C" w:rsidR="00BE4F8B" w:rsidRDefault="00A92377" w:rsidP="00FC02C8">
      <w:pPr>
        <w:keepNext/>
        <w:ind w:firstLine="720"/>
        <w:jc w:val="both"/>
      </w:pPr>
      <w:r w:rsidRPr="001E57AD">
        <w:rPr>
          <w:rFonts w:cs="Times New Roman"/>
        </w:rPr>
        <w:t>Chức năng “Quản lý</w:t>
      </w:r>
      <w:r>
        <w:rPr>
          <w:rFonts w:cs="Times New Roman"/>
          <w:lang w:val="en-US"/>
        </w:rPr>
        <w:t xml:space="preserve"> </w:t>
      </w:r>
      <w:proofErr w:type="spellStart"/>
      <w:r>
        <w:rPr>
          <w:rFonts w:cs="Times New Roman"/>
          <w:lang w:val="en-US"/>
        </w:rPr>
        <w:t>lớp</w:t>
      </w:r>
      <w:proofErr w:type="spellEnd"/>
      <w:r>
        <w:rPr>
          <w:rFonts w:cs="Times New Roman"/>
          <w:lang w:val="en-US"/>
        </w:rPr>
        <w:t xml:space="preserve"> </w:t>
      </w:r>
      <w:proofErr w:type="spellStart"/>
      <w:r>
        <w:rPr>
          <w:rFonts w:cs="Times New Roman"/>
          <w:lang w:val="en-US"/>
        </w:rPr>
        <w:t>học</w:t>
      </w:r>
      <w:proofErr w:type="spellEnd"/>
      <w:r w:rsidRPr="001E57AD">
        <w:rPr>
          <w:rFonts w:cs="Times New Roman"/>
        </w:rPr>
        <w:t>” là một trong những chức năng của</w:t>
      </w:r>
      <w:r>
        <w:rPr>
          <w:rFonts w:cs="Times New Roman"/>
          <w:lang w:val="en-US"/>
        </w:rPr>
        <w:t xml:space="preserve"> actor “</w:t>
      </w:r>
      <w:proofErr w:type="spellStart"/>
      <w:r>
        <w:rPr>
          <w:rFonts w:cs="Times New Roman"/>
          <w:lang w:val="en-US"/>
        </w:rPr>
        <w:t>GiaoVien</w:t>
      </w:r>
      <w:proofErr w:type="spellEnd"/>
      <w:r w:rsidRPr="001E57AD">
        <w:rPr>
          <w:rFonts w:cs="Times New Roman"/>
        </w:rPr>
        <w:t>”.</w:t>
      </w:r>
      <w:r>
        <w:rPr>
          <w:rFonts w:cs="Times New Roman"/>
          <w:lang w:val="en-US"/>
        </w:rPr>
        <w:t xml:space="preserve"> </w:t>
      </w:r>
      <w:proofErr w:type="spellStart"/>
      <w:r>
        <w:rPr>
          <w:rFonts w:cs="Times New Roman"/>
          <w:lang w:val="en-US"/>
        </w:rPr>
        <w:t>Chức</w:t>
      </w:r>
      <w:proofErr w:type="spellEnd"/>
      <w:r>
        <w:rPr>
          <w:rFonts w:cs="Times New Roman"/>
          <w:lang w:val="en-US"/>
        </w:rPr>
        <w:t xml:space="preserve"> </w:t>
      </w:r>
      <w:proofErr w:type="spellStart"/>
      <w:r>
        <w:rPr>
          <w:rFonts w:cs="Times New Roman"/>
          <w:lang w:val="en-US"/>
        </w:rPr>
        <w:t>năng</w:t>
      </w:r>
      <w:proofErr w:type="spellEnd"/>
      <w:r>
        <w:rPr>
          <w:rFonts w:cs="Times New Roman"/>
          <w:lang w:val="en-US"/>
        </w:rPr>
        <w:t xml:space="preserve"> </w:t>
      </w:r>
      <w:proofErr w:type="spellStart"/>
      <w:r>
        <w:rPr>
          <w:rFonts w:cs="Times New Roman"/>
          <w:lang w:val="en-US"/>
        </w:rPr>
        <w:t>này</w:t>
      </w:r>
      <w:proofErr w:type="spellEnd"/>
      <w:r>
        <w:rPr>
          <w:rFonts w:cs="Times New Roman"/>
          <w:lang w:val="en-US"/>
        </w:rPr>
        <w:t xml:space="preserve"> </w:t>
      </w:r>
      <w:proofErr w:type="spellStart"/>
      <w:r>
        <w:rPr>
          <w:rFonts w:cs="Times New Roman"/>
          <w:lang w:val="en-US"/>
        </w:rPr>
        <w:t>đã</w:t>
      </w:r>
      <w:proofErr w:type="spellEnd"/>
      <w:r>
        <w:rPr>
          <w:rFonts w:cs="Times New Roman"/>
          <w:lang w:val="en-US"/>
        </w:rPr>
        <w:t xml:space="preserve"> </w:t>
      </w:r>
      <w:proofErr w:type="spellStart"/>
      <w:r>
        <w:rPr>
          <w:rFonts w:cs="Times New Roman"/>
          <w:lang w:val="en-US"/>
        </w:rPr>
        <w:t>được</w:t>
      </w:r>
      <w:proofErr w:type="spellEnd"/>
      <w:r>
        <w:rPr>
          <w:rFonts w:cs="Times New Roman"/>
          <w:lang w:val="en-US"/>
        </w:rPr>
        <w:t xml:space="preserve"> </w:t>
      </w:r>
      <w:proofErr w:type="spellStart"/>
      <w:r>
        <w:rPr>
          <w:rFonts w:cs="Times New Roman"/>
          <w:lang w:val="en-US"/>
        </w:rPr>
        <w:t>thể</w:t>
      </w:r>
      <w:proofErr w:type="spellEnd"/>
      <w:r>
        <w:rPr>
          <w:rFonts w:cs="Times New Roman"/>
          <w:lang w:val="en-US"/>
        </w:rPr>
        <w:t xml:space="preserve"> </w:t>
      </w:r>
      <w:proofErr w:type="spellStart"/>
      <w:r>
        <w:rPr>
          <w:rFonts w:cs="Times New Roman"/>
          <w:lang w:val="en-US"/>
        </w:rPr>
        <w:t>hiện</w:t>
      </w:r>
      <w:proofErr w:type="spellEnd"/>
      <w:r>
        <w:rPr>
          <w:rFonts w:cs="Times New Roman"/>
          <w:lang w:val="en-US"/>
        </w:rPr>
        <w:t xml:space="preserve"> </w:t>
      </w:r>
      <w:proofErr w:type="spellStart"/>
      <w:r>
        <w:rPr>
          <w:rFonts w:cs="Times New Roman"/>
          <w:lang w:val="en-US"/>
        </w:rPr>
        <w:t>cụ</w:t>
      </w:r>
      <w:proofErr w:type="spellEnd"/>
      <w:r>
        <w:rPr>
          <w:rFonts w:cs="Times New Roman"/>
          <w:lang w:val="en-US"/>
        </w:rPr>
        <w:t xml:space="preserve"> </w:t>
      </w:r>
      <w:proofErr w:type="spellStart"/>
      <w:r>
        <w:rPr>
          <w:rFonts w:cs="Times New Roman"/>
          <w:lang w:val="en-US"/>
        </w:rPr>
        <w:t>thể</w:t>
      </w:r>
      <w:proofErr w:type="spellEnd"/>
      <w:r>
        <w:rPr>
          <w:rFonts w:cs="Times New Roman"/>
          <w:lang w:val="en-US"/>
        </w:rPr>
        <w:t xml:space="preserve"> </w:t>
      </w:r>
      <w:proofErr w:type="spellStart"/>
      <w:r>
        <w:rPr>
          <w:rFonts w:cs="Times New Roman"/>
          <w:lang w:val="en-US"/>
        </w:rPr>
        <w:t>trong</w:t>
      </w:r>
      <w:proofErr w:type="spellEnd"/>
      <w:r>
        <w:rPr>
          <w:rFonts w:cs="Times New Roman"/>
          <w:lang w:val="en-US"/>
        </w:rPr>
        <w:t xml:space="preserve"> </w:t>
      </w:r>
      <w:r>
        <w:rPr>
          <w:rFonts w:cs="Times New Roman"/>
          <w:lang w:val="en-US"/>
        </w:rPr>
        <w:fldChar w:fldCharType="begin"/>
      </w:r>
      <w:r>
        <w:rPr>
          <w:rFonts w:cs="Times New Roman"/>
          <w:lang w:val="en-US"/>
        </w:rPr>
        <w:instrText xml:space="preserve"> REF _Ref118850542 \h </w:instrText>
      </w:r>
      <w:r w:rsidR="00FC02C8">
        <w:rPr>
          <w:rFonts w:cs="Times New Roman"/>
          <w:lang w:val="en-US"/>
        </w:rPr>
        <w:instrText xml:space="preserve"> \* MERGEFORMAT </w:instrText>
      </w:r>
      <w:r>
        <w:rPr>
          <w:rFonts w:cs="Times New Roman"/>
          <w:lang w:val="en-US"/>
        </w:rPr>
      </w:r>
      <w:r>
        <w:rPr>
          <w:rFonts w:cs="Times New Roman"/>
          <w:lang w:val="en-US"/>
        </w:rPr>
        <w:fldChar w:fldCharType="separate"/>
      </w:r>
      <w:r w:rsidR="00A97CFA">
        <w:t xml:space="preserve">Hình </w:t>
      </w:r>
      <w:r w:rsidR="00A97CFA">
        <w:rPr>
          <w:noProof/>
        </w:rPr>
        <w:t>2.6</w:t>
      </w:r>
      <w:r>
        <w:rPr>
          <w:rFonts w:cs="Times New Roman"/>
          <w:lang w:val="en-US"/>
        </w:rPr>
        <w:fldChar w:fldCharType="end"/>
      </w:r>
      <w:r>
        <w:rPr>
          <w:rFonts w:cs="Times New Roman"/>
          <w:lang w:val="en-US"/>
        </w:rPr>
        <w:t xml:space="preserve">. </w:t>
      </w:r>
      <w:proofErr w:type="spellStart"/>
      <w:r>
        <w:rPr>
          <w:rFonts w:cs="Times New Roman"/>
          <w:lang w:val="en-US"/>
        </w:rPr>
        <w:t>Còn</w:t>
      </w:r>
      <w:proofErr w:type="spellEnd"/>
      <w:r>
        <w:rPr>
          <w:rFonts w:cs="Times New Roman"/>
          <w:lang w:val="en-US"/>
        </w:rPr>
        <w:t xml:space="preserve"> </w:t>
      </w:r>
      <w:proofErr w:type="spellStart"/>
      <w:r>
        <w:rPr>
          <w:rFonts w:cs="Times New Roman"/>
          <w:lang w:val="en-US"/>
        </w:rPr>
        <w:t>về</w:t>
      </w:r>
      <w:proofErr w:type="spellEnd"/>
      <w:r>
        <w:rPr>
          <w:rFonts w:cs="Times New Roman"/>
          <w:lang w:val="en-US"/>
        </w:rPr>
        <w:t xml:space="preserve"> </w:t>
      </w:r>
      <w:proofErr w:type="spellStart"/>
      <w:r>
        <w:rPr>
          <w:rFonts w:cs="Times New Roman"/>
          <w:lang w:val="en-US"/>
        </w:rPr>
        <w:t>sơ</w:t>
      </w:r>
      <w:proofErr w:type="spellEnd"/>
      <w:r>
        <w:rPr>
          <w:rFonts w:cs="Times New Roman"/>
          <w:lang w:val="en-US"/>
        </w:rPr>
        <w:t xml:space="preserve"> </w:t>
      </w:r>
      <w:proofErr w:type="spellStart"/>
      <w:r>
        <w:rPr>
          <w:rFonts w:cs="Times New Roman"/>
          <w:lang w:val="en-US"/>
        </w:rPr>
        <w:t>đồ</w:t>
      </w:r>
      <w:proofErr w:type="spellEnd"/>
      <w:r>
        <w:rPr>
          <w:rFonts w:cs="Times New Roman"/>
          <w:lang w:val="en-US"/>
        </w:rPr>
        <w:t xml:space="preserve"> </w:t>
      </w:r>
      <w:proofErr w:type="spellStart"/>
      <w:r>
        <w:rPr>
          <w:rFonts w:cs="Times New Roman"/>
          <w:lang w:val="en-US"/>
        </w:rPr>
        <w:t>tuần</w:t>
      </w:r>
      <w:proofErr w:type="spellEnd"/>
      <w:r>
        <w:rPr>
          <w:rFonts w:cs="Times New Roman"/>
          <w:lang w:val="en-US"/>
        </w:rPr>
        <w:t xml:space="preserve"> </w:t>
      </w:r>
      <w:proofErr w:type="spellStart"/>
      <w:r>
        <w:rPr>
          <w:rFonts w:cs="Times New Roman"/>
          <w:lang w:val="en-US"/>
        </w:rPr>
        <w:t>tự</w:t>
      </w:r>
      <w:proofErr w:type="spellEnd"/>
      <w:r>
        <w:rPr>
          <w:rFonts w:cs="Times New Roman"/>
          <w:lang w:val="en-US"/>
        </w:rPr>
        <w:t xml:space="preserve"> </w:t>
      </w:r>
      <w:proofErr w:type="spellStart"/>
      <w:r>
        <w:rPr>
          <w:rFonts w:cs="Times New Roman"/>
          <w:lang w:val="en-US"/>
        </w:rPr>
        <w:t>của</w:t>
      </w:r>
      <w:proofErr w:type="spellEnd"/>
      <w:r>
        <w:rPr>
          <w:rFonts w:cs="Times New Roman"/>
          <w:lang w:val="en-US"/>
        </w:rPr>
        <w:t xml:space="preserve"> </w:t>
      </w:r>
      <w:proofErr w:type="spellStart"/>
      <w:r>
        <w:rPr>
          <w:rFonts w:cs="Times New Roman"/>
          <w:lang w:val="en-US"/>
        </w:rPr>
        <w:t>chức</w:t>
      </w:r>
      <w:proofErr w:type="spellEnd"/>
      <w:r>
        <w:rPr>
          <w:rFonts w:cs="Times New Roman"/>
          <w:lang w:val="en-US"/>
        </w:rPr>
        <w:t xml:space="preserve"> </w:t>
      </w:r>
      <w:proofErr w:type="spellStart"/>
      <w:r>
        <w:rPr>
          <w:rFonts w:cs="Times New Roman"/>
          <w:lang w:val="en-US"/>
        </w:rPr>
        <w:t>năng</w:t>
      </w:r>
      <w:proofErr w:type="spellEnd"/>
      <w:r>
        <w:rPr>
          <w:rFonts w:cs="Times New Roman"/>
          <w:lang w:val="en-US"/>
        </w:rPr>
        <w:t xml:space="preserve"> </w:t>
      </w:r>
      <w:proofErr w:type="spellStart"/>
      <w:r>
        <w:rPr>
          <w:rFonts w:cs="Times New Roman"/>
          <w:lang w:val="en-US"/>
        </w:rPr>
        <w:t>này</w:t>
      </w:r>
      <w:proofErr w:type="spellEnd"/>
      <w:r>
        <w:rPr>
          <w:rFonts w:cs="Times New Roman"/>
          <w:lang w:val="en-US"/>
        </w:rPr>
        <w:t xml:space="preserve"> </w:t>
      </w:r>
      <w:proofErr w:type="spellStart"/>
      <w:r>
        <w:rPr>
          <w:rFonts w:cs="Times New Roman"/>
          <w:lang w:val="en-US"/>
        </w:rPr>
        <w:t>thì</w:t>
      </w:r>
      <w:proofErr w:type="spellEnd"/>
      <w:r>
        <w:rPr>
          <w:rFonts w:cs="Times New Roman"/>
          <w:lang w:val="en-US"/>
        </w:rPr>
        <w:t xml:space="preserve"> </w:t>
      </w:r>
      <w:proofErr w:type="spellStart"/>
      <w:r>
        <w:rPr>
          <w:rFonts w:cs="Times New Roman"/>
          <w:lang w:val="en-US"/>
        </w:rPr>
        <w:t>được</w:t>
      </w:r>
      <w:proofErr w:type="spellEnd"/>
      <w:r>
        <w:rPr>
          <w:rFonts w:cs="Times New Roman"/>
          <w:lang w:val="en-US"/>
        </w:rPr>
        <w:t xml:space="preserve"> </w:t>
      </w:r>
      <w:proofErr w:type="spellStart"/>
      <w:r>
        <w:rPr>
          <w:rFonts w:cs="Times New Roman"/>
          <w:lang w:val="en-US"/>
        </w:rPr>
        <w:t>mô</w:t>
      </w:r>
      <w:proofErr w:type="spellEnd"/>
      <w:r>
        <w:rPr>
          <w:rFonts w:cs="Times New Roman"/>
          <w:lang w:val="en-US"/>
        </w:rPr>
        <w:t xml:space="preserve"> </w:t>
      </w:r>
      <w:proofErr w:type="spellStart"/>
      <w:r>
        <w:rPr>
          <w:rFonts w:cs="Times New Roman"/>
          <w:lang w:val="en-US"/>
        </w:rPr>
        <w:t>tả</w:t>
      </w:r>
      <w:proofErr w:type="spellEnd"/>
      <w:r>
        <w:rPr>
          <w:rFonts w:cs="Times New Roman"/>
          <w:lang w:val="en-US"/>
        </w:rPr>
        <w:t xml:space="preserve"> </w:t>
      </w:r>
      <w:proofErr w:type="spellStart"/>
      <w:r>
        <w:rPr>
          <w:rFonts w:cs="Times New Roman"/>
          <w:lang w:val="en-US"/>
        </w:rPr>
        <w:t>trong</w:t>
      </w:r>
      <w:proofErr w:type="spellEnd"/>
      <w:r>
        <w:rPr>
          <w:rFonts w:cs="Times New Roman"/>
          <w:lang w:val="en-US"/>
        </w:rPr>
        <w:t xml:space="preserve"> </w:t>
      </w:r>
      <w:r>
        <w:rPr>
          <w:rFonts w:cs="Times New Roman"/>
          <w:lang w:val="en-US"/>
        </w:rPr>
        <w:fldChar w:fldCharType="begin"/>
      </w:r>
      <w:r>
        <w:rPr>
          <w:rFonts w:cs="Times New Roman"/>
          <w:lang w:val="en-US"/>
        </w:rPr>
        <w:instrText xml:space="preserve"> REF _Ref118858483 \h </w:instrText>
      </w:r>
      <w:r w:rsidR="00FC02C8">
        <w:rPr>
          <w:rFonts w:cs="Times New Roman"/>
          <w:lang w:val="en-US"/>
        </w:rPr>
        <w:instrText xml:space="preserve"> \* MERGEFORMAT </w:instrText>
      </w:r>
      <w:r>
        <w:rPr>
          <w:rFonts w:cs="Times New Roman"/>
          <w:lang w:val="en-US"/>
        </w:rPr>
      </w:r>
      <w:r>
        <w:rPr>
          <w:rFonts w:cs="Times New Roman"/>
          <w:lang w:val="en-US"/>
        </w:rPr>
        <w:fldChar w:fldCharType="separate"/>
      </w:r>
      <w:r w:rsidR="00A97CFA">
        <w:rPr>
          <w:rFonts w:cs="Times New Roman"/>
          <w:b/>
          <w:bCs/>
          <w:lang w:val="en-US"/>
        </w:rPr>
        <w:t>Error! Reference source not found.</w:t>
      </w:r>
      <w:r>
        <w:rPr>
          <w:rFonts w:cs="Times New Roman"/>
          <w:lang w:val="en-US"/>
        </w:rPr>
        <w:fldChar w:fldCharType="end"/>
      </w:r>
      <w:r>
        <w:rPr>
          <w:rFonts w:cs="Times New Roman"/>
          <w:lang w:val="en-US"/>
        </w:rPr>
        <w:t>.</w:t>
      </w:r>
      <w:r w:rsidR="00BE4F8B" w:rsidRPr="00BE4F8B">
        <w:rPr>
          <w:rFonts w:cs="Times New Roman"/>
          <w:noProof/>
          <w:lang w:val="en-US"/>
        </w:rPr>
        <w:t xml:space="preserve"> </w:t>
      </w:r>
      <w:r w:rsidR="00BE4F8B" w:rsidRPr="001E57AD">
        <w:rPr>
          <w:rFonts w:cs="Times New Roman"/>
          <w:noProof/>
          <w:lang w:val="en-US"/>
        </w:rPr>
        <w:drawing>
          <wp:inline distT="114300" distB="114300" distL="114300" distR="114300" wp14:anchorId="40916E3A" wp14:editId="00C43663">
            <wp:extent cx="5772150" cy="6642100"/>
            <wp:effectExtent l="0" t="0" r="0" b="6350"/>
            <wp:docPr id="23" name="image22.png"/>
            <wp:cNvGraphicFramePr/>
            <a:graphic xmlns:a="http://schemas.openxmlformats.org/drawingml/2006/main">
              <a:graphicData uri="http://schemas.openxmlformats.org/drawingml/2006/picture">
                <pic:pic xmlns:pic="http://schemas.openxmlformats.org/drawingml/2006/picture">
                  <pic:nvPicPr>
                    <pic:cNvPr id="23" name="image22.png"/>
                    <pic:cNvPicPr preferRelativeResize="0"/>
                  </pic:nvPicPr>
                  <pic:blipFill>
                    <a:blip r:embed="rId33"/>
                    <a:srcRect/>
                    <a:stretch>
                      <a:fillRect/>
                    </a:stretch>
                  </pic:blipFill>
                  <pic:spPr>
                    <a:xfrm>
                      <a:off x="0" y="0"/>
                      <a:ext cx="5772575" cy="6642589"/>
                    </a:xfrm>
                    <a:prstGeom prst="rect">
                      <a:avLst/>
                    </a:prstGeom>
                  </pic:spPr>
                </pic:pic>
              </a:graphicData>
            </a:graphic>
          </wp:inline>
        </w:drawing>
      </w:r>
    </w:p>
    <w:p w14:paraId="699DCF92" w14:textId="506D11F8" w:rsidR="00A92377" w:rsidRDefault="00BE4F8B" w:rsidP="00BE4F8B">
      <w:pPr>
        <w:pStyle w:val="Caption"/>
        <w:rPr>
          <w:rFonts w:cs="Times New Roman"/>
          <w:noProof/>
        </w:rPr>
      </w:pPr>
      <w:bookmarkStart w:id="457" w:name="_Ref119177051"/>
      <w:bookmarkStart w:id="458" w:name="_Toc119445034"/>
      <w:proofErr w:type="spellStart"/>
      <w:r>
        <w:t>Hình</w:t>
      </w:r>
      <w:proofErr w:type="spellEnd"/>
      <w:r>
        <w:t xml:space="preserve"> </w:t>
      </w:r>
      <w:r w:rsidR="005018C1">
        <w:fldChar w:fldCharType="begin"/>
      </w:r>
      <w:r w:rsidR="005018C1">
        <w:instrText xml:space="preserve"> STYLEREF 1 \s </w:instrText>
      </w:r>
      <w:r w:rsidR="005018C1">
        <w:fldChar w:fldCharType="separate"/>
      </w:r>
      <w:r w:rsidR="00A97CFA">
        <w:rPr>
          <w:noProof/>
        </w:rPr>
        <w:t>4</w:t>
      </w:r>
      <w:r w:rsidR="005018C1">
        <w:rPr>
          <w:noProof/>
        </w:rPr>
        <w:fldChar w:fldCharType="end"/>
      </w:r>
      <w:r>
        <w:t>.</w:t>
      </w:r>
      <w:r w:rsidR="005018C1">
        <w:fldChar w:fldCharType="begin"/>
      </w:r>
      <w:r w:rsidR="005018C1">
        <w:instrText xml:space="preserve"> SEQ Hình \* ARABIC \s 1 </w:instrText>
      </w:r>
      <w:r w:rsidR="005018C1">
        <w:fldChar w:fldCharType="separate"/>
      </w:r>
      <w:r w:rsidR="00A97CFA">
        <w:rPr>
          <w:noProof/>
        </w:rPr>
        <w:t>5</w:t>
      </w:r>
      <w:r w:rsidR="005018C1">
        <w:rPr>
          <w:noProof/>
        </w:rPr>
        <w:fldChar w:fldCharType="end"/>
      </w:r>
      <w:bookmarkEnd w:id="457"/>
      <w:r>
        <w:t xml:space="preserve">: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lớp</w:t>
      </w:r>
      <w:proofErr w:type="spellEnd"/>
      <w:r>
        <w:t xml:space="preserve"> </w:t>
      </w:r>
      <w:proofErr w:type="spellStart"/>
      <w:r>
        <w:t>học</w:t>
      </w:r>
      <w:proofErr w:type="spellEnd"/>
      <w:r>
        <w:t>”</w:t>
      </w:r>
      <w:bookmarkEnd w:id="458"/>
    </w:p>
    <w:p w14:paraId="471D977B" w14:textId="554931D5" w:rsidR="00BE4F8B" w:rsidRDefault="00BE4F8B" w:rsidP="00A92377">
      <w:pPr>
        <w:rPr>
          <w:rFonts w:cs="Times New Roman"/>
          <w:noProof/>
          <w:lang w:val="en-US"/>
        </w:rPr>
      </w:pPr>
    </w:p>
    <w:p w14:paraId="7409A4A6" w14:textId="30FE6034" w:rsidR="00BE4F8B" w:rsidRDefault="00BE4F8B" w:rsidP="00A92377">
      <w:pPr>
        <w:rPr>
          <w:rFonts w:cs="Times New Roman"/>
          <w:noProof/>
          <w:lang w:val="en-US"/>
        </w:rPr>
      </w:pPr>
    </w:p>
    <w:p w14:paraId="4D917B4C" w14:textId="20E469E7" w:rsidR="000F3DFD" w:rsidRDefault="000F3DFD" w:rsidP="000F3DFD">
      <w:pPr>
        <w:keepNext/>
      </w:pPr>
    </w:p>
    <w:p w14:paraId="06C4F4CA" w14:textId="77777777" w:rsidR="00013F0D" w:rsidRPr="00A92377" w:rsidRDefault="00E952C3">
      <w:pPr>
        <w:keepNext/>
        <w:spacing w:before="240" w:after="240" w:line="240" w:lineRule="auto"/>
        <w:rPr>
          <w:rFonts w:eastAsia="Times New Roman" w:cs="Times New Roman"/>
          <w:szCs w:val="28"/>
        </w:rPr>
      </w:pPr>
      <w:r w:rsidRPr="00A92377">
        <w:rPr>
          <w:rFonts w:eastAsia="Times New Roman" w:cs="Times New Roman"/>
          <w:szCs w:val="28"/>
        </w:rPr>
        <w:t>Mô tả chức năng: Cho phép “Giáo Viên” thực hiện chức năng quản lý lớp học.</w:t>
      </w:r>
    </w:p>
    <w:p w14:paraId="4CEF95D1" w14:textId="77777777" w:rsidR="00013F0D" w:rsidRPr="00A92377" w:rsidRDefault="00E952C3">
      <w:pPr>
        <w:keepNext/>
        <w:spacing w:before="240" w:after="240" w:line="240" w:lineRule="auto"/>
        <w:rPr>
          <w:rFonts w:eastAsia="Times New Roman" w:cs="Times New Roman"/>
          <w:szCs w:val="28"/>
        </w:rPr>
      </w:pPr>
      <w:r w:rsidRPr="00A92377">
        <w:rPr>
          <w:rFonts w:eastAsia="Times New Roman" w:cs="Times New Roman"/>
          <w:szCs w:val="28"/>
        </w:rPr>
        <w:t>Điều kiện tuyên quyết: người dùng phải đăng nhập vào hệ thống với vai trò là Giáo Viên.</w:t>
      </w:r>
    </w:p>
    <w:p w14:paraId="1E5341C1" w14:textId="77777777" w:rsidR="00013F0D" w:rsidRPr="00A92377" w:rsidRDefault="00E952C3">
      <w:pPr>
        <w:keepNext/>
        <w:spacing w:before="240" w:after="240" w:line="240" w:lineRule="auto"/>
        <w:rPr>
          <w:rFonts w:eastAsia="Times New Roman" w:cs="Times New Roman"/>
          <w:szCs w:val="28"/>
        </w:rPr>
      </w:pPr>
      <w:r w:rsidRPr="00A92377">
        <w:rPr>
          <w:rFonts w:eastAsia="Times New Roman" w:cs="Times New Roman"/>
          <w:szCs w:val="28"/>
        </w:rPr>
        <w:t>Trình tự thực hiện:</w:t>
      </w:r>
    </w:p>
    <w:p w14:paraId="7B0E3FE2" w14:textId="77777777" w:rsidR="00013F0D" w:rsidRPr="00A92377" w:rsidRDefault="00E952C3">
      <w:pPr>
        <w:keepNext/>
        <w:numPr>
          <w:ilvl w:val="0"/>
          <w:numId w:val="43"/>
        </w:numPr>
        <w:spacing w:before="240" w:line="240" w:lineRule="auto"/>
        <w:rPr>
          <w:rFonts w:eastAsia="Times New Roman" w:cs="Times New Roman"/>
          <w:szCs w:val="28"/>
        </w:rPr>
      </w:pPr>
      <w:r w:rsidRPr="00A92377">
        <w:rPr>
          <w:rFonts w:eastAsia="Times New Roman" w:cs="Times New Roman"/>
          <w:szCs w:val="28"/>
        </w:rPr>
        <w:t>Từ giao diện chính Giáo Viên chọn “Quản lý lớp”.</w:t>
      </w:r>
    </w:p>
    <w:p w14:paraId="6CB5B8D6" w14:textId="77777777" w:rsidR="00013F0D" w:rsidRPr="00A92377" w:rsidRDefault="00E952C3">
      <w:pPr>
        <w:keepNext/>
        <w:numPr>
          <w:ilvl w:val="0"/>
          <w:numId w:val="43"/>
        </w:numPr>
        <w:spacing w:line="240" w:lineRule="auto"/>
        <w:rPr>
          <w:rFonts w:eastAsia="Times New Roman" w:cs="Times New Roman"/>
          <w:szCs w:val="28"/>
        </w:rPr>
      </w:pPr>
      <w:r w:rsidRPr="00A92377">
        <w:rPr>
          <w:rFonts w:eastAsia="Times New Roman" w:cs="Times New Roman"/>
          <w:szCs w:val="28"/>
        </w:rPr>
        <w:t>Hệ thống gọi hàm để lấy các danh mục quản lý.</w:t>
      </w:r>
    </w:p>
    <w:p w14:paraId="1280CDC6" w14:textId="77777777" w:rsidR="00013F0D" w:rsidRPr="00A92377" w:rsidRDefault="00E952C3">
      <w:pPr>
        <w:keepNext/>
        <w:numPr>
          <w:ilvl w:val="0"/>
          <w:numId w:val="43"/>
        </w:numPr>
        <w:spacing w:line="240" w:lineRule="auto"/>
        <w:rPr>
          <w:rFonts w:eastAsia="Times New Roman" w:cs="Times New Roman"/>
          <w:szCs w:val="28"/>
        </w:rPr>
      </w:pPr>
      <w:r w:rsidRPr="00A92377">
        <w:rPr>
          <w:rFonts w:eastAsia="Times New Roman" w:cs="Times New Roman"/>
          <w:szCs w:val="28"/>
        </w:rPr>
        <w:t>Giáo viên chọn chức năng cần thực hiện.</w:t>
      </w:r>
    </w:p>
    <w:p w14:paraId="7262EB49" w14:textId="77777777" w:rsidR="00013F0D" w:rsidRPr="00A92377" w:rsidRDefault="00E952C3">
      <w:pPr>
        <w:keepNext/>
        <w:numPr>
          <w:ilvl w:val="0"/>
          <w:numId w:val="43"/>
        </w:numPr>
        <w:spacing w:line="240" w:lineRule="auto"/>
        <w:rPr>
          <w:rFonts w:eastAsia="Times New Roman" w:cs="Times New Roman"/>
          <w:szCs w:val="28"/>
        </w:rPr>
      </w:pPr>
      <w:r w:rsidRPr="00A92377">
        <w:rPr>
          <w:rFonts w:eastAsia="Times New Roman" w:cs="Times New Roman"/>
          <w:szCs w:val="28"/>
        </w:rPr>
        <w:t>Giáo viện chọn “Quản lý học sinh”.</w:t>
      </w:r>
    </w:p>
    <w:p w14:paraId="57E93EDD" w14:textId="77777777" w:rsidR="00013F0D" w:rsidRPr="00A92377" w:rsidRDefault="00E952C3">
      <w:pPr>
        <w:keepNext/>
        <w:numPr>
          <w:ilvl w:val="0"/>
          <w:numId w:val="43"/>
        </w:numPr>
        <w:spacing w:line="240" w:lineRule="auto"/>
        <w:rPr>
          <w:rFonts w:eastAsia="Times New Roman" w:cs="Times New Roman"/>
          <w:szCs w:val="28"/>
        </w:rPr>
      </w:pPr>
      <w:r w:rsidRPr="00A92377">
        <w:rPr>
          <w:rFonts w:eastAsia="Times New Roman" w:cs="Times New Roman"/>
          <w:szCs w:val="28"/>
        </w:rPr>
        <w:t>Hiển thị giao diện quản lý học sinh.</w:t>
      </w:r>
    </w:p>
    <w:p w14:paraId="2A1D7B21" w14:textId="77777777" w:rsidR="00013F0D" w:rsidRPr="00A92377" w:rsidRDefault="00E952C3">
      <w:pPr>
        <w:keepNext/>
        <w:numPr>
          <w:ilvl w:val="0"/>
          <w:numId w:val="43"/>
        </w:numPr>
        <w:spacing w:line="240" w:lineRule="auto"/>
        <w:rPr>
          <w:rFonts w:eastAsia="Times New Roman" w:cs="Times New Roman"/>
          <w:szCs w:val="28"/>
        </w:rPr>
      </w:pPr>
      <w:r w:rsidRPr="00A92377">
        <w:rPr>
          <w:rFonts w:eastAsia="Times New Roman" w:cs="Times New Roman"/>
          <w:szCs w:val="28"/>
        </w:rPr>
        <w:t>Giáo viên chọn vào một trong các chức năng: cập nhật thông tin học sinh, cập nhật thành tích học sinh, cập nhật điểm số học sinh.</w:t>
      </w:r>
    </w:p>
    <w:p w14:paraId="48096878" w14:textId="77777777" w:rsidR="00013F0D" w:rsidRPr="00A92377" w:rsidRDefault="00E952C3">
      <w:pPr>
        <w:keepNext/>
        <w:numPr>
          <w:ilvl w:val="0"/>
          <w:numId w:val="43"/>
        </w:numPr>
        <w:spacing w:line="240" w:lineRule="auto"/>
        <w:rPr>
          <w:rFonts w:eastAsia="Times New Roman" w:cs="Times New Roman"/>
          <w:szCs w:val="28"/>
        </w:rPr>
      </w:pPr>
      <w:r w:rsidRPr="00A92377">
        <w:rPr>
          <w:rFonts w:eastAsia="Times New Roman" w:cs="Times New Roman"/>
          <w:szCs w:val="28"/>
        </w:rPr>
        <w:t>Hệ thống sẽ yêu cầu Giáo Viên nhập họ tên và mã số học sinh cần thao tác.</w:t>
      </w:r>
    </w:p>
    <w:p w14:paraId="2BF9A860" w14:textId="77777777" w:rsidR="00013F0D" w:rsidRPr="00A92377" w:rsidRDefault="00E952C3">
      <w:pPr>
        <w:keepNext/>
        <w:numPr>
          <w:ilvl w:val="0"/>
          <w:numId w:val="43"/>
        </w:numPr>
        <w:spacing w:line="240" w:lineRule="auto"/>
        <w:rPr>
          <w:rFonts w:eastAsia="Times New Roman" w:cs="Times New Roman"/>
          <w:szCs w:val="28"/>
        </w:rPr>
      </w:pPr>
      <w:r w:rsidRPr="00A92377">
        <w:rPr>
          <w:rFonts w:eastAsia="Times New Roman" w:cs="Times New Roman"/>
          <w:szCs w:val="28"/>
        </w:rPr>
        <w:t>Hệ thống sẽ gọi hàm kiểm tra hợp lệ</w:t>
      </w:r>
    </w:p>
    <w:p w14:paraId="23BD2A1E" w14:textId="77777777" w:rsidR="00013F0D" w:rsidRPr="00A92377" w:rsidRDefault="00E952C3">
      <w:pPr>
        <w:numPr>
          <w:ilvl w:val="0"/>
          <w:numId w:val="43"/>
        </w:numPr>
        <w:rPr>
          <w:rFonts w:eastAsia="Times New Roman" w:cs="Times New Roman"/>
          <w:szCs w:val="28"/>
        </w:rPr>
      </w:pPr>
      <w:r w:rsidRPr="00A92377">
        <w:rPr>
          <w:rFonts w:eastAsia="Times New Roman" w:cs="Times New Roman"/>
          <w:szCs w:val="28"/>
        </w:rPr>
        <w:t>Nếu kết quả là false (không hợp lệ), hệ thống thống báo cập nhật thất bại. Quay lại bước 7</w:t>
      </w:r>
    </w:p>
    <w:p w14:paraId="2B058011" w14:textId="77777777" w:rsidR="00013F0D" w:rsidRPr="00A92377" w:rsidRDefault="00E952C3">
      <w:pPr>
        <w:numPr>
          <w:ilvl w:val="0"/>
          <w:numId w:val="43"/>
        </w:numPr>
        <w:rPr>
          <w:rFonts w:eastAsia="Times New Roman" w:cs="Times New Roman"/>
          <w:szCs w:val="28"/>
        </w:rPr>
      </w:pPr>
      <w:r w:rsidRPr="00A92377">
        <w:rPr>
          <w:rFonts w:eastAsia="Times New Roman" w:cs="Times New Roman"/>
          <w:szCs w:val="28"/>
        </w:rPr>
        <w:t>Trả về kết quả kiểm tra. Nếu kết quả là true (hợp lệ), thông báo cập nhật thành công. Thoát khỏi vòng lặp.</w:t>
      </w:r>
    </w:p>
    <w:p w14:paraId="0D0EC460" w14:textId="77777777" w:rsidR="00013F0D" w:rsidRPr="00A92377" w:rsidRDefault="00E952C3">
      <w:pPr>
        <w:numPr>
          <w:ilvl w:val="0"/>
          <w:numId w:val="43"/>
        </w:numPr>
        <w:rPr>
          <w:rFonts w:eastAsia="Times New Roman" w:cs="Times New Roman"/>
          <w:szCs w:val="28"/>
        </w:rPr>
      </w:pPr>
      <w:r w:rsidRPr="00A92377">
        <w:rPr>
          <w:rFonts w:eastAsia="Times New Roman" w:cs="Times New Roman"/>
          <w:szCs w:val="28"/>
        </w:rPr>
        <w:t>Giáo viên chọn “Xem thông tin”</w:t>
      </w:r>
    </w:p>
    <w:p w14:paraId="0A905332" w14:textId="77777777" w:rsidR="00013F0D" w:rsidRPr="00A92377" w:rsidRDefault="00E952C3">
      <w:pPr>
        <w:numPr>
          <w:ilvl w:val="0"/>
          <w:numId w:val="43"/>
        </w:numPr>
        <w:rPr>
          <w:rFonts w:eastAsia="Times New Roman" w:cs="Times New Roman"/>
          <w:szCs w:val="28"/>
        </w:rPr>
      </w:pPr>
      <w:r w:rsidRPr="00A92377">
        <w:rPr>
          <w:rFonts w:eastAsia="Times New Roman" w:cs="Times New Roman"/>
          <w:szCs w:val="28"/>
        </w:rPr>
        <w:t>Hiển thị giao diện xem thông tin.</w:t>
      </w:r>
    </w:p>
    <w:p w14:paraId="5DD4611B" w14:textId="77777777" w:rsidR="00013F0D" w:rsidRPr="00A92377" w:rsidRDefault="00E952C3">
      <w:pPr>
        <w:numPr>
          <w:ilvl w:val="0"/>
          <w:numId w:val="43"/>
        </w:numPr>
        <w:rPr>
          <w:rFonts w:eastAsia="Times New Roman" w:cs="Times New Roman"/>
          <w:szCs w:val="28"/>
        </w:rPr>
      </w:pPr>
      <w:r w:rsidRPr="00A92377">
        <w:rPr>
          <w:rFonts w:eastAsia="Times New Roman" w:cs="Times New Roman"/>
          <w:szCs w:val="28"/>
        </w:rPr>
        <w:t>Giáo viên chọn một trong các chức năng: Thông tin học sinh, Quá trình học tập.</w:t>
      </w:r>
    </w:p>
    <w:p w14:paraId="379E2EA3" w14:textId="77777777" w:rsidR="00013F0D" w:rsidRPr="00A92377" w:rsidRDefault="00E952C3">
      <w:pPr>
        <w:numPr>
          <w:ilvl w:val="0"/>
          <w:numId w:val="43"/>
        </w:numPr>
        <w:rPr>
          <w:rFonts w:eastAsia="Times New Roman" w:cs="Times New Roman"/>
          <w:szCs w:val="28"/>
        </w:rPr>
      </w:pPr>
      <w:r w:rsidRPr="00A92377">
        <w:rPr>
          <w:rFonts w:eastAsia="Times New Roman" w:cs="Times New Roman"/>
          <w:szCs w:val="28"/>
        </w:rPr>
        <w:t>Hệ thống sẽ yêu cầu Giáo viên nhập họ tên và mã số học sinh cần thao tác.</w:t>
      </w:r>
    </w:p>
    <w:p w14:paraId="4A6FF749" w14:textId="77777777" w:rsidR="00013F0D" w:rsidRPr="00A92377" w:rsidRDefault="00E952C3">
      <w:pPr>
        <w:numPr>
          <w:ilvl w:val="0"/>
          <w:numId w:val="43"/>
        </w:numPr>
        <w:rPr>
          <w:rFonts w:eastAsia="Times New Roman" w:cs="Times New Roman"/>
          <w:szCs w:val="28"/>
        </w:rPr>
      </w:pPr>
      <w:r w:rsidRPr="00A92377">
        <w:rPr>
          <w:rFonts w:eastAsia="Times New Roman" w:cs="Times New Roman"/>
          <w:szCs w:val="28"/>
        </w:rPr>
        <w:t>Hệ thống sẽ gọi hàm kiểm tra hợp lệ.</w:t>
      </w:r>
    </w:p>
    <w:p w14:paraId="446E7DB7" w14:textId="77777777" w:rsidR="00013F0D" w:rsidRPr="00A92377" w:rsidRDefault="00E952C3">
      <w:pPr>
        <w:numPr>
          <w:ilvl w:val="0"/>
          <w:numId w:val="43"/>
        </w:numPr>
        <w:rPr>
          <w:rFonts w:eastAsia="Times New Roman" w:cs="Times New Roman"/>
          <w:szCs w:val="28"/>
        </w:rPr>
      </w:pPr>
      <w:r w:rsidRPr="00A92377">
        <w:rPr>
          <w:rFonts w:eastAsia="Times New Roman" w:cs="Times New Roman"/>
          <w:szCs w:val="28"/>
        </w:rPr>
        <w:t>Nếu kết quả là true(hợp lệ), hệ thống hiện thị thông tin của học sinh. Thoát khỏi vòng lặp.</w:t>
      </w:r>
    </w:p>
    <w:p w14:paraId="5DD9B949" w14:textId="77777777" w:rsidR="00013F0D" w:rsidRPr="00A92377" w:rsidRDefault="00E952C3">
      <w:pPr>
        <w:numPr>
          <w:ilvl w:val="0"/>
          <w:numId w:val="43"/>
        </w:numPr>
        <w:spacing w:after="240"/>
        <w:rPr>
          <w:rFonts w:eastAsia="Times New Roman" w:cs="Times New Roman"/>
          <w:szCs w:val="28"/>
        </w:rPr>
      </w:pPr>
      <w:r w:rsidRPr="00A92377">
        <w:rPr>
          <w:rFonts w:eastAsia="Times New Roman" w:cs="Times New Roman"/>
          <w:szCs w:val="28"/>
        </w:rPr>
        <w:t>Trả về kết quả kiểm tra. Nếu kết quả là flase (không hợp lệ), thông báo họ tên hoặc mã số học sinh không tồn tại.</w:t>
      </w:r>
    </w:p>
    <w:p w14:paraId="04A5FD44" w14:textId="77777777" w:rsidR="00013F0D" w:rsidRPr="00A92377" w:rsidRDefault="00013F0D">
      <w:pPr>
        <w:spacing w:before="240" w:after="240"/>
        <w:ind w:left="720"/>
        <w:rPr>
          <w:rFonts w:eastAsia="Times New Roman" w:cs="Times New Roman"/>
          <w:szCs w:val="28"/>
        </w:rPr>
      </w:pPr>
    </w:p>
    <w:p w14:paraId="0757041D" w14:textId="7B73A01A" w:rsidR="00013F0D" w:rsidRPr="003F1038" w:rsidRDefault="00E952C3" w:rsidP="003F1038">
      <w:pPr>
        <w:spacing w:before="240" w:after="240"/>
        <w:ind w:left="720"/>
        <w:rPr>
          <w:rFonts w:eastAsia="Times New Roman" w:cs="Times New Roman"/>
          <w:szCs w:val="28"/>
        </w:rPr>
      </w:pPr>
      <w:r w:rsidRPr="00A92377">
        <w:rPr>
          <w:rFonts w:eastAsia="Times New Roman" w:cs="Times New Roman"/>
          <w:szCs w:val="28"/>
        </w:rPr>
        <w:t>Kết thúc: Thao tác quản lý lớp học hoàn tất.</w:t>
      </w:r>
    </w:p>
    <w:p w14:paraId="3045717A" w14:textId="77777777" w:rsidR="00013F0D" w:rsidRPr="001E57AD" w:rsidRDefault="00013F0D">
      <w:pPr>
        <w:rPr>
          <w:rFonts w:cs="Times New Roman"/>
        </w:rPr>
      </w:pPr>
    </w:p>
    <w:p w14:paraId="731F34D7" w14:textId="1447BB91" w:rsidR="00013F0D" w:rsidRPr="001E57AD" w:rsidRDefault="00E952C3">
      <w:pPr>
        <w:pStyle w:val="Heading1"/>
      </w:pPr>
      <w:bookmarkStart w:id="459" w:name="_lenlfvbr6l8v" w:colFirst="0" w:colLast="0"/>
      <w:bookmarkStart w:id="460" w:name="_Toc119445004"/>
      <w:bookmarkEnd w:id="459"/>
      <w:r w:rsidRPr="001E57AD">
        <w:lastRenderedPageBreak/>
        <w:t>SƠ ĐỒ HOẠT ĐỘNG</w:t>
      </w:r>
      <w:bookmarkEnd w:id="460"/>
    </w:p>
    <w:p w14:paraId="0F3B23C4" w14:textId="108F8935" w:rsidR="00013F0D" w:rsidRDefault="00E952C3">
      <w:pPr>
        <w:pStyle w:val="Heading3"/>
      </w:pPr>
      <w:bookmarkStart w:id="461" w:name="_onyza7pa2p5u" w:colFirst="0" w:colLast="0"/>
      <w:bookmarkEnd w:id="461"/>
      <w:r w:rsidRPr="001E57AD">
        <w:t xml:space="preserve"> </w:t>
      </w:r>
      <w:bookmarkStart w:id="462" w:name="_Toc119445005"/>
      <w:r w:rsidR="00BF66E9">
        <w:t>Sơ đồ hoạt động “Quản lý nhân sự</w:t>
      </w:r>
      <w:r w:rsidRPr="001E57AD">
        <w:t>”</w:t>
      </w:r>
      <w:bookmarkEnd w:id="462"/>
    </w:p>
    <w:p w14:paraId="6D8F7138" w14:textId="6097F869" w:rsidR="009E35EA" w:rsidRPr="009E35EA" w:rsidRDefault="009E35EA" w:rsidP="00FC02C8">
      <w:pPr>
        <w:ind w:firstLine="720"/>
        <w:jc w:val="both"/>
        <w:rPr>
          <w:lang w:val="en-US"/>
        </w:rPr>
      </w:pPr>
      <w:r>
        <w:t>Chức năng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t>” là một trong những chức năng của actor “</w:t>
      </w:r>
      <w:r>
        <w:rPr>
          <w:lang w:val="en-US"/>
        </w:rPr>
        <w:t xml:space="preserve">Ban </w:t>
      </w:r>
      <w:proofErr w:type="spellStart"/>
      <w:r>
        <w:rPr>
          <w:lang w:val="en-US"/>
        </w:rPr>
        <w:t>giám</w:t>
      </w:r>
      <w:proofErr w:type="spellEnd"/>
      <w:r>
        <w:rPr>
          <w:lang w:val="en-US"/>
        </w:rPr>
        <w:t xml:space="preserve"> </w:t>
      </w:r>
      <w:proofErr w:type="spellStart"/>
      <w:r>
        <w:rPr>
          <w:lang w:val="en-US"/>
        </w:rPr>
        <w:t>hiệu</w:t>
      </w:r>
      <w:proofErr w:type="spellEnd"/>
      <w:r>
        <w:rPr>
          <w:lang w:val="en-US"/>
        </w:rPr>
        <w:t>”</w:t>
      </w:r>
      <w:r>
        <w:t>. Chức năng này đã được thể hiện cụ thể ở trong</w:t>
      </w:r>
      <w:r>
        <w:rPr>
          <w:lang w:val="en-US"/>
        </w:rPr>
        <w:t xml:space="preserve"> </w:t>
      </w:r>
      <w:r>
        <w:rPr>
          <w:lang w:val="en-US"/>
        </w:rPr>
        <w:fldChar w:fldCharType="begin"/>
      </w:r>
      <w:r>
        <w:rPr>
          <w:lang w:val="en-US"/>
        </w:rPr>
        <w:instrText xml:space="preserve"> REF _Ref118850471 \h </w:instrText>
      </w:r>
      <w:r>
        <w:rPr>
          <w:lang w:val="en-US"/>
        </w:rPr>
      </w:r>
      <w:r>
        <w:rPr>
          <w:lang w:val="en-US"/>
        </w:rPr>
        <w:fldChar w:fldCharType="separate"/>
      </w:r>
      <w:r w:rsidR="00A97CFA">
        <w:t xml:space="preserve">Hình </w:t>
      </w:r>
      <w:r w:rsidR="00A97CFA">
        <w:rPr>
          <w:noProof/>
        </w:rPr>
        <w:t>2</w:t>
      </w:r>
      <w:r w:rsidR="00A97CFA">
        <w:t>.</w:t>
      </w:r>
      <w:r w:rsidR="00A97CFA">
        <w:rPr>
          <w:noProof/>
        </w:rPr>
        <w:t>5</w:t>
      </w:r>
      <w:r>
        <w:rPr>
          <w:lang w:val="en-US"/>
        </w:rPr>
        <w:fldChar w:fldCharType="end"/>
      </w:r>
      <w:r>
        <w:rPr>
          <w:lang w:val="en-US"/>
        </w:rPr>
        <w:t xml:space="preserve"> .</w:t>
      </w:r>
      <w:r>
        <w:t>Còn về sơ đồ hoạt động của chức năng này thì được mô tả như trong</w:t>
      </w:r>
      <w:r>
        <w:rPr>
          <w:lang w:val="en-US"/>
        </w:rPr>
        <w:t xml:space="preserve"> </w:t>
      </w:r>
      <w:r>
        <w:rPr>
          <w:lang w:val="en-US"/>
        </w:rPr>
        <w:fldChar w:fldCharType="begin"/>
      </w:r>
      <w:r>
        <w:rPr>
          <w:lang w:val="en-US"/>
        </w:rPr>
        <w:instrText xml:space="preserve"> REF _Ref118859548 \h </w:instrText>
      </w:r>
      <w:r>
        <w:rPr>
          <w:lang w:val="en-US"/>
        </w:rPr>
      </w:r>
      <w:r>
        <w:rPr>
          <w:lang w:val="en-US"/>
        </w:rPr>
        <w:fldChar w:fldCharType="separate"/>
      </w:r>
      <w:r w:rsidR="00A97CFA">
        <w:t xml:space="preserve">Hình </w:t>
      </w:r>
      <w:r w:rsidR="00A97CFA">
        <w:rPr>
          <w:noProof/>
        </w:rPr>
        <w:t>5</w:t>
      </w:r>
      <w:r w:rsidR="00A97CFA">
        <w:t>.</w:t>
      </w:r>
      <w:r w:rsidR="00A97CFA">
        <w:rPr>
          <w:noProof/>
        </w:rPr>
        <w:t>1</w:t>
      </w:r>
      <w:r>
        <w:rPr>
          <w:lang w:val="en-US"/>
        </w:rPr>
        <w:fldChar w:fldCharType="end"/>
      </w:r>
      <w:r>
        <w:t xml:space="preserve"> bên dưới.</w:t>
      </w:r>
    </w:p>
    <w:p w14:paraId="3D65B937" w14:textId="5D7A8693" w:rsidR="000F3DFD" w:rsidRDefault="009E35EA" w:rsidP="000F3DFD">
      <w:pPr>
        <w:keepNext/>
      </w:pPr>
      <w:r>
        <w:rPr>
          <w:rFonts w:ascii="Arial" w:hAnsi="Arial"/>
          <w:noProof/>
          <w:color w:val="000000"/>
          <w:sz w:val="22"/>
          <w:bdr w:val="none" w:sz="0" w:space="0" w:color="auto" w:frame="1"/>
        </w:rPr>
        <w:drawing>
          <wp:inline distT="0" distB="0" distL="0" distR="0" wp14:anchorId="0DEBF789" wp14:editId="672488B9">
            <wp:extent cx="5825490" cy="392430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26313" cy="3924854"/>
                    </a:xfrm>
                    <a:prstGeom prst="rect">
                      <a:avLst/>
                    </a:prstGeom>
                    <a:noFill/>
                    <a:ln>
                      <a:noFill/>
                    </a:ln>
                  </pic:spPr>
                </pic:pic>
              </a:graphicData>
            </a:graphic>
          </wp:inline>
        </w:drawing>
      </w:r>
    </w:p>
    <w:p w14:paraId="757791D3" w14:textId="62B01C15" w:rsidR="00013F0D" w:rsidRPr="001E57AD" w:rsidRDefault="000F3DFD" w:rsidP="00BE4F8B">
      <w:pPr>
        <w:pStyle w:val="Caption"/>
        <w:rPr>
          <w:rFonts w:cs="Times New Roman"/>
        </w:rPr>
      </w:pPr>
      <w:bookmarkStart w:id="463" w:name="_Ref118859548"/>
      <w:bookmarkStart w:id="464" w:name="_Toc119445035"/>
      <w:proofErr w:type="spellStart"/>
      <w:r>
        <w:t>Hình</w:t>
      </w:r>
      <w:proofErr w:type="spellEnd"/>
      <w:r>
        <w:t xml:space="preserve"> </w:t>
      </w:r>
      <w:r w:rsidR="005018C1">
        <w:fldChar w:fldCharType="begin"/>
      </w:r>
      <w:r w:rsidR="005018C1">
        <w:instrText xml:space="preserve"> STYLEREF 1 \s </w:instrText>
      </w:r>
      <w:r w:rsidR="005018C1">
        <w:fldChar w:fldCharType="separate"/>
      </w:r>
      <w:r w:rsidR="00A97CFA">
        <w:rPr>
          <w:noProof/>
        </w:rPr>
        <w:t>5</w:t>
      </w:r>
      <w:r w:rsidR="005018C1">
        <w:rPr>
          <w:noProof/>
        </w:rPr>
        <w:fldChar w:fldCharType="end"/>
      </w:r>
      <w:r w:rsidR="00BE4F8B">
        <w:t>.</w:t>
      </w:r>
      <w:r w:rsidR="005018C1">
        <w:fldChar w:fldCharType="begin"/>
      </w:r>
      <w:r w:rsidR="005018C1">
        <w:instrText xml:space="preserve"> SEQ Hình \* ARABIC \s 1 </w:instrText>
      </w:r>
      <w:r w:rsidR="005018C1">
        <w:fldChar w:fldCharType="separate"/>
      </w:r>
      <w:r w:rsidR="00A97CFA">
        <w:rPr>
          <w:noProof/>
        </w:rPr>
        <w:t>1</w:t>
      </w:r>
      <w:r w:rsidR="005018C1">
        <w:rPr>
          <w:noProof/>
        </w:rPr>
        <w:fldChar w:fldCharType="end"/>
      </w:r>
      <w:bookmarkEnd w:id="463"/>
      <w:r w:rsidR="00425BA3">
        <w:t xml:space="preserve">: </w:t>
      </w:r>
      <w:proofErr w:type="spellStart"/>
      <w:r w:rsidR="00425BA3">
        <w:t>Sơ</w:t>
      </w:r>
      <w:proofErr w:type="spellEnd"/>
      <w:r w:rsidR="00425BA3">
        <w:t xml:space="preserve"> </w:t>
      </w:r>
      <w:proofErr w:type="spellStart"/>
      <w:r w:rsidR="00425BA3">
        <w:t>đồ</w:t>
      </w:r>
      <w:proofErr w:type="spellEnd"/>
      <w:r w:rsidR="00425BA3">
        <w:t xml:space="preserve"> </w:t>
      </w:r>
      <w:proofErr w:type="spellStart"/>
      <w:r w:rsidR="00425BA3">
        <w:t>hoạt</w:t>
      </w:r>
      <w:proofErr w:type="spellEnd"/>
      <w:r w:rsidR="00425BA3">
        <w:t xml:space="preserve"> </w:t>
      </w:r>
      <w:proofErr w:type="spellStart"/>
      <w:r w:rsidR="00425BA3">
        <w:t>động</w:t>
      </w:r>
      <w:proofErr w:type="spellEnd"/>
      <w:r w:rsidR="00425BA3">
        <w:t xml:space="preserve"> “</w:t>
      </w:r>
      <w:proofErr w:type="spellStart"/>
      <w:r w:rsidR="00425BA3">
        <w:t>Quản</w:t>
      </w:r>
      <w:proofErr w:type="spellEnd"/>
      <w:r w:rsidR="00425BA3">
        <w:t xml:space="preserve"> </w:t>
      </w:r>
      <w:proofErr w:type="spellStart"/>
      <w:r w:rsidR="00425BA3">
        <w:t>lý</w:t>
      </w:r>
      <w:proofErr w:type="spellEnd"/>
      <w:r w:rsidR="00425BA3">
        <w:t xml:space="preserve"> </w:t>
      </w:r>
      <w:proofErr w:type="spellStart"/>
      <w:r w:rsidR="00425BA3">
        <w:t>nhân</w:t>
      </w:r>
      <w:proofErr w:type="spellEnd"/>
      <w:r w:rsidR="00425BA3">
        <w:t xml:space="preserve"> </w:t>
      </w:r>
      <w:proofErr w:type="spellStart"/>
      <w:r w:rsidR="00425BA3">
        <w:t>sự</w:t>
      </w:r>
      <w:proofErr w:type="spellEnd"/>
      <w:r w:rsidR="00425BA3">
        <w:t>”</w:t>
      </w:r>
      <w:bookmarkEnd w:id="464"/>
    </w:p>
    <w:p w14:paraId="07224C28" w14:textId="77777777" w:rsidR="00013F0D" w:rsidRPr="001E57AD" w:rsidRDefault="00E952C3">
      <w:pPr>
        <w:rPr>
          <w:rFonts w:cs="Times New Roman"/>
        </w:rPr>
      </w:pPr>
      <w:r w:rsidRPr="001E57AD">
        <w:rPr>
          <w:rFonts w:cs="Times New Roman"/>
        </w:rPr>
        <w:t>Mô tả Ban Giám Hiệu đăng nhập thành công vào hệ thống và chọn quản lý Nhân sự ở giao diện điều chính. Hệ thống hiển thị giao diện quản lý và Ban Giám Hiệu chọn chức năng quản lý cần thực hiện</w:t>
      </w:r>
    </w:p>
    <w:p w14:paraId="49D061CA" w14:textId="77777777" w:rsidR="00013F0D" w:rsidRPr="001E57AD" w:rsidRDefault="00E952C3">
      <w:pPr>
        <w:rPr>
          <w:rFonts w:cs="Times New Roman"/>
        </w:rPr>
      </w:pPr>
      <w:r w:rsidRPr="001E57AD">
        <w:rPr>
          <w:rFonts w:cs="Times New Roman"/>
        </w:rPr>
        <w:t>Nếu Ban Giám Hiệu chọn thêm nhân sự. Hệ thống hiển thị giao diện thêm nhân sự, Ban Giám Hiệu tiến hành nhập thông tin nhân sự cần thêm. Sau khi nhập xong Ban Giám Hiệu chọn thêm nhân sự. Hệ thống sẽ kiểm tra thông tin Ban Giám Hiệu vừa nhập, nếu đúng thông báo nhập thành công ngược lại nếu thông tin sai sẽ trở lại nhập thông tin</w:t>
      </w:r>
    </w:p>
    <w:p w14:paraId="5A445241" w14:textId="77777777" w:rsidR="00013F0D" w:rsidRPr="001E57AD" w:rsidRDefault="00E952C3">
      <w:pPr>
        <w:rPr>
          <w:rFonts w:cs="Times New Roman"/>
        </w:rPr>
      </w:pPr>
      <w:r w:rsidRPr="001E57AD">
        <w:rPr>
          <w:rFonts w:cs="Times New Roman"/>
        </w:rPr>
        <w:t xml:space="preserve">Nếu Ban Giám Hiệu chọn sửa nhân sự. Hệ thống hiển thị giao diện sửa nhân sự, Ban Giám Hiệu tiến hành chọn nhân sự cần sửa và nhập thông tin sửa. Sau khi nhập xong Ban Giám Hiệu chọn sửa nhân sự. Hệ thống sẽ kiểm tra thông tin Ban Giám Hiệu vừa </w:t>
      </w:r>
      <w:r w:rsidRPr="001E57AD">
        <w:rPr>
          <w:rFonts w:cs="Times New Roman"/>
        </w:rPr>
        <w:lastRenderedPageBreak/>
        <w:t>sửa, nếu đúng thông báo sửa thành công ngược lại nếu thông tin sai sẽ trở lại nhập thông tin sửa</w:t>
      </w:r>
    </w:p>
    <w:p w14:paraId="0A147995" w14:textId="77777777" w:rsidR="00013F0D" w:rsidRPr="001E57AD" w:rsidRDefault="00E952C3">
      <w:pPr>
        <w:rPr>
          <w:rFonts w:cs="Times New Roman"/>
        </w:rPr>
      </w:pPr>
      <w:r w:rsidRPr="001E57AD">
        <w:rPr>
          <w:rFonts w:cs="Times New Roman"/>
        </w:rPr>
        <w:t>Nếu Ban Giám Hiệu chọn xóa nhân sự. Hệ thống hiển thị giao diện xóa nhân sự, Ban Giám Hiệu tiến hành chọn nhân sự cần xóa và xác nhận xóa. Hệ thống xóa nhân sự và thống báo thành công</w:t>
      </w:r>
    </w:p>
    <w:p w14:paraId="4E89072B" w14:textId="77777777" w:rsidR="00013F0D" w:rsidRPr="001E57AD" w:rsidRDefault="00E952C3">
      <w:pPr>
        <w:rPr>
          <w:rFonts w:cs="Times New Roman"/>
        </w:rPr>
      </w:pPr>
      <w:r w:rsidRPr="001E57AD">
        <w:rPr>
          <w:rFonts w:cs="Times New Roman"/>
        </w:rPr>
        <w:t>Kết quả: Hoạt động quản lý nhân sự hoàn tất</w:t>
      </w:r>
    </w:p>
    <w:p w14:paraId="79E4E5BE" w14:textId="77777777" w:rsidR="00013F0D" w:rsidRPr="001E57AD" w:rsidRDefault="00E952C3">
      <w:pPr>
        <w:rPr>
          <w:rFonts w:cs="Times New Roman"/>
        </w:rPr>
      </w:pPr>
      <w:r w:rsidRPr="001E57AD">
        <w:rPr>
          <w:rFonts w:cs="Times New Roman"/>
        </w:rPr>
        <w:t>Người thiết kế: Võ Thanh Hiếu - B1910069</w:t>
      </w:r>
    </w:p>
    <w:p w14:paraId="336E2FE3" w14:textId="252FD3DC" w:rsidR="00013F0D" w:rsidRPr="001E57AD" w:rsidRDefault="00FC02C8" w:rsidP="00FC02C8">
      <w:pPr>
        <w:spacing w:line="240" w:lineRule="auto"/>
        <w:rPr>
          <w:rFonts w:cs="Times New Roman"/>
        </w:rPr>
      </w:pPr>
      <w:r>
        <w:rPr>
          <w:rFonts w:cs="Times New Roman"/>
        </w:rPr>
        <w:br w:type="page"/>
      </w:r>
    </w:p>
    <w:p w14:paraId="2CFC6F5E" w14:textId="611DC7D6" w:rsidR="00013F0D" w:rsidRPr="001E57AD" w:rsidRDefault="00E952C3">
      <w:pPr>
        <w:pStyle w:val="Heading3"/>
      </w:pPr>
      <w:bookmarkStart w:id="465" w:name="_1hxu6nf998gg" w:colFirst="0" w:colLast="0"/>
      <w:bookmarkEnd w:id="465"/>
      <w:r w:rsidRPr="001E57AD">
        <w:lastRenderedPageBreak/>
        <w:t xml:space="preserve"> </w:t>
      </w:r>
      <w:bookmarkStart w:id="466" w:name="_Toc119445006"/>
      <w:r w:rsidR="00BF66E9">
        <w:t>Sơ đồ hoạt động</w:t>
      </w:r>
      <w:r w:rsidRPr="001E57AD">
        <w:t xml:space="preserve"> “T</w:t>
      </w:r>
      <w:proofErr w:type="spellStart"/>
      <w:r w:rsidR="00BF66E9">
        <w:rPr>
          <w:lang w:val="en-US"/>
        </w:rPr>
        <w:t>hanh</w:t>
      </w:r>
      <w:proofErr w:type="spellEnd"/>
      <w:r w:rsidR="00BF66E9">
        <w:rPr>
          <w:lang w:val="en-US"/>
        </w:rPr>
        <w:t xml:space="preserve"> </w:t>
      </w:r>
      <w:proofErr w:type="spellStart"/>
      <w:r w:rsidR="00BF66E9">
        <w:rPr>
          <w:lang w:val="en-US"/>
        </w:rPr>
        <w:t>toán</w:t>
      </w:r>
      <w:proofErr w:type="spellEnd"/>
      <w:r w:rsidR="00BF66E9">
        <w:rPr>
          <w:lang w:val="en-US"/>
        </w:rPr>
        <w:t xml:space="preserve"> </w:t>
      </w:r>
      <w:proofErr w:type="spellStart"/>
      <w:r w:rsidR="004F07DB">
        <w:rPr>
          <w:lang w:val="en-US"/>
        </w:rPr>
        <w:t>học</w:t>
      </w:r>
      <w:proofErr w:type="spellEnd"/>
      <w:r w:rsidR="004F07DB">
        <w:rPr>
          <w:lang w:val="en-US"/>
        </w:rPr>
        <w:t xml:space="preserve"> </w:t>
      </w:r>
      <w:proofErr w:type="spellStart"/>
      <w:r w:rsidR="004F07DB">
        <w:rPr>
          <w:lang w:val="en-US"/>
        </w:rPr>
        <w:t>phí</w:t>
      </w:r>
      <w:proofErr w:type="spellEnd"/>
      <w:r w:rsidRPr="001E57AD">
        <w:t>”</w:t>
      </w:r>
      <w:bookmarkEnd w:id="466"/>
    </w:p>
    <w:p w14:paraId="52AFD8A4" w14:textId="186073E5" w:rsidR="00FC02C8" w:rsidRPr="00FC02C8" w:rsidRDefault="00FC02C8" w:rsidP="00FC02C8">
      <w:pPr>
        <w:rPr>
          <w:rFonts w:eastAsia="Times New Roman" w:cs="Times New Roman"/>
          <w:sz w:val="26"/>
          <w:szCs w:val="26"/>
        </w:rPr>
      </w:pPr>
      <w:r w:rsidRPr="00FC02C8">
        <w:rPr>
          <w:rFonts w:eastAsia="Times New Roman" w:cs="Times New Roman"/>
          <w:sz w:val="26"/>
          <w:szCs w:val="26"/>
        </w:rPr>
        <w:t>Chức năng “</w:t>
      </w:r>
      <w:r>
        <w:rPr>
          <w:rFonts w:eastAsia="Times New Roman" w:cs="Times New Roman"/>
          <w:sz w:val="26"/>
          <w:szCs w:val="26"/>
          <w:lang w:val="en-US"/>
        </w:rPr>
        <w:t xml:space="preserve">Thanh </w:t>
      </w:r>
      <w:proofErr w:type="spellStart"/>
      <w:r>
        <w:rPr>
          <w:rFonts w:eastAsia="Times New Roman" w:cs="Times New Roman"/>
          <w:sz w:val="26"/>
          <w:szCs w:val="26"/>
          <w:lang w:val="en-US"/>
        </w:rPr>
        <w:t>toán</w:t>
      </w:r>
      <w:proofErr w:type="spellEnd"/>
      <w:r>
        <w:rPr>
          <w:rFonts w:eastAsia="Times New Roman" w:cs="Times New Roman"/>
          <w:sz w:val="26"/>
          <w:szCs w:val="26"/>
          <w:lang w:val="en-US"/>
        </w:rPr>
        <w:t xml:space="preserve"> </w:t>
      </w:r>
      <w:proofErr w:type="spellStart"/>
      <w:r>
        <w:rPr>
          <w:rFonts w:eastAsia="Times New Roman" w:cs="Times New Roman"/>
          <w:sz w:val="26"/>
          <w:szCs w:val="26"/>
          <w:lang w:val="en-US"/>
        </w:rPr>
        <w:t>học</w:t>
      </w:r>
      <w:proofErr w:type="spellEnd"/>
      <w:r>
        <w:rPr>
          <w:rFonts w:eastAsia="Times New Roman" w:cs="Times New Roman"/>
          <w:sz w:val="26"/>
          <w:szCs w:val="26"/>
          <w:lang w:val="en-US"/>
        </w:rPr>
        <w:t xml:space="preserve"> </w:t>
      </w:r>
      <w:proofErr w:type="spellStart"/>
      <w:r>
        <w:rPr>
          <w:rFonts w:eastAsia="Times New Roman" w:cs="Times New Roman"/>
          <w:sz w:val="26"/>
          <w:szCs w:val="26"/>
          <w:lang w:val="en-US"/>
        </w:rPr>
        <w:t>phí</w:t>
      </w:r>
      <w:proofErr w:type="spellEnd"/>
      <w:r w:rsidRPr="00FC02C8">
        <w:rPr>
          <w:rFonts w:eastAsia="Times New Roman" w:cs="Times New Roman"/>
          <w:sz w:val="26"/>
          <w:szCs w:val="26"/>
        </w:rPr>
        <w:t>” là một trong những chức năng của actor “</w:t>
      </w:r>
      <w:proofErr w:type="spellStart"/>
      <w:r>
        <w:rPr>
          <w:rFonts w:eastAsia="Times New Roman" w:cs="Times New Roman"/>
          <w:sz w:val="26"/>
          <w:szCs w:val="26"/>
          <w:lang w:val="en-US"/>
        </w:rPr>
        <w:t>Phụ</w:t>
      </w:r>
      <w:proofErr w:type="spellEnd"/>
      <w:r>
        <w:rPr>
          <w:rFonts w:eastAsia="Times New Roman" w:cs="Times New Roman"/>
          <w:sz w:val="26"/>
          <w:szCs w:val="26"/>
          <w:lang w:val="en-US"/>
        </w:rPr>
        <w:t xml:space="preserve"> </w:t>
      </w:r>
      <w:proofErr w:type="spellStart"/>
      <w:r>
        <w:rPr>
          <w:rFonts w:eastAsia="Times New Roman" w:cs="Times New Roman"/>
          <w:sz w:val="26"/>
          <w:szCs w:val="26"/>
          <w:lang w:val="en-US"/>
        </w:rPr>
        <w:t>huynh</w:t>
      </w:r>
      <w:proofErr w:type="spellEnd"/>
      <w:r w:rsidRPr="00FC02C8">
        <w:rPr>
          <w:rFonts w:eastAsia="Times New Roman" w:cs="Times New Roman"/>
          <w:sz w:val="26"/>
          <w:szCs w:val="26"/>
        </w:rPr>
        <w:t>”.</w:t>
      </w:r>
    </w:p>
    <w:p w14:paraId="3F16ED83" w14:textId="08407526" w:rsidR="00FC02C8" w:rsidRPr="00FC02C8" w:rsidRDefault="00FC02C8" w:rsidP="00FC02C8">
      <w:pPr>
        <w:rPr>
          <w:rFonts w:eastAsia="Times New Roman" w:cs="Times New Roman"/>
          <w:sz w:val="26"/>
          <w:szCs w:val="26"/>
        </w:rPr>
      </w:pPr>
      <w:r w:rsidRPr="00FC02C8">
        <w:rPr>
          <w:rFonts w:eastAsia="Times New Roman" w:cs="Times New Roman"/>
          <w:sz w:val="26"/>
          <w:szCs w:val="26"/>
        </w:rPr>
        <w:t xml:space="preserve">Chức năng này đã được thể hiện cụ thể ở trong </w:t>
      </w:r>
      <w:r>
        <w:rPr>
          <w:rFonts w:eastAsia="Times New Roman" w:cs="Times New Roman"/>
          <w:sz w:val="26"/>
          <w:szCs w:val="26"/>
        </w:rPr>
        <w:fldChar w:fldCharType="begin"/>
      </w:r>
      <w:r>
        <w:rPr>
          <w:rFonts w:eastAsia="Times New Roman" w:cs="Times New Roman"/>
          <w:sz w:val="26"/>
          <w:szCs w:val="26"/>
        </w:rPr>
        <w:instrText xml:space="preserve"> REF _Ref118850600 \h </w:instrText>
      </w:r>
      <w:r>
        <w:rPr>
          <w:rFonts w:eastAsia="Times New Roman" w:cs="Times New Roman"/>
          <w:sz w:val="26"/>
          <w:szCs w:val="26"/>
        </w:rPr>
      </w:r>
      <w:r>
        <w:rPr>
          <w:rFonts w:eastAsia="Times New Roman" w:cs="Times New Roman"/>
          <w:sz w:val="26"/>
          <w:szCs w:val="26"/>
        </w:rPr>
        <w:fldChar w:fldCharType="separate"/>
      </w:r>
      <w:r w:rsidR="00A97CFA">
        <w:t xml:space="preserve">Hình </w:t>
      </w:r>
      <w:r w:rsidR="00A97CFA">
        <w:rPr>
          <w:noProof/>
        </w:rPr>
        <w:t>2</w:t>
      </w:r>
      <w:r w:rsidR="00A97CFA">
        <w:t>.</w:t>
      </w:r>
      <w:r w:rsidR="00A97CFA">
        <w:rPr>
          <w:noProof/>
        </w:rPr>
        <w:t>7</w:t>
      </w:r>
      <w:r>
        <w:rPr>
          <w:rFonts w:eastAsia="Times New Roman" w:cs="Times New Roman"/>
          <w:sz w:val="26"/>
          <w:szCs w:val="26"/>
        </w:rPr>
        <w:fldChar w:fldCharType="end"/>
      </w:r>
      <w:r w:rsidRPr="00FC02C8">
        <w:rPr>
          <w:rFonts w:eastAsia="Times New Roman" w:cs="Times New Roman"/>
          <w:sz w:val="26"/>
          <w:szCs w:val="26"/>
        </w:rPr>
        <w:t>. Còn về sơ đồ hoạt động của</w:t>
      </w:r>
    </w:p>
    <w:p w14:paraId="6B494502" w14:textId="136F5EC7" w:rsidR="00013F0D" w:rsidRPr="001E57AD" w:rsidRDefault="00FC02C8" w:rsidP="00FC02C8">
      <w:pPr>
        <w:rPr>
          <w:rFonts w:eastAsia="Times New Roman" w:cs="Times New Roman"/>
          <w:sz w:val="26"/>
          <w:szCs w:val="26"/>
        </w:rPr>
      </w:pPr>
      <w:r w:rsidRPr="00FC02C8">
        <w:rPr>
          <w:rFonts w:eastAsia="Times New Roman" w:cs="Times New Roman"/>
          <w:sz w:val="26"/>
          <w:szCs w:val="26"/>
        </w:rPr>
        <w:t xml:space="preserve">chức năng này thì được mô tả như trong </w:t>
      </w:r>
      <w:r>
        <w:rPr>
          <w:rFonts w:eastAsia="Times New Roman" w:cs="Times New Roman"/>
          <w:sz w:val="26"/>
          <w:szCs w:val="26"/>
        </w:rPr>
        <w:fldChar w:fldCharType="begin"/>
      </w:r>
      <w:r>
        <w:rPr>
          <w:rFonts w:eastAsia="Times New Roman" w:cs="Times New Roman"/>
          <w:sz w:val="26"/>
          <w:szCs w:val="26"/>
        </w:rPr>
        <w:instrText xml:space="preserve"> REF _Ref118860916 \h </w:instrText>
      </w:r>
      <w:r>
        <w:rPr>
          <w:rFonts w:eastAsia="Times New Roman" w:cs="Times New Roman"/>
          <w:sz w:val="26"/>
          <w:szCs w:val="26"/>
        </w:rPr>
      </w:r>
      <w:r>
        <w:rPr>
          <w:rFonts w:eastAsia="Times New Roman" w:cs="Times New Roman"/>
          <w:sz w:val="26"/>
          <w:szCs w:val="26"/>
        </w:rPr>
        <w:fldChar w:fldCharType="separate"/>
      </w:r>
      <w:r w:rsidR="00A97CFA">
        <w:t xml:space="preserve">Hình </w:t>
      </w:r>
      <w:r w:rsidR="00A97CFA">
        <w:rPr>
          <w:noProof/>
        </w:rPr>
        <w:t>5</w:t>
      </w:r>
      <w:r w:rsidR="00A97CFA">
        <w:t>.</w:t>
      </w:r>
      <w:r w:rsidR="00A97CFA">
        <w:rPr>
          <w:noProof/>
        </w:rPr>
        <w:t>2</w:t>
      </w:r>
      <w:r>
        <w:rPr>
          <w:rFonts w:eastAsia="Times New Roman" w:cs="Times New Roman"/>
          <w:sz w:val="26"/>
          <w:szCs w:val="26"/>
        </w:rPr>
        <w:fldChar w:fldCharType="end"/>
      </w:r>
      <w:r w:rsidRPr="00FC02C8">
        <w:rPr>
          <w:rFonts w:eastAsia="Times New Roman" w:cs="Times New Roman"/>
          <w:sz w:val="26"/>
          <w:szCs w:val="26"/>
        </w:rPr>
        <w:t xml:space="preserve"> ở bên dưới.</w:t>
      </w:r>
    </w:p>
    <w:p w14:paraId="74E95216" w14:textId="77777777" w:rsidR="00013F0D" w:rsidRPr="001E57AD" w:rsidRDefault="00013F0D">
      <w:pPr>
        <w:rPr>
          <w:rFonts w:cs="Times New Roman"/>
        </w:rPr>
      </w:pPr>
    </w:p>
    <w:p w14:paraId="625A7B7E" w14:textId="77777777" w:rsidR="000F3DFD" w:rsidRDefault="00E952C3" w:rsidP="000F3DFD">
      <w:pPr>
        <w:keepNext/>
      </w:pPr>
      <w:r w:rsidRPr="001E57AD">
        <w:rPr>
          <w:rFonts w:cs="Times New Roman"/>
          <w:noProof/>
          <w:lang w:val="en-US"/>
        </w:rPr>
        <w:drawing>
          <wp:inline distT="114300" distB="114300" distL="114300" distR="114300" wp14:anchorId="4959D552" wp14:editId="165995CA">
            <wp:extent cx="5705475" cy="56769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25" name="image26.png"/>
                    <pic:cNvPicPr preferRelativeResize="0"/>
                  </pic:nvPicPr>
                  <pic:blipFill>
                    <a:blip r:embed="rId35"/>
                    <a:srcRect/>
                    <a:stretch>
                      <a:fillRect/>
                    </a:stretch>
                  </pic:blipFill>
                  <pic:spPr>
                    <a:xfrm>
                      <a:off x="0" y="0"/>
                      <a:ext cx="5705475" cy="5676900"/>
                    </a:xfrm>
                    <a:prstGeom prst="rect">
                      <a:avLst/>
                    </a:prstGeom>
                  </pic:spPr>
                </pic:pic>
              </a:graphicData>
            </a:graphic>
          </wp:inline>
        </w:drawing>
      </w:r>
    </w:p>
    <w:p w14:paraId="35FF19A4" w14:textId="5DFB0C0E" w:rsidR="00013F0D" w:rsidRPr="001E57AD" w:rsidRDefault="000F3DFD" w:rsidP="00BE4F8B">
      <w:pPr>
        <w:pStyle w:val="Caption"/>
        <w:rPr>
          <w:rFonts w:cs="Times New Roman"/>
        </w:rPr>
      </w:pPr>
      <w:bookmarkStart w:id="467" w:name="_Ref118860916"/>
      <w:bookmarkStart w:id="468" w:name="_Toc119445036"/>
      <w:proofErr w:type="spellStart"/>
      <w:r>
        <w:t>Hình</w:t>
      </w:r>
      <w:proofErr w:type="spellEnd"/>
      <w:r>
        <w:t xml:space="preserve"> </w:t>
      </w:r>
      <w:r w:rsidR="005018C1">
        <w:fldChar w:fldCharType="begin"/>
      </w:r>
      <w:r w:rsidR="005018C1">
        <w:instrText xml:space="preserve"> STYLEREF 1 \s </w:instrText>
      </w:r>
      <w:r w:rsidR="005018C1">
        <w:fldChar w:fldCharType="separate"/>
      </w:r>
      <w:r w:rsidR="00A97CFA">
        <w:rPr>
          <w:noProof/>
        </w:rPr>
        <w:t>5</w:t>
      </w:r>
      <w:r w:rsidR="005018C1">
        <w:rPr>
          <w:noProof/>
        </w:rPr>
        <w:fldChar w:fldCharType="end"/>
      </w:r>
      <w:r w:rsidR="00BE4F8B">
        <w:t>.</w:t>
      </w:r>
      <w:r w:rsidR="005018C1">
        <w:fldChar w:fldCharType="begin"/>
      </w:r>
      <w:r w:rsidR="005018C1">
        <w:instrText xml:space="preserve"> SEQ Hình \* ARABIC \s 1 </w:instrText>
      </w:r>
      <w:r w:rsidR="005018C1">
        <w:fldChar w:fldCharType="separate"/>
      </w:r>
      <w:r w:rsidR="00A97CFA">
        <w:rPr>
          <w:noProof/>
        </w:rPr>
        <w:t>2</w:t>
      </w:r>
      <w:r w:rsidR="005018C1">
        <w:rPr>
          <w:noProof/>
        </w:rPr>
        <w:fldChar w:fldCharType="end"/>
      </w:r>
      <w:bookmarkEnd w:id="467"/>
      <w:r w:rsidR="00425BA3">
        <w:t xml:space="preserve">: </w:t>
      </w:r>
      <w:proofErr w:type="spellStart"/>
      <w:r w:rsidR="00425BA3">
        <w:t>Sơ</w:t>
      </w:r>
      <w:proofErr w:type="spellEnd"/>
      <w:r w:rsidR="00425BA3">
        <w:t xml:space="preserve"> </w:t>
      </w:r>
      <w:proofErr w:type="spellStart"/>
      <w:r w:rsidR="00425BA3">
        <w:t>đồ</w:t>
      </w:r>
      <w:proofErr w:type="spellEnd"/>
      <w:r w:rsidR="00425BA3">
        <w:t xml:space="preserve"> </w:t>
      </w:r>
      <w:proofErr w:type="spellStart"/>
      <w:r w:rsidR="00425BA3">
        <w:t>hoạt</w:t>
      </w:r>
      <w:proofErr w:type="spellEnd"/>
      <w:r w:rsidR="00425BA3">
        <w:t xml:space="preserve"> </w:t>
      </w:r>
      <w:proofErr w:type="spellStart"/>
      <w:r w:rsidR="00425BA3">
        <w:t>động</w:t>
      </w:r>
      <w:proofErr w:type="spellEnd"/>
      <w:r w:rsidR="00425BA3">
        <w:t xml:space="preserve"> “Thanh </w:t>
      </w:r>
      <w:proofErr w:type="spellStart"/>
      <w:r w:rsidR="00425BA3">
        <w:t>toán</w:t>
      </w:r>
      <w:proofErr w:type="spellEnd"/>
      <w:r w:rsidR="00425BA3">
        <w:t xml:space="preserve"> </w:t>
      </w:r>
      <w:proofErr w:type="spellStart"/>
      <w:r w:rsidR="00425BA3">
        <w:t>học</w:t>
      </w:r>
      <w:proofErr w:type="spellEnd"/>
      <w:r w:rsidR="00425BA3">
        <w:t xml:space="preserve"> </w:t>
      </w:r>
      <w:proofErr w:type="spellStart"/>
      <w:r w:rsidR="00425BA3">
        <w:t>phí</w:t>
      </w:r>
      <w:proofErr w:type="spellEnd"/>
      <w:r w:rsidR="00425BA3">
        <w:t>”</w:t>
      </w:r>
      <w:bookmarkEnd w:id="468"/>
    </w:p>
    <w:p w14:paraId="168787F7" w14:textId="77777777" w:rsidR="00013F0D" w:rsidRPr="001E57AD" w:rsidRDefault="00013F0D">
      <w:pPr>
        <w:rPr>
          <w:rFonts w:cs="Times New Roman"/>
        </w:rPr>
      </w:pPr>
    </w:p>
    <w:p w14:paraId="6877CAF8" w14:textId="77777777" w:rsidR="00013F0D" w:rsidRPr="00FC02C8" w:rsidRDefault="00E952C3" w:rsidP="00FC02C8">
      <w:pPr>
        <w:ind w:firstLine="720"/>
        <w:jc w:val="both"/>
        <w:rPr>
          <w:rFonts w:eastAsia="Times New Roman" w:cs="Times New Roman"/>
          <w:szCs w:val="28"/>
        </w:rPr>
      </w:pPr>
      <w:r w:rsidRPr="00FC02C8">
        <w:rPr>
          <w:rFonts w:eastAsia="Times New Roman" w:cs="Times New Roman"/>
          <w:szCs w:val="28"/>
        </w:rPr>
        <w:t xml:space="preserve">Mô tả: Phụ huynh đăng nhập chọn khóa học cần thanh toán giao diện của ứng dụng. Sau đó chọn thanh toán học phí và chọn hình thức thanh toán. </w:t>
      </w:r>
    </w:p>
    <w:p w14:paraId="56B28DCB" w14:textId="77777777" w:rsidR="00013F0D" w:rsidRPr="00FC02C8" w:rsidRDefault="00E952C3" w:rsidP="00FC02C8">
      <w:pPr>
        <w:ind w:firstLine="720"/>
        <w:jc w:val="both"/>
        <w:rPr>
          <w:rFonts w:eastAsia="Times New Roman" w:cs="Times New Roman"/>
          <w:szCs w:val="28"/>
        </w:rPr>
      </w:pPr>
      <w:r w:rsidRPr="00FC02C8">
        <w:rPr>
          <w:rFonts w:eastAsia="Times New Roman" w:cs="Times New Roman"/>
          <w:szCs w:val="28"/>
        </w:rPr>
        <w:t>Khi chọn thanh toán bằng tài khoản ngân hàng thì hệ thống sẽ hiển thị giao diện thanh toán qua ngân hàng.</w:t>
      </w:r>
    </w:p>
    <w:p w14:paraId="1AF68EB3" w14:textId="77777777" w:rsidR="00013F0D" w:rsidRPr="00FC02C8" w:rsidRDefault="00E952C3" w:rsidP="00FC02C8">
      <w:pPr>
        <w:ind w:firstLine="720"/>
        <w:jc w:val="both"/>
        <w:rPr>
          <w:rFonts w:eastAsia="Times New Roman" w:cs="Times New Roman"/>
          <w:szCs w:val="28"/>
        </w:rPr>
      </w:pPr>
      <w:r w:rsidRPr="00FC02C8">
        <w:rPr>
          <w:rFonts w:eastAsia="Times New Roman" w:cs="Times New Roman"/>
          <w:szCs w:val="28"/>
        </w:rPr>
        <w:lastRenderedPageBreak/>
        <w:t xml:space="preserve">Người dùng chọn ngân hàng để thanh toán học phí. Sau khi chọn ngân hàng người dùng nhập số tài khoản và chọn nút tiếp tục. </w:t>
      </w:r>
    </w:p>
    <w:p w14:paraId="7FCD165B" w14:textId="77777777" w:rsidR="00013F0D" w:rsidRPr="00FC02C8" w:rsidRDefault="00E952C3" w:rsidP="00FC02C8">
      <w:pPr>
        <w:ind w:firstLine="720"/>
        <w:jc w:val="both"/>
        <w:rPr>
          <w:rFonts w:eastAsia="Times New Roman" w:cs="Times New Roman"/>
          <w:szCs w:val="28"/>
        </w:rPr>
      </w:pPr>
      <w:r w:rsidRPr="00FC02C8">
        <w:rPr>
          <w:rFonts w:eastAsia="Times New Roman" w:cs="Times New Roman"/>
          <w:szCs w:val="28"/>
        </w:rPr>
        <w:t xml:space="preserve">Nếu số tài khoản đã nhập không tồn tại thì thông báo số tài khoản không tồn tại và chuyển về giao diện thanh toán học phí qua ngân hàng để nhập lại số tài khoản. </w:t>
      </w:r>
    </w:p>
    <w:p w14:paraId="79DF9D23" w14:textId="77777777" w:rsidR="00013F0D" w:rsidRPr="00FC02C8" w:rsidRDefault="00E952C3" w:rsidP="00FC02C8">
      <w:pPr>
        <w:ind w:firstLine="720"/>
        <w:jc w:val="both"/>
        <w:rPr>
          <w:rFonts w:eastAsia="Times New Roman" w:cs="Times New Roman"/>
          <w:szCs w:val="28"/>
        </w:rPr>
      </w:pPr>
      <w:r w:rsidRPr="00FC02C8">
        <w:rPr>
          <w:rFonts w:eastAsia="Times New Roman" w:cs="Times New Roman"/>
          <w:szCs w:val="28"/>
        </w:rPr>
        <w:t>Nếu số tài khoản tồn tại. Hệ thống sẽ yêu cầu nhập mật khẩu. Người dùng nhập mật khẩu và chọn nút tiếp tục.</w:t>
      </w:r>
    </w:p>
    <w:p w14:paraId="129C4021" w14:textId="77777777" w:rsidR="00013F0D" w:rsidRPr="00FC02C8" w:rsidRDefault="00E952C3" w:rsidP="00FC02C8">
      <w:pPr>
        <w:ind w:firstLine="720"/>
        <w:jc w:val="both"/>
        <w:rPr>
          <w:rFonts w:eastAsia="Times New Roman" w:cs="Times New Roman"/>
          <w:szCs w:val="28"/>
        </w:rPr>
      </w:pPr>
      <w:r w:rsidRPr="00FC02C8">
        <w:rPr>
          <w:rFonts w:eastAsia="Times New Roman" w:cs="Times New Roman"/>
          <w:szCs w:val="28"/>
        </w:rPr>
        <w:t xml:space="preserve">Nếu mật khẩu đã nhập không đúng thì thông báo sai mật khẩu tại và chuyển về giao diện nhập mật khẩu để nhập lại mật khẩu. </w:t>
      </w:r>
    </w:p>
    <w:p w14:paraId="0F54E192" w14:textId="77777777" w:rsidR="00013F0D" w:rsidRPr="00FC02C8" w:rsidRDefault="00E952C3" w:rsidP="00FC02C8">
      <w:pPr>
        <w:ind w:firstLine="720"/>
        <w:jc w:val="both"/>
        <w:rPr>
          <w:rFonts w:eastAsia="Times New Roman" w:cs="Times New Roman"/>
          <w:szCs w:val="28"/>
        </w:rPr>
      </w:pPr>
      <w:r w:rsidRPr="00FC02C8">
        <w:rPr>
          <w:rFonts w:eastAsia="Times New Roman" w:cs="Times New Roman"/>
          <w:szCs w:val="28"/>
        </w:rPr>
        <w:t>Nếu mật khẩu đúng. Hệ thống sẽ yêu cầu nhập số tiền cần thanh toán. Người dùng nhập số tiền cần thanh toán và chọn nút thanh toán để tiếp tục thanh toán học phí.</w:t>
      </w:r>
    </w:p>
    <w:p w14:paraId="465E5EA1" w14:textId="77777777" w:rsidR="00013F0D" w:rsidRPr="00FC02C8" w:rsidRDefault="00E952C3" w:rsidP="00FC02C8">
      <w:pPr>
        <w:ind w:firstLine="720"/>
        <w:jc w:val="both"/>
        <w:rPr>
          <w:rFonts w:eastAsia="Times New Roman" w:cs="Times New Roman"/>
          <w:szCs w:val="28"/>
        </w:rPr>
      </w:pPr>
      <w:r w:rsidRPr="00FC02C8">
        <w:rPr>
          <w:rFonts w:eastAsia="Times New Roman" w:cs="Times New Roman"/>
          <w:szCs w:val="28"/>
        </w:rPr>
        <w:t>Hệ thống yêu cầu nhập mã OTP. Người dùng nhập mã OTP và chọn nút tiếp tục,</w:t>
      </w:r>
    </w:p>
    <w:p w14:paraId="2D610FFF" w14:textId="77777777" w:rsidR="00013F0D" w:rsidRPr="00FC02C8" w:rsidRDefault="00E952C3" w:rsidP="00FC02C8">
      <w:pPr>
        <w:ind w:firstLine="720"/>
        <w:jc w:val="both"/>
        <w:rPr>
          <w:rFonts w:eastAsia="Times New Roman" w:cs="Times New Roman"/>
          <w:szCs w:val="28"/>
        </w:rPr>
      </w:pPr>
      <w:r w:rsidRPr="00FC02C8">
        <w:rPr>
          <w:rFonts w:eastAsia="Times New Roman" w:cs="Times New Roman"/>
          <w:szCs w:val="28"/>
        </w:rPr>
        <w:t>Nếu mã OTP không hợp lệ thì thông báo mã OTP không hợp lệ và hệ thống yêu câu nhập lại mã OTP.</w:t>
      </w:r>
    </w:p>
    <w:p w14:paraId="7FAF6460" w14:textId="77777777" w:rsidR="00013F0D" w:rsidRPr="00FC02C8" w:rsidRDefault="00E952C3" w:rsidP="00FC02C8">
      <w:pPr>
        <w:ind w:firstLine="720"/>
        <w:jc w:val="both"/>
        <w:rPr>
          <w:rFonts w:eastAsia="Times New Roman" w:cs="Times New Roman"/>
          <w:szCs w:val="28"/>
        </w:rPr>
      </w:pPr>
      <w:r w:rsidRPr="00FC02C8">
        <w:rPr>
          <w:rFonts w:eastAsia="Times New Roman" w:cs="Times New Roman"/>
          <w:szCs w:val="28"/>
        </w:rPr>
        <w:t xml:space="preserve">Nếu mã OTP hợp lệ. Hệ thống sẽ bắt đầu tiến hành thanh toán học phí và thông báo khi thành công đến phụ huynh. </w:t>
      </w:r>
    </w:p>
    <w:p w14:paraId="6094311C" w14:textId="40E056C6" w:rsidR="00013F0D" w:rsidRPr="00FC02C8" w:rsidRDefault="00E952C3" w:rsidP="00FC02C8">
      <w:pPr>
        <w:ind w:firstLine="720"/>
        <w:jc w:val="both"/>
        <w:rPr>
          <w:rFonts w:eastAsia="Times New Roman" w:cs="Times New Roman"/>
          <w:szCs w:val="28"/>
        </w:rPr>
      </w:pPr>
      <w:r w:rsidRPr="00FC02C8">
        <w:rPr>
          <w:rFonts w:eastAsia="Times New Roman" w:cs="Times New Roman"/>
          <w:szCs w:val="28"/>
        </w:rPr>
        <w:t>Kết quả: Thao tác thanh toán học phí hoàn tất.</w:t>
      </w:r>
    </w:p>
    <w:p w14:paraId="14935CD8" w14:textId="29D2A7DA" w:rsidR="009E35EA" w:rsidRPr="00FC02C8" w:rsidRDefault="009E35EA" w:rsidP="00FC02C8">
      <w:pPr>
        <w:spacing w:line="240" w:lineRule="auto"/>
        <w:jc w:val="both"/>
        <w:rPr>
          <w:rFonts w:eastAsia="Times New Roman" w:cs="Times New Roman"/>
          <w:szCs w:val="28"/>
        </w:rPr>
      </w:pPr>
      <w:r w:rsidRPr="00FC02C8">
        <w:rPr>
          <w:rFonts w:eastAsia="Times New Roman" w:cs="Times New Roman"/>
          <w:szCs w:val="28"/>
        </w:rPr>
        <w:br w:type="page"/>
      </w:r>
    </w:p>
    <w:p w14:paraId="302CF8B5" w14:textId="5D7A33DC" w:rsidR="00013F0D" w:rsidRDefault="004F07DB">
      <w:pPr>
        <w:pStyle w:val="Heading3"/>
      </w:pPr>
      <w:bookmarkStart w:id="469" w:name="_q82kzq6exedu" w:colFirst="0" w:colLast="0"/>
      <w:bookmarkStart w:id="470" w:name="_Toc119445007"/>
      <w:bookmarkEnd w:id="469"/>
      <w:r>
        <w:lastRenderedPageBreak/>
        <w:t>Sơ đồ hoạt động “Quản lý tài khoản</w:t>
      </w:r>
      <w:r w:rsidR="00E952C3" w:rsidRPr="001E57AD">
        <w:t>”</w:t>
      </w:r>
      <w:bookmarkEnd w:id="470"/>
    </w:p>
    <w:p w14:paraId="34246919" w14:textId="0BD13CF0" w:rsidR="009E35EA" w:rsidRPr="009E35EA" w:rsidRDefault="009E35EA" w:rsidP="009E35EA">
      <w:pPr>
        <w:jc w:val="both"/>
      </w:pPr>
      <w:r>
        <w:t>Chức năng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t>” là một trong những chức năng của actor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viên</w:t>
      </w:r>
      <w:proofErr w:type="spellEnd"/>
      <w:r>
        <w:t>”. Chức năng này đã được thể hiện cụ thể ở trong</w:t>
      </w:r>
      <w:r>
        <w:rPr>
          <w:lang w:val="en-US"/>
        </w:rPr>
        <w:t xml:space="preserve"> </w:t>
      </w:r>
      <w:r>
        <w:rPr>
          <w:lang w:val="en-US"/>
        </w:rPr>
        <w:fldChar w:fldCharType="begin"/>
      </w:r>
      <w:r>
        <w:rPr>
          <w:lang w:val="en-US"/>
        </w:rPr>
        <w:instrText xml:space="preserve"> REF _Ref118850419 \h  \* MERGEFORMAT </w:instrText>
      </w:r>
      <w:r>
        <w:rPr>
          <w:lang w:val="en-US"/>
        </w:rPr>
      </w:r>
      <w:r>
        <w:rPr>
          <w:lang w:val="en-US"/>
        </w:rPr>
        <w:fldChar w:fldCharType="separate"/>
      </w:r>
      <w:r w:rsidR="00A97CFA">
        <w:t xml:space="preserve">Hình </w:t>
      </w:r>
      <w:r w:rsidR="00A97CFA">
        <w:rPr>
          <w:noProof/>
        </w:rPr>
        <w:t>2.4</w:t>
      </w:r>
      <w:r>
        <w:rPr>
          <w:lang w:val="en-US"/>
        </w:rPr>
        <w:fldChar w:fldCharType="end"/>
      </w:r>
      <w:r>
        <w:t>.</w:t>
      </w:r>
      <w:r>
        <w:rPr>
          <w:lang w:val="en-US"/>
        </w:rPr>
        <w:t xml:space="preserve"> </w:t>
      </w:r>
      <w:r>
        <w:t xml:space="preserve">Còn về sơ đồ hoạt động của chức năng này thì được mô tả như trong </w:t>
      </w:r>
      <w:r>
        <w:fldChar w:fldCharType="begin"/>
      </w:r>
      <w:r>
        <w:instrText xml:space="preserve"> REF _Ref118859719 \h </w:instrText>
      </w:r>
      <w:r>
        <w:fldChar w:fldCharType="separate"/>
      </w:r>
      <w:r w:rsidR="00A97CFA">
        <w:t xml:space="preserve">Hình </w:t>
      </w:r>
      <w:r w:rsidR="00A97CFA">
        <w:rPr>
          <w:noProof/>
        </w:rPr>
        <w:t>5</w:t>
      </w:r>
      <w:r w:rsidR="00A97CFA">
        <w:t>.</w:t>
      </w:r>
      <w:r w:rsidR="00A97CFA">
        <w:rPr>
          <w:noProof/>
        </w:rPr>
        <w:t>3</w:t>
      </w:r>
      <w:r>
        <w:fldChar w:fldCharType="end"/>
      </w:r>
      <w:r>
        <w:t xml:space="preserve"> bên dưới.</w:t>
      </w:r>
    </w:p>
    <w:p w14:paraId="094C1101" w14:textId="77777777" w:rsidR="000F3DFD" w:rsidRDefault="00E952C3" w:rsidP="000F3DFD">
      <w:pPr>
        <w:keepNext/>
        <w:ind w:firstLine="720"/>
      </w:pPr>
      <w:r w:rsidRPr="001E57AD">
        <w:rPr>
          <w:rFonts w:eastAsia="Times New Roman" w:cs="Times New Roman"/>
          <w:noProof/>
          <w:sz w:val="26"/>
          <w:szCs w:val="26"/>
          <w:lang w:val="en-US"/>
        </w:rPr>
        <w:drawing>
          <wp:inline distT="114300" distB="114300" distL="114300" distR="114300" wp14:anchorId="05D4288C" wp14:editId="7E2B481B">
            <wp:extent cx="5834380" cy="50546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36"/>
                    <a:srcRect/>
                    <a:stretch>
                      <a:fillRect/>
                    </a:stretch>
                  </pic:blipFill>
                  <pic:spPr>
                    <a:xfrm>
                      <a:off x="0" y="0"/>
                      <a:ext cx="5847327" cy="5065817"/>
                    </a:xfrm>
                    <a:prstGeom prst="rect">
                      <a:avLst/>
                    </a:prstGeom>
                  </pic:spPr>
                </pic:pic>
              </a:graphicData>
            </a:graphic>
          </wp:inline>
        </w:drawing>
      </w:r>
    </w:p>
    <w:p w14:paraId="73D81EFA" w14:textId="09309F9E" w:rsidR="00013F0D" w:rsidRPr="001E57AD" w:rsidRDefault="000F3DFD" w:rsidP="00BE4F8B">
      <w:pPr>
        <w:pStyle w:val="Caption"/>
        <w:rPr>
          <w:rFonts w:eastAsia="Times New Roman" w:cs="Times New Roman"/>
          <w:sz w:val="26"/>
          <w:szCs w:val="26"/>
        </w:rPr>
      </w:pPr>
      <w:bookmarkStart w:id="471" w:name="_Ref118859719"/>
      <w:bookmarkStart w:id="472" w:name="_Toc119445037"/>
      <w:proofErr w:type="spellStart"/>
      <w:r>
        <w:t>Hình</w:t>
      </w:r>
      <w:proofErr w:type="spellEnd"/>
      <w:r>
        <w:t xml:space="preserve"> </w:t>
      </w:r>
      <w:r w:rsidR="005018C1">
        <w:fldChar w:fldCharType="begin"/>
      </w:r>
      <w:r w:rsidR="005018C1">
        <w:instrText xml:space="preserve"> STYLEREF 1 \s </w:instrText>
      </w:r>
      <w:r w:rsidR="005018C1">
        <w:fldChar w:fldCharType="separate"/>
      </w:r>
      <w:r w:rsidR="00A97CFA">
        <w:rPr>
          <w:noProof/>
        </w:rPr>
        <w:t>5</w:t>
      </w:r>
      <w:r w:rsidR="005018C1">
        <w:rPr>
          <w:noProof/>
        </w:rPr>
        <w:fldChar w:fldCharType="end"/>
      </w:r>
      <w:r w:rsidR="00BE4F8B">
        <w:t>.</w:t>
      </w:r>
      <w:r w:rsidR="005018C1">
        <w:fldChar w:fldCharType="begin"/>
      </w:r>
      <w:r w:rsidR="005018C1">
        <w:instrText xml:space="preserve"> SEQ Hình \* ARABIC \s 1 </w:instrText>
      </w:r>
      <w:r w:rsidR="005018C1">
        <w:fldChar w:fldCharType="separate"/>
      </w:r>
      <w:r w:rsidR="00A97CFA">
        <w:rPr>
          <w:noProof/>
        </w:rPr>
        <w:t>3</w:t>
      </w:r>
      <w:r w:rsidR="005018C1">
        <w:rPr>
          <w:noProof/>
        </w:rPr>
        <w:fldChar w:fldCharType="end"/>
      </w:r>
      <w:bookmarkEnd w:id="471"/>
      <w:r w:rsidR="00425BA3">
        <w:t xml:space="preserve">: </w:t>
      </w:r>
      <w:proofErr w:type="spellStart"/>
      <w:r w:rsidR="00425BA3">
        <w:t>Sơ</w:t>
      </w:r>
      <w:proofErr w:type="spellEnd"/>
      <w:r w:rsidR="00425BA3">
        <w:t xml:space="preserve"> </w:t>
      </w:r>
      <w:proofErr w:type="spellStart"/>
      <w:r w:rsidR="00425BA3">
        <w:t>đồ</w:t>
      </w:r>
      <w:proofErr w:type="spellEnd"/>
      <w:r w:rsidR="00425BA3">
        <w:t xml:space="preserve"> </w:t>
      </w:r>
      <w:proofErr w:type="spellStart"/>
      <w:r w:rsidR="00425BA3">
        <w:t>hoạt</w:t>
      </w:r>
      <w:proofErr w:type="spellEnd"/>
      <w:r w:rsidR="00425BA3">
        <w:t xml:space="preserve"> </w:t>
      </w:r>
      <w:proofErr w:type="spellStart"/>
      <w:r w:rsidR="00425BA3">
        <w:t>động</w:t>
      </w:r>
      <w:proofErr w:type="spellEnd"/>
      <w:r w:rsidR="00425BA3">
        <w:t xml:space="preserve"> “</w:t>
      </w:r>
      <w:proofErr w:type="spellStart"/>
      <w:r w:rsidR="00425BA3">
        <w:t>Quản</w:t>
      </w:r>
      <w:proofErr w:type="spellEnd"/>
      <w:r w:rsidR="00425BA3">
        <w:t xml:space="preserve"> </w:t>
      </w:r>
      <w:proofErr w:type="spellStart"/>
      <w:r w:rsidR="00425BA3">
        <w:t>lý</w:t>
      </w:r>
      <w:proofErr w:type="spellEnd"/>
      <w:r w:rsidR="00425BA3">
        <w:t xml:space="preserve"> </w:t>
      </w:r>
      <w:proofErr w:type="spellStart"/>
      <w:r w:rsidR="00425BA3">
        <w:t>tài</w:t>
      </w:r>
      <w:proofErr w:type="spellEnd"/>
      <w:r w:rsidR="00425BA3">
        <w:t xml:space="preserve"> </w:t>
      </w:r>
      <w:proofErr w:type="spellStart"/>
      <w:r w:rsidR="00425BA3">
        <w:t>khoản</w:t>
      </w:r>
      <w:proofErr w:type="spellEnd"/>
      <w:r w:rsidR="00425BA3">
        <w:t>”</w:t>
      </w:r>
      <w:bookmarkEnd w:id="472"/>
    </w:p>
    <w:p w14:paraId="4529566E" w14:textId="77777777" w:rsidR="00013F0D" w:rsidRPr="009E35EA" w:rsidRDefault="00E952C3" w:rsidP="009E35EA">
      <w:pPr>
        <w:ind w:firstLine="720"/>
        <w:jc w:val="both"/>
        <w:rPr>
          <w:rFonts w:eastAsia="Times New Roman" w:cs="Times New Roman"/>
          <w:szCs w:val="28"/>
        </w:rPr>
      </w:pPr>
      <w:r w:rsidRPr="009E35EA">
        <w:rPr>
          <w:rFonts w:eastAsia="Times New Roman" w:cs="Times New Roman"/>
          <w:szCs w:val="28"/>
        </w:rPr>
        <w:t>Mô tả: Quản trị viên đăng nhập vào hệ thống chọn chức năng quản lý tài khoản từ giao diện hệ thống. Sau đó chọn chức năng cần thực hiện.</w:t>
      </w:r>
    </w:p>
    <w:p w14:paraId="5DE58C4E" w14:textId="77777777" w:rsidR="00013F0D" w:rsidRPr="009E35EA" w:rsidRDefault="00E952C3" w:rsidP="009E35EA">
      <w:pPr>
        <w:ind w:firstLine="720"/>
        <w:jc w:val="both"/>
        <w:rPr>
          <w:rFonts w:eastAsia="Times New Roman" w:cs="Times New Roman"/>
          <w:szCs w:val="28"/>
        </w:rPr>
      </w:pPr>
      <w:r w:rsidRPr="009E35EA">
        <w:rPr>
          <w:rFonts w:eastAsia="Times New Roman" w:cs="Times New Roman"/>
          <w:szCs w:val="28"/>
        </w:rPr>
        <w:t>Tùy thuộc vào chức năng mà quản trị viên chọn hệ thống sẽ hiển thị giao diện theo yêu cầu.</w:t>
      </w:r>
    </w:p>
    <w:p w14:paraId="4A447E14" w14:textId="29F96EF0" w:rsidR="003F1038" w:rsidRDefault="00E952C3" w:rsidP="009E35EA">
      <w:pPr>
        <w:ind w:firstLine="720"/>
        <w:jc w:val="both"/>
        <w:rPr>
          <w:rFonts w:eastAsia="Times New Roman" w:cs="Times New Roman"/>
          <w:szCs w:val="28"/>
        </w:rPr>
      </w:pPr>
      <w:r w:rsidRPr="009E35EA">
        <w:rPr>
          <w:rFonts w:eastAsia="Times New Roman" w:cs="Times New Roman"/>
          <w:szCs w:val="28"/>
        </w:rPr>
        <w:t>Nếu quản trị viên chọn thêm tài khoản, thì hệ thống sẽ yêu cầu nhập thông tin tài khoản cần thêm vào hệ thống. Nếu thông tin hợp lệ tài khoản sẽ được thêm vào hệ thống và thông báo khởi tạo tài khoản hệ thống thành công. Ngược lại, sẽ thông báo không khởi tạo tài khoản thành công.</w:t>
      </w:r>
    </w:p>
    <w:p w14:paraId="6121BF28" w14:textId="77777777" w:rsidR="003F1038" w:rsidRDefault="003F1038">
      <w:pPr>
        <w:spacing w:line="240" w:lineRule="auto"/>
        <w:rPr>
          <w:rFonts w:eastAsia="Times New Roman" w:cs="Times New Roman"/>
          <w:szCs w:val="28"/>
        </w:rPr>
      </w:pPr>
      <w:r>
        <w:rPr>
          <w:rFonts w:eastAsia="Times New Roman" w:cs="Times New Roman"/>
          <w:szCs w:val="28"/>
        </w:rPr>
        <w:br w:type="page"/>
      </w:r>
    </w:p>
    <w:p w14:paraId="37C209A9" w14:textId="77777777" w:rsidR="00013F0D" w:rsidRPr="009E35EA" w:rsidRDefault="00013F0D" w:rsidP="009E35EA">
      <w:pPr>
        <w:ind w:firstLine="720"/>
        <w:jc w:val="both"/>
        <w:rPr>
          <w:rFonts w:eastAsia="Times New Roman" w:cs="Times New Roman"/>
          <w:szCs w:val="28"/>
        </w:rPr>
      </w:pPr>
    </w:p>
    <w:p w14:paraId="40A594C4" w14:textId="77777777" w:rsidR="00013F0D" w:rsidRPr="009E35EA" w:rsidRDefault="00E952C3" w:rsidP="009E35EA">
      <w:pPr>
        <w:ind w:firstLine="720"/>
        <w:jc w:val="both"/>
        <w:rPr>
          <w:rFonts w:eastAsia="Times New Roman" w:cs="Times New Roman"/>
          <w:szCs w:val="28"/>
        </w:rPr>
      </w:pPr>
      <w:r w:rsidRPr="009E35EA">
        <w:rPr>
          <w:rFonts w:eastAsia="Times New Roman" w:cs="Times New Roman"/>
          <w:szCs w:val="28"/>
        </w:rPr>
        <w:t>Nếu quản trị viên chọn xóa tài khoản, thì hệ thống sẽ yêu cầu nhập thông tin tài khoản cần xóa khỏi hệ thống. Nếu thông tin hợp lệ tài khoản sẽ được xóa khỏi hệ thống và thông báo xóa tài khoản hệ thống thành công. Ngược lại, sẽ thông báo xóa tài khoản không thành công.</w:t>
      </w:r>
    </w:p>
    <w:p w14:paraId="2B48F254" w14:textId="77777777" w:rsidR="00013F0D" w:rsidRPr="009E35EA" w:rsidRDefault="00E952C3" w:rsidP="009E35EA">
      <w:pPr>
        <w:ind w:firstLine="720"/>
        <w:jc w:val="both"/>
        <w:rPr>
          <w:rFonts w:eastAsia="Times New Roman" w:cs="Times New Roman"/>
          <w:szCs w:val="28"/>
        </w:rPr>
      </w:pPr>
      <w:r w:rsidRPr="009E35EA">
        <w:rPr>
          <w:rFonts w:eastAsia="Times New Roman" w:cs="Times New Roman"/>
          <w:szCs w:val="28"/>
        </w:rPr>
        <w:t>Kết quả: thao tác quản lý tài khoản hoàn tất.</w:t>
      </w:r>
    </w:p>
    <w:p w14:paraId="2885532A" w14:textId="77777777" w:rsidR="00013F0D" w:rsidRPr="009E35EA" w:rsidRDefault="00013F0D">
      <w:pPr>
        <w:ind w:firstLine="720"/>
        <w:rPr>
          <w:rFonts w:eastAsia="Times New Roman" w:cs="Times New Roman"/>
          <w:szCs w:val="28"/>
        </w:rPr>
      </w:pPr>
    </w:p>
    <w:p w14:paraId="1DD43326" w14:textId="694E8E7C" w:rsidR="00013F0D" w:rsidRPr="001E57AD" w:rsidRDefault="004F07DB">
      <w:pPr>
        <w:pStyle w:val="Heading3"/>
      </w:pPr>
      <w:bookmarkStart w:id="473" w:name="_o2wmy9udt04u" w:colFirst="0" w:colLast="0"/>
      <w:bookmarkStart w:id="474" w:name="_Toc119445008"/>
      <w:bookmarkEnd w:id="473"/>
      <w:r>
        <w:t xml:space="preserve">Sơ đồ hoạt động “ Thông báo </w:t>
      </w:r>
      <w:r w:rsidR="00E952C3" w:rsidRPr="001E57AD">
        <w:t>”</w:t>
      </w:r>
      <w:bookmarkEnd w:id="474"/>
    </w:p>
    <w:p w14:paraId="611CEC91" w14:textId="0039D52E" w:rsidR="00013F0D" w:rsidRPr="001E57AD" w:rsidRDefault="009E35EA" w:rsidP="009E35EA">
      <w:pPr>
        <w:jc w:val="both"/>
        <w:rPr>
          <w:rFonts w:cs="Times New Roman"/>
        </w:rPr>
      </w:pPr>
      <w:r w:rsidRPr="009E35EA">
        <w:rPr>
          <w:rFonts w:cs="Times New Roman"/>
        </w:rPr>
        <w:t>Chức năng “</w:t>
      </w:r>
      <w:proofErr w:type="spellStart"/>
      <w:r>
        <w:rPr>
          <w:rFonts w:cs="Times New Roman"/>
          <w:lang w:val="en-US"/>
        </w:rPr>
        <w:t>Thông</w:t>
      </w:r>
      <w:proofErr w:type="spellEnd"/>
      <w:r>
        <w:rPr>
          <w:rFonts w:cs="Times New Roman"/>
          <w:lang w:val="en-US"/>
        </w:rPr>
        <w:t xml:space="preserve"> </w:t>
      </w:r>
      <w:proofErr w:type="spellStart"/>
      <w:r>
        <w:rPr>
          <w:rFonts w:cs="Times New Roman"/>
          <w:lang w:val="en-US"/>
        </w:rPr>
        <w:t>báo</w:t>
      </w:r>
      <w:proofErr w:type="spellEnd"/>
      <w:r w:rsidRPr="009E35EA">
        <w:rPr>
          <w:rFonts w:cs="Times New Roman"/>
        </w:rPr>
        <w:t>” là một trong những chức năng của actor “</w:t>
      </w:r>
      <w:r>
        <w:rPr>
          <w:rFonts w:cs="Times New Roman"/>
          <w:lang w:val="en-US"/>
        </w:rPr>
        <w:t xml:space="preserve">Ban </w:t>
      </w:r>
      <w:proofErr w:type="spellStart"/>
      <w:r>
        <w:rPr>
          <w:rFonts w:cs="Times New Roman"/>
          <w:lang w:val="en-US"/>
        </w:rPr>
        <w:t>giám</w:t>
      </w:r>
      <w:proofErr w:type="spellEnd"/>
      <w:r>
        <w:rPr>
          <w:rFonts w:cs="Times New Roman"/>
          <w:lang w:val="en-US"/>
        </w:rPr>
        <w:t xml:space="preserve"> </w:t>
      </w:r>
      <w:proofErr w:type="spellStart"/>
      <w:r>
        <w:rPr>
          <w:rFonts w:cs="Times New Roman"/>
          <w:lang w:val="en-US"/>
        </w:rPr>
        <w:t>hiệu</w:t>
      </w:r>
      <w:proofErr w:type="spellEnd"/>
      <w:r w:rsidRPr="009E35EA">
        <w:rPr>
          <w:rFonts w:cs="Times New Roman"/>
        </w:rPr>
        <w:t xml:space="preserve">”. Chức năng này đã được thể hiện cụ thể ở trong </w:t>
      </w:r>
      <w:r>
        <w:rPr>
          <w:rFonts w:cs="Times New Roman"/>
        </w:rPr>
        <w:fldChar w:fldCharType="begin"/>
      </w:r>
      <w:r>
        <w:rPr>
          <w:rFonts w:cs="Times New Roman"/>
        </w:rPr>
        <w:instrText xml:space="preserve"> REF _Ref118850471 \h </w:instrText>
      </w:r>
      <w:r>
        <w:rPr>
          <w:rFonts w:cs="Times New Roman"/>
        </w:rPr>
      </w:r>
      <w:r>
        <w:rPr>
          <w:rFonts w:cs="Times New Roman"/>
        </w:rPr>
        <w:fldChar w:fldCharType="separate"/>
      </w:r>
      <w:r w:rsidR="00A97CFA">
        <w:t xml:space="preserve">Hình </w:t>
      </w:r>
      <w:r w:rsidR="00A97CFA">
        <w:rPr>
          <w:noProof/>
        </w:rPr>
        <w:t>2</w:t>
      </w:r>
      <w:r w:rsidR="00A97CFA">
        <w:t>.</w:t>
      </w:r>
      <w:r w:rsidR="00A97CFA">
        <w:rPr>
          <w:noProof/>
        </w:rPr>
        <w:t>5</w:t>
      </w:r>
      <w:r>
        <w:rPr>
          <w:rFonts w:cs="Times New Roman"/>
        </w:rPr>
        <w:fldChar w:fldCharType="end"/>
      </w:r>
      <w:r w:rsidRPr="009E35EA">
        <w:rPr>
          <w:rFonts w:cs="Times New Roman"/>
        </w:rPr>
        <w:t>.</w:t>
      </w:r>
      <w:r>
        <w:rPr>
          <w:rFonts w:cs="Times New Roman"/>
          <w:lang w:val="en-US"/>
        </w:rPr>
        <w:t xml:space="preserve"> </w:t>
      </w:r>
      <w:r w:rsidRPr="009E35EA">
        <w:rPr>
          <w:rFonts w:cs="Times New Roman"/>
        </w:rPr>
        <w:t xml:space="preserve">Còn về sơ đồ hoạt động của chức năng này thì được mô tả như trong </w:t>
      </w:r>
      <w:r>
        <w:rPr>
          <w:rFonts w:cs="Times New Roman"/>
        </w:rPr>
        <w:fldChar w:fldCharType="begin"/>
      </w:r>
      <w:r>
        <w:rPr>
          <w:rFonts w:cs="Times New Roman"/>
        </w:rPr>
        <w:instrText xml:space="preserve"> REF _Ref118859856 \h </w:instrText>
      </w:r>
      <w:r>
        <w:rPr>
          <w:rFonts w:cs="Times New Roman"/>
        </w:rPr>
      </w:r>
      <w:r>
        <w:rPr>
          <w:rFonts w:cs="Times New Roman"/>
        </w:rPr>
        <w:fldChar w:fldCharType="separate"/>
      </w:r>
      <w:r w:rsidR="00A97CFA">
        <w:t xml:space="preserve">Hình </w:t>
      </w:r>
      <w:r w:rsidR="00A97CFA">
        <w:rPr>
          <w:noProof/>
        </w:rPr>
        <w:t>5</w:t>
      </w:r>
      <w:r w:rsidR="00A97CFA">
        <w:t>.</w:t>
      </w:r>
      <w:r w:rsidR="00A97CFA">
        <w:rPr>
          <w:noProof/>
        </w:rPr>
        <w:t>4</w:t>
      </w:r>
      <w:r>
        <w:rPr>
          <w:rFonts w:cs="Times New Roman"/>
        </w:rPr>
        <w:fldChar w:fldCharType="end"/>
      </w:r>
      <w:r w:rsidRPr="009E35EA">
        <w:rPr>
          <w:rFonts w:cs="Times New Roman"/>
        </w:rPr>
        <w:t xml:space="preserve"> bên dưới.</w:t>
      </w:r>
    </w:p>
    <w:p w14:paraId="13793EB4" w14:textId="77777777" w:rsidR="000F3DFD" w:rsidRDefault="00E952C3" w:rsidP="000F3DFD">
      <w:pPr>
        <w:keepNext/>
      </w:pPr>
      <w:r w:rsidRPr="001E57AD">
        <w:rPr>
          <w:rFonts w:cs="Times New Roman"/>
          <w:noProof/>
          <w:lang w:val="en-US"/>
        </w:rPr>
        <w:drawing>
          <wp:inline distT="114300" distB="114300" distL="114300" distR="114300" wp14:anchorId="0581592F" wp14:editId="4E4704A4">
            <wp:extent cx="6235065" cy="51816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11" name="image17.png"/>
                    <pic:cNvPicPr preferRelativeResize="0"/>
                  </pic:nvPicPr>
                  <pic:blipFill>
                    <a:blip r:embed="rId37"/>
                    <a:srcRect/>
                    <a:stretch>
                      <a:fillRect/>
                    </a:stretch>
                  </pic:blipFill>
                  <pic:spPr>
                    <a:xfrm>
                      <a:off x="0" y="0"/>
                      <a:ext cx="6235200" cy="5181600"/>
                    </a:xfrm>
                    <a:prstGeom prst="rect">
                      <a:avLst/>
                    </a:prstGeom>
                  </pic:spPr>
                </pic:pic>
              </a:graphicData>
            </a:graphic>
          </wp:inline>
        </w:drawing>
      </w:r>
    </w:p>
    <w:p w14:paraId="2DAC583C" w14:textId="1CEF5C11" w:rsidR="00013F0D" w:rsidRPr="001E57AD" w:rsidRDefault="000F3DFD" w:rsidP="00BE4F8B">
      <w:pPr>
        <w:pStyle w:val="Caption"/>
        <w:rPr>
          <w:rFonts w:cs="Times New Roman"/>
        </w:rPr>
      </w:pPr>
      <w:bookmarkStart w:id="475" w:name="_Ref118859856"/>
      <w:bookmarkStart w:id="476" w:name="_Toc119445038"/>
      <w:proofErr w:type="spellStart"/>
      <w:r>
        <w:t>Hình</w:t>
      </w:r>
      <w:proofErr w:type="spellEnd"/>
      <w:r>
        <w:t xml:space="preserve"> </w:t>
      </w:r>
      <w:r w:rsidR="005018C1">
        <w:fldChar w:fldCharType="begin"/>
      </w:r>
      <w:r w:rsidR="005018C1">
        <w:instrText xml:space="preserve"> STYLEREF 1 \s </w:instrText>
      </w:r>
      <w:r w:rsidR="005018C1">
        <w:fldChar w:fldCharType="separate"/>
      </w:r>
      <w:r w:rsidR="00A97CFA">
        <w:rPr>
          <w:noProof/>
        </w:rPr>
        <w:t>5</w:t>
      </w:r>
      <w:r w:rsidR="005018C1">
        <w:rPr>
          <w:noProof/>
        </w:rPr>
        <w:fldChar w:fldCharType="end"/>
      </w:r>
      <w:r w:rsidR="00BE4F8B">
        <w:t>.</w:t>
      </w:r>
      <w:r w:rsidR="005018C1">
        <w:fldChar w:fldCharType="begin"/>
      </w:r>
      <w:r w:rsidR="005018C1">
        <w:instrText xml:space="preserve"> SEQ Hình \* ARABIC \s 1 </w:instrText>
      </w:r>
      <w:r w:rsidR="005018C1">
        <w:fldChar w:fldCharType="separate"/>
      </w:r>
      <w:r w:rsidR="00A97CFA">
        <w:rPr>
          <w:noProof/>
        </w:rPr>
        <w:t>4</w:t>
      </w:r>
      <w:r w:rsidR="005018C1">
        <w:rPr>
          <w:noProof/>
        </w:rPr>
        <w:fldChar w:fldCharType="end"/>
      </w:r>
      <w:bookmarkEnd w:id="475"/>
      <w:r w:rsidR="00405DA5">
        <w:t xml:space="preserve">: </w:t>
      </w:r>
      <w:proofErr w:type="spellStart"/>
      <w:r w:rsidR="00405DA5">
        <w:t>Sơ</w:t>
      </w:r>
      <w:proofErr w:type="spellEnd"/>
      <w:r w:rsidR="00405DA5">
        <w:t xml:space="preserve"> </w:t>
      </w:r>
      <w:proofErr w:type="spellStart"/>
      <w:r w:rsidR="00405DA5">
        <w:t>đồ</w:t>
      </w:r>
      <w:proofErr w:type="spellEnd"/>
      <w:r w:rsidR="00425BA3">
        <w:t xml:space="preserve"> </w:t>
      </w:r>
      <w:proofErr w:type="spellStart"/>
      <w:r w:rsidR="00425BA3">
        <w:t>hoạt</w:t>
      </w:r>
      <w:proofErr w:type="spellEnd"/>
      <w:r w:rsidR="00425BA3">
        <w:t xml:space="preserve"> </w:t>
      </w:r>
      <w:proofErr w:type="spellStart"/>
      <w:r w:rsidR="00425BA3">
        <w:t>động</w:t>
      </w:r>
      <w:proofErr w:type="spellEnd"/>
      <w:r w:rsidR="00405DA5">
        <w:t xml:space="preserve"> “</w:t>
      </w:r>
      <w:proofErr w:type="spellStart"/>
      <w:r w:rsidR="00405DA5">
        <w:t>Thông</w:t>
      </w:r>
      <w:proofErr w:type="spellEnd"/>
      <w:r w:rsidR="00405DA5">
        <w:t xml:space="preserve"> </w:t>
      </w:r>
      <w:proofErr w:type="spellStart"/>
      <w:r w:rsidR="00405DA5">
        <w:t>báo</w:t>
      </w:r>
      <w:proofErr w:type="spellEnd"/>
      <w:r w:rsidR="00405DA5">
        <w:t>”</w:t>
      </w:r>
      <w:bookmarkEnd w:id="476"/>
    </w:p>
    <w:p w14:paraId="47C1BC4E" w14:textId="77777777" w:rsidR="00013F0D" w:rsidRPr="001E57AD" w:rsidRDefault="00013F0D">
      <w:pPr>
        <w:ind w:firstLine="720"/>
        <w:rPr>
          <w:rFonts w:eastAsia="Times New Roman" w:cs="Times New Roman"/>
          <w:sz w:val="26"/>
          <w:szCs w:val="26"/>
        </w:rPr>
      </w:pPr>
    </w:p>
    <w:p w14:paraId="6E61D340" w14:textId="77777777" w:rsidR="00013F0D" w:rsidRPr="009E35EA" w:rsidRDefault="00E952C3" w:rsidP="009E35EA">
      <w:pPr>
        <w:ind w:firstLine="720"/>
        <w:jc w:val="both"/>
        <w:rPr>
          <w:rFonts w:eastAsia="Times New Roman" w:cs="Times New Roman"/>
          <w:szCs w:val="28"/>
        </w:rPr>
      </w:pPr>
      <w:r w:rsidRPr="009E35EA">
        <w:rPr>
          <w:rFonts w:eastAsia="Times New Roman" w:cs="Times New Roman"/>
          <w:szCs w:val="28"/>
        </w:rPr>
        <w:lastRenderedPageBreak/>
        <w:t>Mô tả: Quản trị nhà trường đăng nhập vào hệ thống và chọn Quản lý thông báo.</w:t>
      </w:r>
    </w:p>
    <w:p w14:paraId="39F23310" w14:textId="77777777" w:rsidR="00013F0D" w:rsidRPr="009E35EA" w:rsidRDefault="00E952C3" w:rsidP="009E35EA">
      <w:pPr>
        <w:ind w:firstLine="720"/>
        <w:jc w:val="both"/>
        <w:rPr>
          <w:rFonts w:eastAsia="Times New Roman" w:cs="Times New Roman"/>
          <w:szCs w:val="28"/>
        </w:rPr>
      </w:pPr>
      <w:r w:rsidRPr="009E35EA">
        <w:rPr>
          <w:rFonts w:eastAsia="Times New Roman" w:cs="Times New Roman"/>
          <w:szCs w:val="28"/>
        </w:rPr>
        <w:t>Hệ thống sẽ hiển thị giao diện Quản lý thông báo, Quản trị nhà trường chọn xem các thông báo về Tuyển sinh. Hệ thống tiến hành kiểm tra danh sách các Thông báo tuyển sinh. Nếu danh sách rỗng thì hệ thống thông báo rỗng. Nếu danh sách không rỗng thì hiển thị danh sách các mục của Thông báo tuyển sinh. Tiếp theo giao diện hệ thống sẽ hiển thị danh sách các Thông báo tuyển sinh.</w:t>
      </w:r>
    </w:p>
    <w:p w14:paraId="1B9DCD8C" w14:textId="77777777" w:rsidR="00013F0D" w:rsidRPr="009E35EA" w:rsidRDefault="00E952C3" w:rsidP="009E35EA">
      <w:pPr>
        <w:jc w:val="both"/>
        <w:rPr>
          <w:rFonts w:eastAsia="Times New Roman" w:cs="Times New Roman"/>
          <w:szCs w:val="28"/>
        </w:rPr>
      </w:pPr>
      <w:r w:rsidRPr="009E35EA">
        <w:rPr>
          <w:rFonts w:eastAsia="Times New Roman" w:cs="Times New Roman"/>
          <w:szCs w:val="28"/>
        </w:rPr>
        <w:t xml:space="preserve"> </w:t>
      </w:r>
      <w:r w:rsidRPr="009E35EA">
        <w:rPr>
          <w:rFonts w:eastAsia="Times New Roman" w:cs="Times New Roman"/>
          <w:szCs w:val="28"/>
        </w:rPr>
        <w:tab/>
        <w:t>Nếu quản trị nhà trường chọn quản lý Thông báo tuyển sinh. Quản trị nhà trường cần chọn đăng Thông báo tuyển sinh và nhập thông tin cho Thông báo tuyển sinh đó. Sau đó chọn xác nhận thông báo vừa nhập. Nếu thông tin nhập vào hợp lệ, hệ thống sẽ cập nhật lại thông tin và hiển thị thông báo đăng Thông báo tuyển sinh thành công.</w:t>
      </w:r>
    </w:p>
    <w:p w14:paraId="0FE33A72" w14:textId="77777777" w:rsidR="00013F0D" w:rsidRPr="009E35EA" w:rsidRDefault="00E952C3" w:rsidP="009E35EA">
      <w:pPr>
        <w:jc w:val="both"/>
        <w:rPr>
          <w:rFonts w:eastAsia="Times New Roman" w:cs="Times New Roman"/>
          <w:szCs w:val="28"/>
        </w:rPr>
      </w:pPr>
      <w:r w:rsidRPr="009E35EA">
        <w:rPr>
          <w:rFonts w:eastAsia="Times New Roman" w:cs="Times New Roman"/>
          <w:szCs w:val="28"/>
        </w:rPr>
        <w:t xml:space="preserve"> </w:t>
      </w:r>
      <w:r w:rsidRPr="009E35EA">
        <w:rPr>
          <w:rFonts w:eastAsia="Times New Roman" w:cs="Times New Roman"/>
          <w:szCs w:val="28"/>
        </w:rPr>
        <w:tab/>
        <w:t>Nếu thông tin cập nhật không hợp lệ, hệ thống thông báo lỗi đến quản trị nhà trường và cập nhật lại thông tin.</w:t>
      </w:r>
    </w:p>
    <w:p w14:paraId="593E13FC" w14:textId="71BAFE29" w:rsidR="00013F0D" w:rsidRDefault="00E952C3" w:rsidP="009E35EA">
      <w:pPr>
        <w:jc w:val="both"/>
        <w:rPr>
          <w:rFonts w:eastAsia="Times New Roman" w:cs="Times New Roman"/>
          <w:szCs w:val="28"/>
          <w:lang w:val="en-US"/>
        </w:rPr>
      </w:pPr>
      <w:r w:rsidRPr="009E35EA">
        <w:rPr>
          <w:rFonts w:eastAsia="Times New Roman" w:cs="Times New Roman"/>
          <w:szCs w:val="28"/>
        </w:rPr>
        <w:t>Kết quả: Một thao tác quản lý Thông báo tuyển sinh của Quản trị nhà trường hoàn tất</w:t>
      </w:r>
      <w:bookmarkStart w:id="477" w:name="_2czr1zd47xoh" w:colFirst="0" w:colLast="0"/>
      <w:bookmarkEnd w:id="477"/>
      <w:r w:rsidR="009E35EA">
        <w:rPr>
          <w:rFonts w:eastAsia="Times New Roman" w:cs="Times New Roman"/>
          <w:szCs w:val="28"/>
          <w:lang w:val="en-US"/>
        </w:rPr>
        <w:t>.</w:t>
      </w:r>
    </w:p>
    <w:p w14:paraId="1CDB301A" w14:textId="6AA4CB57" w:rsidR="009E35EA" w:rsidRPr="009E35EA" w:rsidRDefault="009E35EA" w:rsidP="009E35EA">
      <w:pPr>
        <w:spacing w:line="240" w:lineRule="auto"/>
        <w:rPr>
          <w:rFonts w:eastAsia="Times New Roman" w:cs="Times New Roman"/>
          <w:szCs w:val="28"/>
          <w:lang w:val="en-US"/>
        </w:rPr>
      </w:pPr>
      <w:r>
        <w:rPr>
          <w:rFonts w:eastAsia="Times New Roman" w:cs="Times New Roman"/>
          <w:szCs w:val="28"/>
          <w:lang w:val="en-US"/>
        </w:rPr>
        <w:br w:type="page"/>
      </w:r>
    </w:p>
    <w:p w14:paraId="3D918D01" w14:textId="11E876AB" w:rsidR="00013F0D" w:rsidRPr="001E57AD" w:rsidRDefault="004F07DB">
      <w:pPr>
        <w:pStyle w:val="Heading3"/>
      </w:pPr>
      <w:bookmarkStart w:id="478" w:name="_dwgpqkhqzy7u" w:colFirst="0" w:colLast="0"/>
      <w:bookmarkStart w:id="479" w:name="_Toc119445009"/>
      <w:bookmarkEnd w:id="478"/>
      <w:r>
        <w:lastRenderedPageBreak/>
        <w:t>Sơ đồ hoạt động “Quản lý lớp học</w:t>
      </w:r>
      <w:r w:rsidR="00E952C3" w:rsidRPr="001E57AD">
        <w:t>”</w:t>
      </w:r>
      <w:bookmarkEnd w:id="479"/>
    </w:p>
    <w:p w14:paraId="765330D9" w14:textId="6FA18DD9" w:rsidR="00013F0D" w:rsidRPr="001E57AD" w:rsidRDefault="009E35EA" w:rsidP="003F1038">
      <w:pPr>
        <w:jc w:val="both"/>
        <w:rPr>
          <w:rFonts w:cs="Times New Roman"/>
        </w:rPr>
      </w:pPr>
      <w:r w:rsidRPr="009E35EA">
        <w:rPr>
          <w:rFonts w:cs="Times New Roman"/>
        </w:rPr>
        <w:t>Chức năng “</w:t>
      </w:r>
      <w:proofErr w:type="spellStart"/>
      <w:r>
        <w:rPr>
          <w:rFonts w:cs="Times New Roman"/>
          <w:lang w:val="en-US"/>
        </w:rPr>
        <w:t>Quản</w:t>
      </w:r>
      <w:proofErr w:type="spellEnd"/>
      <w:r>
        <w:rPr>
          <w:rFonts w:cs="Times New Roman"/>
          <w:lang w:val="en-US"/>
        </w:rPr>
        <w:t xml:space="preserve"> </w:t>
      </w:r>
      <w:proofErr w:type="spellStart"/>
      <w:r>
        <w:rPr>
          <w:rFonts w:cs="Times New Roman"/>
          <w:lang w:val="en-US"/>
        </w:rPr>
        <w:t>lý</w:t>
      </w:r>
      <w:proofErr w:type="spellEnd"/>
      <w:r>
        <w:rPr>
          <w:rFonts w:cs="Times New Roman"/>
          <w:lang w:val="en-US"/>
        </w:rPr>
        <w:t xml:space="preserve"> </w:t>
      </w:r>
      <w:proofErr w:type="spellStart"/>
      <w:r>
        <w:rPr>
          <w:rFonts w:cs="Times New Roman"/>
          <w:lang w:val="en-US"/>
        </w:rPr>
        <w:t>lớp</w:t>
      </w:r>
      <w:proofErr w:type="spellEnd"/>
      <w:r>
        <w:rPr>
          <w:rFonts w:cs="Times New Roman"/>
          <w:lang w:val="en-US"/>
        </w:rPr>
        <w:t xml:space="preserve"> </w:t>
      </w:r>
      <w:proofErr w:type="spellStart"/>
      <w:r>
        <w:rPr>
          <w:rFonts w:cs="Times New Roman"/>
          <w:lang w:val="en-US"/>
        </w:rPr>
        <w:t>học</w:t>
      </w:r>
      <w:proofErr w:type="spellEnd"/>
      <w:r w:rsidRPr="009E35EA">
        <w:rPr>
          <w:rFonts w:cs="Times New Roman"/>
        </w:rPr>
        <w:t>” là một trong những chức năng của actor “</w:t>
      </w:r>
      <w:proofErr w:type="spellStart"/>
      <w:r w:rsidR="006A5B1D">
        <w:rPr>
          <w:rFonts w:cs="Times New Roman"/>
          <w:lang w:val="en-US"/>
        </w:rPr>
        <w:t>GiaoVien</w:t>
      </w:r>
      <w:proofErr w:type="spellEnd"/>
      <w:r w:rsidRPr="009E35EA">
        <w:rPr>
          <w:rFonts w:cs="Times New Roman"/>
        </w:rPr>
        <w:t xml:space="preserve">”. Chức năng này đã được thể hiện cụ thể ở trong </w:t>
      </w:r>
      <w:r w:rsidR="006A5B1D">
        <w:rPr>
          <w:rFonts w:cs="Times New Roman"/>
        </w:rPr>
        <w:fldChar w:fldCharType="begin"/>
      </w:r>
      <w:r w:rsidR="006A5B1D">
        <w:rPr>
          <w:rFonts w:cs="Times New Roman"/>
        </w:rPr>
        <w:instrText xml:space="preserve"> REF _Ref118850542 \h </w:instrText>
      </w:r>
      <w:r w:rsidR="003F1038">
        <w:rPr>
          <w:rFonts w:cs="Times New Roman"/>
        </w:rPr>
        <w:instrText xml:space="preserve"> \* MERGEFORMAT </w:instrText>
      </w:r>
      <w:r w:rsidR="006A5B1D">
        <w:rPr>
          <w:rFonts w:cs="Times New Roman"/>
        </w:rPr>
      </w:r>
      <w:r w:rsidR="006A5B1D">
        <w:rPr>
          <w:rFonts w:cs="Times New Roman"/>
        </w:rPr>
        <w:fldChar w:fldCharType="separate"/>
      </w:r>
      <w:r w:rsidR="00A97CFA">
        <w:t xml:space="preserve">Hình </w:t>
      </w:r>
      <w:r w:rsidR="00A97CFA">
        <w:rPr>
          <w:noProof/>
        </w:rPr>
        <w:t>2</w:t>
      </w:r>
      <w:r w:rsidR="00A97CFA">
        <w:t>.</w:t>
      </w:r>
      <w:r w:rsidR="00A97CFA">
        <w:rPr>
          <w:noProof/>
        </w:rPr>
        <w:t>6</w:t>
      </w:r>
      <w:r w:rsidR="006A5B1D">
        <w:rPr>
          <w:rFonts w:cs="Times New Roman"/>
        </w:rPr>
        <w:fldChar w:fldCharType="end"/>
      </w:r>
      <w:r w:rsidRPr="009E35EA">
        <w:rPr>
          <w:rFonts w:cs="Times New Roman"/>
        </w:rPr>
        <w:t>.</w:t>
      </w:r>
      <w:r w:rsidR="006A5B1D">
        <w:rPr>
          <w:rFonts w:cs="Times New Roman"/>
          <w:lang w:val="en-US"/>
        </w:rPr>
        <w:t xml:space="preserve"> </w:t>
      </w:r>
      <w:r w:rsidRPr="009E35EA">
        <w:rPr>
          <w:rFonts w:cs="Times New Roman"/>
        </w:rPr>
        <w:t xml:space="preserve">Còn về sơ đồ hoạt động của chức năng này thì được mô tả như trong </w:t>
      </w:r>
      <w:r w:rsidR="006A5B1D">
        <w:rPr>
          <w:rFonts w:cs="Times New Roman"/>
        </w:rPr>
        <w:fldChar w:fldCharType="begin"/>
      </w:r>
      <w:r w:rsidR="006A5B1D">
        <w:rPr>
          <w:rFonts w:cs="Times New Roman"/>
        </w:rPr>
        <w:instrText xml:space="preserve"> REF _Ref118860024 \h </w:instrText>
      </w:r>
      <w:r w:rsidR="003F1038">
        <w:rPr>
          <w:rFonts w:cs="Times New Roman"/>
        </w:rPr>
        <w:instrText xml:space="preserve"> \* MERGEFORMAT </w:instrText>
      </w:r>
      <w:r w:rsidR="006A5B1D">
        <w:rPr>
          <w:rFonts w:cs="Times New Roman"/>
        </w:rPr>
      </w:r>
      <w:r w:rsidR="006A5B1D">
        <w:rPr>
          <w:rFonts w:cs="Times New Roman"/>
        </w:rPr>
        <w:fldChar w:fldCharType="separate"/>
      </w:r>
      <w:r w:rsidR="00A97CFA">
        <w:t xml:space="preserve">Hình </w:t>
      </w:r>
      <w:r w:rsidR="00A97CFA">
        <w:rPr>
          <w:noProof/>
        </w:rPr>
        <w:t>5</w:t>
      </w:r>
      <w:r w:rsidR="00A97CFA">
        <w:t>.</w:t>
      </w:r>
      <w:r w:rsidR="00A97CFA">
        <w:rPr>
          <w:noProof/>
        </w:rPr>
        <w:t>5</w:t>
      </w:r>
      <w:r w:rsidR="006A5B1D">
        <w:rPr>
          <w:rFonts w:cs="Times New Roman"/>
        </w:rPr>
        <w:fldChar w:fldCharType="end"/>
      </w:r>
      <w:r w:rsidRPr="009E35EA">
        <w:rPr>
          <w:rFonts w:cs="Times New Roman"/>
        </w:rPr>
        <w:t xml:space="preserve"> bên dưới.</w:t>
      </w:r>
    </w:p>
    <w:p w14:paraId="599FEEAE" w14:textId="77777777" w:rsidR="000F3DFD" w:rsidRDefault="00E952C3" w:rsidP="000F3DFD">
      <w:pPr>
        <w:keepNext/>
      </w:pPr>
      <w:r w:rsidRPr="001E57AD">
        <w:rPr>
          <w:rFonts w:cs="Times New Roman"/>
          <w:noProof/>
          <w:lang w:val="en-US"/>
        </w:rPr>
        <w:drawing>
          <wp:inline distT="114300" distB="114300" distL="114300" distR="114300" wp14:anchorId="1589D3A2" wp14:editId="5CB5DB33">
            <wp:extent cx="6235065" cy="718185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8" name="image7.png"/>
                    <pic:cNvPicPr preferRelativeResize="0"/>
                  </pic:nvPicPr>
                  <pic:blipFill>
                    <a:blip r:embed="rId38"/>
                    <a:srcRect/>
                    <a:stretch>
                      <a:fillRect/>
                    </a:stretch>
                  </pic:blipFill>
                  <pic:spPr>
                    <a:xfrm>
                      <a:off x="0" y="0"/>
                      <a:ext cx="6235200" cy="7182005"/>
                    </a:xfrm>
                    <a:prstGeom prst="rect">
                      <a:avLst/>
                    </a:prstGeom>
                  </pic:spPr>
                </pic:pic>
              </a:graphicData>
            </a:graphic>
          </wp:inline>
        </w:drawing>
      </w:r>
    </w:p>
    <w:p w14:paraId="7085F7F4" w14:textId="2220482E" w:rsidR="00013F0D" w:rsidRPr="001E57AD" w:rsidRDefault="000F3DFD" w:rsidP="00BE4F8B">
      <w:pPr>
        <w:pStyle w:val="Caption"/>
        <w:rPr>
          <w:rFonts w:cs="Times New Roman"/>
        </w:rPr>
      </w:pPr>
      <w:bookmarkStart w:id="480" w:name="_Ref118860024"/>
      <w:bookmarkStart w:id="481" w:name="_Toc119445039"/>
      <w:proofErr w:type="spellStart"/>
      <w:r>
        <w:t>Hình</w:t>
      </w:r>
      <w:proofErr w:type="spellEnd"/>
      <w:r>
        <w:t xml:space="preserve"> </w:t>
      </w:r>
      <w:r w:rsidR="005018C1">
        <w:fldChar w:fldCharType="begin"/>
      </w:r>
      <w:r w:rsidR="005018C1">
        <w:instrText xml:space="preserve"> STYLEREF 1 \s </w:instrText>
      </w:r>
      <w:r w:rsidR="005018C1">
        <w:fldChar w:fldCharType="separate"/>
      </w:r>
      <w:r w:rsidR="00A97CFA">
        <w:rPr>
          <w:noProof/>
        </w:rPr>
        <w:t>5</w:t>
      </w:r>
      <w:r w:rsidR="005018C1">
        <w:rPr>
          <w:noProof/>
        </w:rPr>
        <w:fldChar w:fldCharType="end"/>
      </w:r>
      <w:r w:rsidR="00BE4F8B">
        <w:t>.</w:t>
      </w:r>
      <w:r w:rsidR="005018C1">
        <w:fldChar w:fldCharType="begin"/>
      </w:r>
      <w:r w:rsidR="005018C1">
        <w:instrText xml:space="preserve"> SEQ Hình \* ARABIC \s 1 </w:instrText>
      </w:r>
      <w:r w:rsidR="005018C1">
        <w:fldChar w:fldCharType="separate"/>
      </w:r>
      <w:r w:rsidR="00A97CFA">
        <w:rPr>
          <w:noProof/>
        </w:rPr>
        <w:t>5</w:t>
      </w:r>
      <w:r w:rsidR="005018C1">
        <w:rPr>
          <w:noProof/>
        </w:rPr>
        <w:fldChar w:fldCharType="end"/>
      </w:r>
      <w:bookmarkEnd w:id="480"/>
      <w:r w:rsidR="00405DA5">
        <w:t xml:space="preserve">: </w:t>
      </w:r>
      <w:proofErr w:type="spellStart"/>
      <w:r w:rsidR="00405DA5">
        <w:t>Sơ</w:t>
      </w:r>
      <w:proofErr w:type="spellEnd"/>
      <w:r w:rsidR="00405DA5">
        <w:t xml:space="preserve"> </w:t>
      </w:r>
      <w:proofErr w:type="spellStart"/>
      <w:r w:rsidR="00405DA5">
        <w:t>đồ</w:t>
      </w:r>
      <w:proofErr w:type="spellEnd"/>
      <w:r w:rsidR="00425BA3">
        <w:t xml:space="preserve"> </w:t>
      </w:r>
      <w:proofErr w:type="spellStart"/>
      <w:r w:rsidR="00425BA3">
        <w:t>hoạt</w:t>
      </w:r>
      <w:proofErr w:type="spellEnd"/>
      <w:r w:rsidR="00425BA3">
        <w:t xml:space="preserve"> </w:t>
      </w:r>
      <w:proofErr w:type="spellStart"/>
      <w:r w:rsidR="00425BA3">
        <w:t>động</w:t>
      </w:r>
      <w:proofErr w:type="spellEnd"/>
      <w:r w:rsidR="00425BA3">
        <w:t xml:space="preserve"> </w:t>
      </w:r>
      <w:r w:rsidR="00405DA5">
        <w:t>“</w:t>
      </w:r>
      <w:proofErr w:type="spellStart"/>
      <w:r w:rsidR="00405DA5">
        <w:t>Quản</w:t>
      </w:r>
      <w:proofErr w:type="spellEnd"/>
      <w:r w:rsidR="00405DA5">
        <w:t xml:space="preserve"> </w:t>
      </w:r>
      <w:proofErr w:type="spellStart"/>
      <w:r w:rsidR="00405DA5">
        <w:t>lý</w:t>
      </w:r>
      <w:proofErr w:type="spellEnd"/>
      <w:r w:rsidR="00405DA5">
        <w:t xml:space="preserve"> </w:t>
      </w:r>
      <w:proofErr w:type="spellStart"/>
      <w:r w:rsidR="00405DA5">
        <w:t>lớp</w:t>
      </w:r>
      <w:proofErr w:type="spellEnd"/>
      <w:r w:rsidR="00405DA5">
        <w:t xml:space="preserve"> </w:t>
      </w:r>
      <w:proofErr w:type="spellStart"/>
      <w:r w:rsidR="00405DA5">
        <w:t>học</w:t>
      </w:r>
      <w:proofErr w:type="spellEnd"/>
      <w:r w:rsidR="00405DA5">
        <w:t>”</w:t>
      </w:r>
      <w:bookmarkEnd w:id="481"/>
    </w:p>
    <w:p w14:paraId="5E86470C" w14:textId="77777777" w:rsidR="00013F0D" w:rsidRPr="001E57AD" w:rsidRDefault="00013F0D">
      <w:pPr>
        <w:rPr>
          <w:rFonts w:cs="Times New Roman"/>
        </w:rPr>
      </w:pPr>
    </w:p>
    <w:p w14:paraId="6060777E" w14:textId="59FA0CE6" w:rsidR="00013F0D" w:rsidRPr="001E57AD" w:rsidRDefault="00013F0D">
      <w:pPr>
        <w:rPr>
          <w:rFonts w:cs="Times New Roman"/>
        </w:rPr>
      </w:pPr>
    </w:p>
    <w:p w14:paraId="6FD4F855" w14:textId="77777777" w:rsidR="00013F0D" w:rsidRPr="006A5B1D" w:rsidRDefault="00E952C3" w:rsidP="006A5B1D">
      <w:pPr>
        <w:jc w:val="both"/>
        <w:rPr>
          <w:rFonts w:cs="Times New Roman"/>
          <w:szCs w:val="28"/>
        </w:rPr>
      </w:pPr>
      <w:r w:rsidRPr="006A5B1D">
        <w:rPr>
          <w:rFonts w:cs="Times New Roman"/>
          <w:szCs w:val="28"/>
        </w:rPr>
        <w:t>Mô tả: Giáo Viên đăng nhập vào hệ thống.Sau đó chọn quản lý lớp học.</w:t>
      </w:r>
    </w:p>
    <w:p w14:paraId="5847D3BB" w14:textId="77777777" w:rsidR="00013F0D" w:rsidRPr="006A5B1D" w:rsidRDefault="00E952C3" w:rsidP="006A5B1D">
      <w:pPr>
        <w:jc w:val="both"/>
        <w:rPr>
          <w:rFonts w:cs="Times New Roman"/>
          <w:szCs w:val="28"/>
        </w:rPr>
      </w:pPr>
      <w:r w:rsidRPr="006A5B1D">
        <w:rPr>
          <w:rFonts w:cs="Times New Roman"/>
          <w:szCs w:val="28"/>
        </w:rPr>
        <w:t>Hệ thống sẽ hiện thị giao diện quản lý lớp học. Giáo viên chọn chức năng cần thao tác trên hệ thống. Hệ thống sẽ hiện hiện các tính năng của từng chức năng.</w:t>
      </w:r>
    </w:p>
    <w:p w14:paraId="56929AB4" w14:textId="77777777" w:rsidR="00013F0D" w:rsidRPr="006A5B1D" w:rsidRDefault="00013F0D" w:rsidP="006A5B1D">
      <w:pPr>
        <w:jc w:val="both"/>
        <w:rPr>
          <w:rFonts w:cs="Times New Roman"/>
          <w:szCs w:val="28"/>
        </w:rPr>
      </w:pPr>
    </w:p>
    <w:p w14:paraId="5145C933" w14:textId="77777777" w:rsidR="00013F0D" w:rsidRPr="006A5B1D" w:rsidRDefault="00E952C3" w:rsidP="006A5B1D">
      <w:pPr>
        <w:jc w:val="both"/>
        <w:rPr>
          <w:rFonts w:cs="Times New Roman"/>
          <w:szCs w:val="28"/>
        </w:rPr>
      </w:pPr>
      <w:r w:rsidRPr="006A5B1D">
        <w:rPr>
          <w:rFonts w:cs="Times New Roman"/>
          <w:szCs w:val="28"/>
        </w:rPr>
        <w:t>Nếu giáo viên chọn tính năng cập nhật thông tin học sinh, hệ thống sẽ yêu cầu nhập họ tên và mã số học sinh. Hệ thống sẽ tiến hành kiểm tra thông tin nhập vào. Nếu hợp lệ hệ thống cho phép giáo viên cập nhật thông tin học sinh và hiển thị cập nhật thông tin thành công. Còn không hợp lệ hiển thị thông báo họ tên hoặc mã số học sinh không tồn tại và quay lại bước nhập họ tên và mã số học sinh.</w:t>
      </w:r>
    </w:p>
    <w:p w14:paraId="7D44933F" w14:textId="77777777" w:rsidR="00013F0D" w:rsidRPr="006A5B1D" w:rsidRDefault="00013F0D" w:rsidP="006A5B1D">
      <w:pPr>
        <w:jc w:val="both"/>
        <w:rPr>
          <w:rFonts w:cs="Times New Roman"/>
          <w:szCs w:val="28"/>
        </w:rPr>
      </w:pPr>
    </w:p>
    <w:p w14:paraId="4AD1E367" w14:textId="77777777" w:rsidR="00013F0D" w:rsidRPr="006A5B1D" w:rsidRDefault="00E952C3" w:rsidP="006A5B1D">
      <w:pPr>
        <w:jc w:val="both"/>
        <w:rPr>
          <w:rFonts w:cs="Times New Roman"/>
          <w:szCs w:val="28"/>
        </w:rPr>
      </w:pPr>
      <w:r w:rsidRPr="006A5B1D">
        <w:rPr>
          <w:rFonts w:cs="Times New Roman"/>
          <w:szCs w:val="28"/>
        </w:rPr>
        <w:t>Nếu giáo viên chọn tính năng cập nhật điểm số học sinh, hệ thống sẽ yêu cầu nhập họ tên và mã số học sinh. Hệ thống sẽ tiến hành kiểm tra thông tin nhập vào. Nếu hợp lệ hệ thống cho phép giáo viên cập nhật điểm số học sinh và hiển thị cập nhật điểm số thành công. Còn không hợp lệ hiển thị thông báo họ tên hoặc mã số học sinh không tồn tại và quay lại bước nhập họ tên và mã số học sinh.</w:t>
      </w:r>
    </w:p>
    <w:p w14:paraId="710DC8A5" w14:textId="77777777" w:rsidR="00013F0D" w:rsidRPr="006A5B1D" w:rsidRDefault="00013F0D" w:rsidP="006A5B1D">
      <w:pPr>
        <w:jc w:val="both"/>
        <w:rPr>
          <w:rFonts w:cs="Times New Roman"/>
          <w:szCs w:val="28"/>
        </w:rPr>
      </w:pPr>
    </w:p>
    <w:p w14:paraId="38D7672A" w14:textId="77777777" w:rsidR="00013F0D" w:rsidRPr="006A5B1D" w:rsidRDefault="00E952C3" w:rsidP="006A5B1D">
      <w:pPr>
        <w:jc w:val="both"/>
        <w:rPr>
          <w:rFonts w:cs="Times New Roman"/>
          <w:szCs w:val="28"/>
        </w:rPr>
      </w:pPr>
      <w:r w:rsidRPr="006A5B1D">
        <w:rPr>
          <w:rFonts w:cs="Times New Roman"/>
          <w:szCs w:val="28"/>
        </w:rPr>
        <w:t>Nếu giáo viên chọn tính năng cập nhật thành tích học sinh, hệ thống sẽ yêu cầu nhập họ tên và mã số học sinh. Hệ thống sẽ tiến hành kiểm tra thông tin nhập vào. Nếu hợp lệ hệ thống cho phép giáo viên cập nhật thành tích  học sinh và hiển thị cập nhật thành tích thành công. Còn không hợp lệ hiển thị thông báo họ tên hoặc mã số học sinh không tồn tại và quay lại bước nhập họ tên và mã số học sinh.</w:t>
      </w:r>
    </w:p>
    <w:p w14:paraId="3A9D8E99" w14:textId="77777777" w:rsidR="00013F0D" w:rsidRPr="006A5B1D" w:rsidRDefault="00013F0D" w:rsidP="006A5B1D">
      <w:pPr>
        <w:jc w:val="both"/>
        <w:rPr>
          <w:rFonts w:cs="Times New Roman"/>
          <w:szCs w:val="28"/>
        </w:rPr>
      </w:pPr>
    </w:p>
    <w:p w14:paraId="49746357" w14:textId="77777777" w:rsidR="00013F0D" w:rsidRPr="006A5B1D" w:rsidRDefault="00E952C3" w:rsidP="006A5B1D">
      <w:pPr>
        <w:jc w:val="both"/>
        <w:rPr>
          <w:rFonts w:cs="Times New Roman"/>
          <w:szCs w:val="28"/>
        </w:rPr>
      </w:pPr>
      <w:r w:rsidRPr="006A5B1D">
        <w:rPr>
          <w:rFonts w:cs="Times New Roman"/>
          <w:szCs w:val="28"/>
        </w:rPr>
        <w:t>Nếu giáo viên chọn tính năng xem thông tin học sinh, hệ thống sẽ yêu cầu nhập họ tên và mã số học sinh. Hệ thống sẽ tiến hành kiểm tra thông tin nhập vào. Nếu hợp lệ hệ thống hiển thị thông tin học sinh đã nhập. Còn không hợp lệ hiển thị thông báo họ tên hoặc mã số học sinh không tồn tại và quay lại bước nhập họ tên và mã số học sinh.</w:t>
      </w:r>
    </w:p>
    <w:p w14:paraId="1113DFB1" w14:textId="77777777" w:rsidR="00013F0D" w:rsidRPr="006A5B1D" w:rsidRDefault="00013F0D" w:rsidP="006A5B1D">
      <w:pPr>
        <w:jc w:val="both"/>
        <w:rPr>
          <w:rFonts w:cs="Times New Roman"/>
          <w:szCs w:val="28"/>
        </w:rPr>
      </w:pPr>
    </w:p>
    <w:p w14:paraId="42795009" w14:textId="77777777" w:rsidR="00013F0D" w:rsidRPr="006A5B1D" w:rsidRDefault="00E952C3" w:rsidP="006A5B1D">
      <w:pPr>
        <w:jc w:val="both"/>
        <w:rPr>
          <w:rFonts w:cs="Times New Roman"/>
          <w:szCs w:val="28"/>
        </w:rPr>
      </w:pPr>
      <w:r w:rsidRPr="006A5B1D">
        <w:rPr>
          <w:rFonts w:cs="Times New Roman"/>
          <w:szCs w:val="28"/>
        </w:rPr>
        <w:t>Nếu giáo viên chọn tính năng xem quá trình học tập, hệ thống sẽ yêu cầu nhập họ tên và mã số học sinh. Hệ thống sẽ tiến hành kiểm tra thông tin nhập vào. Nếu hợp lệ hệ thống hiển thị quá trình học tập của học sinh qua từng học kì và niên khóa. Còn không hợp lệ hiển thị thông báo họ tên hoặc mã số học sinh không tồn tại và quay lại bước nhập họ tên và mã số học sinh.</w:t>
      </w:r>
    </w:p>
    <w:p w14:paraId="43002EBA" w14:textId="77777777" w:rsidR="00013F0D" w:rsidRPr="006A5B1D" w:rsidRDefault="00013F0D" w:rsidP="006A5B1D">
      <w:pPr>
        <w:jc w:val="both"/>
        <w:rPr>
          <w:rFonts w:cs="Times New Roman"/>
          <w:szCs w:val="28"/>
        </w:rPr>
      </w:pPr>
    </w:p>
    <w:p w14:paraId="790D7E04" w14:textId="77777777" w:rsidR="00013F0D" w:rsidRPr="006A5B1D" w:rsidRDefault="00E952C3" w:rsidP="006A5B1D">
      <w:pPr>
        <w:jc w:val="both"/>
        <w:rPr>
          <w:rFonts w:cs="Times New Roman"/>
          <w:szCs w:val="28"/>
        </w:rPr>
      </w:pPr>
      <w:r w:rsidRPr="006A5B1D">
        <w:rPr>
          <w:rFonts w:cs="Times New Roman"/>
          <w:szCs w:val="28"/>
        </w:rPr>
        <w:t>Kết quả: Thao tác quản lý lớp hoàn tất.</w:t>
      </w:r>
    </w:p>
    <w:p w14:paraId="15A8679A" w14:textId="77777777" w:rsidR="00013F0D" w:rsidRPr="001E57AD" w:rsidRDefault="00013F0D">
      <w:pPr>
        <w:rPr>
          <w:rFonts w:cs="Times New Roman"/>
          <w:sz w:val="26"/>
          <w:szCs w:val="26"/>
        </w:rPr>
      </w:pPr>
    </w:p>
    <w:p w14:paraId="65238864" w14:textId="77777777" w:rsidR="00013F0D" w:rsidRPr="001E57AD" w:rsidRDefault="00013F0D">
      <w:pPr>
        <w:rPr>
          <w:rFonts w:cs="Times New Roman"/>
        </w:rPr>
      </w:pPr>
    </w:p>
    <w:p w14:paraId="1F3457F2" w14:textId="1DD208F2" w:rsidR="00013F0D" w:rsidRPr="001E57AD" w:rsidRDefault="000C1919">
      <w:pPr>
        <w:pStyle w:val="Heading1"/>
      </w:pPr>
      <w:bookmarkStart w:id="482" w:name="_jgrp8isx8zlu" w:colFirst="0" w:colLast="0"/>
      <w:bookmarkStart w:id="483" w:name="_Toc119445010"/>
      <w:bookmarkEnd w:id="482"/>
      <w:r>
        <w:rPr>
          <w:lang w:val="en-US"/>
        </w:rPr>
        <w:lastRenderedPageBreak/>
        <w:t>TỔNG KẾT</w:t>
      </w:r>
      <w:bookmarkEnd w:id="483"/>
    </w:p>
    <w:p w14:paraId="361E9CCE" w14:textId="53A2B59D" w:rsidR="00013F0D" w:rsidRPr="001E57AD" w:rsidRDefault="00E952C3">
      <w:pPr>
        <w:pStyle w:val="Heading2"/>
      </w:pPr>
      <w:bookmarkStart w:id="484" w:name="_cl901igrwqdf" w:colFirst="0" w:colLast="0"/>
      <w:bookmarkStart w:id="485" w:name="_Toc119445011"/>
      <w:bookmarkEnd w:id="484"/>
      <w:r w:rsidRPr="001E57AD">
        <w:t>Kết quả đạt được</w:t>
      </w:r>
      <w:bookmarkEnd w:id="485"/>
    </w:p>
    <w:p w14:paraId="4F726606" w14:textId="11079AF3" w:rsidR="00013F0D" w:rsidRPr="001E57AD" w:rsidRDefault="00E952C3">
      <w:pPr>
        <w:pStyle w:val="Heading3"/>
      </w:pPr>
      <w:bookmarkStart w:id="486" w:name="_wdjlmwxxih4g" w:colFirst="0" w:colLast="0"/>
      <w:bookmarkStart w:id="487" w:name="_Toc119445012"/>
      <w:bookmarkEnd w:id="486"/>
      <w:r w:rsidRPr="001E57AD">
        <w:t>Về kiến thức</w:t>
      </w:r>
      <w:bookmarkEnd w:id="487"/>
    </w:p>
    <w:p w14:paraId="69FFC3BC" w14:textId="39040406" w:rsidR="00013F0D" w:rsidRPr="001E57AD" w:rsidRDefault="00E952C3" w:rsidP="00FC02C8">
      <w:pPr>
        <w:ind w:firstLine="720"/>
        <w:jc w:val="both"/>
        <w:rPr>
          <w:rFonts w:cs="Times New Roman"/>
        </w:rPr>
      </w:pPr>
      <w:r w:rsidRPr="001E57AD">
        <w:rPr>
          <w:rFonts w:cs="Times New Roman"/>
        </w:rPr>
        <w:t>Sau khi hoàn thành báo cáo,các thành viên trong nhóm đã học hỏi được nhiều kiến</w:t>
      </w:r>
      <w:r w:rsidR="00FC02C8">
        <w:rPr>
          <w:rFonts w:cs="Times New Roman"/>
          <w:lang w:val="en-US"/>
        </w:rPr>
        <w:t xml:space="preserve"> </w:t>
      </w:r>
      <w:r w:rsidRPr="001E57AD">
        <w:rPr>
          <w:rFonts w:cs="Times New Roman"/>
        </w:rPr>
        <w:t>thức hữu ích khác nhau. Hiểu được vai trò và ứng dụng của sơ đồ usecase, class,</w:t>
      </w:r>
    </w:p>
    <w:p w14:paraId="1404FEB5" w14:textId="77777777" w:rsidR="00013F0D" w:rsidRPr="001E57AD" w:rsidRDefault="00E952C3" w:rsidP="006A5B1D">
      <w:pPr>
        <w:jc w:val="both"/>
        <w:rPr>
          <w:rFonts w:cs="Times New Roman"/>
        </w:rPr>
      </w:pPr>
      <w:r w:rsidRPr="001E57AD">
        <w:rPr>
          <w:rFonts w:cs="Times New Roman"/>
        </w:rPr>
        <w:t>sequence,... trong phân tích thiết kế hệ thống, nắm rõ các định nghĩa và kí hiệu, nguyên</w:t>
      </w:r>
    </w:p>
    <w:p w14:paraId="1EAC1F73" w14:textId="77777777" w:rsidR="00013F0D" w:rsidRPr="001E57AD" w:rsidRDefault="00E952C3" w:rsidP="006A5B1D">
      <w:pPr>
        <w:jc w:val="both"/>
        <w:rPr>
          <w:rFonts w:cs="Times New Roman"/>
        </w:rPr>
      </w:pPr>
      <w:r w:rsidRPr="001E57AD">
        <w:rPr>
          <w:rFonts w:cs="Times New Roman"/>
        </w:rPr>
        <w:t>tắc mô tả của từng sơ đồ và mô tả bằng văn bản trong các trường hợp sử dụng.</w:t>
      </w:r>
    </w:p>
    <w:p w14:paraId="5C01787E" w14:textId="265DAD65" w:rsidR="00013F0D" w:rsidRPr="001E57AD" w:rsidRDefault="00E952C3" w:rsidP="00FC02C8">
      <w:pPr>
        <w:ind w:firstLine="720"/>
        <w:jc w:val="both"/>
        <w:rPr>
          <w:rFonts w:cs="Times New Roman"/>
        </w:rPr>
      </w:pPr>
      <w:r w:rsidRPr="001E57AD">
        <w:rPr>
          <w:rFonts w:cs="Times New Roman"/>
        </w:rPr>
        <w:t>Củng cố kiến thức đã được học trong lập trình hướng đối tượng. Từ đó áp dụng để</w:t>
      </w:r>
      <w:r w:rsidR="00FC02C8">
        <w:rPr>
          <w:rFonts w:cs="Times New Roman"/>
          <w:lang w:val="en-US"/>
        </w:rPr>
        <w:t xml:space="preserve"> </w:t>
      </w:r>
      <w:r w:rsidRPr="001E57AD">
        <w:rPr>
          <w:rFonts w:cs="Times New Roman"/>
        </w:rPr>
        <w:t>vẽ các sơ đồ trong những vấn đề thực tế đặt ra.</w:t>
      </w:r>
      <w:r w:rsidR="00FC02C8">
        <w:rPr>
          <w:rFonts w:cs="Times New Roman"/>
          <w:lang w:val="en-US"/>
        </w:rPr>
        <w:t xml:space="preserve"> </w:t>
      </w:r>
      <w:r w:rsidRPr="001E57AD">
        <w:rPr>
          <w:rFonts w:cs="Times New Roman"/>
        </w:rPr>
        <w:t>Áp dụng vào thực tế, phân tích và thiết kế được sơ đồ của một hệ thống thông tin.</w:t>
      </w:r>
    </w:p>
    <w:p w14:paraId="0682BBD5" w14:textId="1444BC91" w:rsidR="00013F0D" w:rsidRPr="0004198C" w:rsidRDefault="00E952C3">
      <w:pPr>
        <w:pStyle w:val="Heading3"/>
      </w:pPr>
      <w:bookmarkStart w:id="488" w:name="_3ec4stqlizhv" w:colFirst="0" w:colLast="0"/>
      <w:bookmarkStart w:id="489" w:name="_Toc119445013"/>
      <w:bookmarkEnd w:id="488"/>
      <w:r w:rsidRPr="001E57AD">
        <w:t>Về kỹ năng</w:t>
      </w:r>
      <w:bookmarkEnd w:id="489"/>
    </w:p>
    <w:p w14:paraId="606C84DD" w14:textId="77777777" w:rsidR="00013F0D" w:rsidRPr="001E57AD" w:rsidRDefault="00E952C3" w:rsidP="00FC02C8">
      <w:pPr>
        <w:ind w:firstLine="720"/>
        <w:jc w:val="both"/>
        <w:rPr>
          <w:rFonts w:cs="Times New Roman"/>
        </w:rPr>
      </w:pPr>
      <w:r w:rsidRPr="001E57AD">
        <w:rPr>
          <w:rFonts w:cs="Times New Roman"/>
        </w:rPr>
        <w:t>Qua việc báo cáo tiến độ cũng như báo cáo cuối kỳ đã giúp cho tất cả các thành</w:t>
      </w:r>
    </w:p>
    <w:p w14:paraId="1C2DF9F2" w14:textId="03BAF1E2" w:rsidR="00013F0D" w:rsidRPr="001E57AD" w:rsidRDefault="00E952C3" w:rsidP="006A5B1D">
      <w:pPr>
        <w:jc w:val="both"/>
        <w:rPr>
          <w:rFonts w:cs="Times New Roman"/>
        </w:rPr>
      </w:pPr>
      <w:r w:rsidRPr="001E57AD">
        <w:rPr>
          <w:rFonts w:cs="Times New Roman"/>
        </w:rPr>
        <w:t>viên trong nhóm tự tin hơn trong việc thuyết trình và trả lời chất vấn đến từ giảng viên,</w:t>
      </w:r>
      <w:r w:rsidR="0004198C">
        <w:rPr>
          <w:rFonts w:cs="Times New Roman"/>
          <w:lang w:val="en-US"/>
        </w:rPr>
        <w:t xml:space="preserve"> </w:t>
      </w:r>
      <w:r w:rsidRPr="001E57AD">
        <w:rPr>
          <w:rFonts w:cs="Times New Roman"/>
        </w:rPr>
        <w:t>cũng như là biết lắng nghe ý kiến và góp ý đến từ các thành viên trong lớp.</w:t>
      </w:r>
    </w:p>
    <w:p w14:paraId="2ADA808C" w14:textId="77777777" w:rsidR="00013F0D" w:rsidRPr="001E57AD" w:rsidRDefault="00E952C3" w:rsidP="00FC02C8">
      <w:pPr>
        <w:ind w:firstLine="720"/>
        <w:jc w:val="both"/>
        <w:rPr>
          <w:rFonts w:cs="Times New Roman"/>
        </w:rPr>
      </w:pPr>
      <w:r w:rsidRPr="001E57AD">
        <w:rPr>
          <w:rFonts w:cs="Times New Roman"/>
        </w:rPr>
        <w:t>Kĩ năng hoạt động nhóm cũng được cải thiện đáng kể, các thành viên hoạt động</w:t>
      </w:r>
    </w:p>
    <w:p w14:paraId="1B824737" w14:textId="77777777" w:rsidR="00013F0D" w:rsidRPr="001E57AD" w:rsidRDefault="00E952C3" w:rsidP="006A5B1D">
      <w:pPr>
        <w:jc w:val="both"/>
        <w:rPr>
          <w:rFonts w:cs="Times New Roman"/>
        </w:rPr>
      </w:pPr>
      <w:r w:rsidRPr="001E57AD">
        <w:rPr>
          <w:rFonts w:cs="Times New Roman"/>
        </w:rPr>
        <w:t>nỗ lực, chia sẻ kiến thức cũng như là các ý kiến cho nhau. Kỹ năng sử dụng Word cải</w:t>
      </w:r>
    </w:p>
    <w:p w14:paraId="6FF2BFFA" w14:textId="77777777" w:rsidR="00013F0D" w:rsidRPr="001E57AD" w:rsidRDefault="00E952C3" w:rsidP="006A5B1D">
      <w:pPr>
        <w:jc w:val="both"/>
        <w:rPr>
          <w:rFonts w:cs="Times New Roman"/>
        </w:rPr>
      </w:pPr>
      <w:r w:rsidRPr="001E57AD">
        <w:rPr>
          <w:rFonts w:cs="Times New Roman"/>
        </w:rPr>
        <w:t>thiện rõ rệt nhờ vào sự hướng dẫn của giảng viên giảng dạy. Hiểu được các nguyên tắc</w:t>
      </w:r>
    </w:p>
    <w:p w14:paraId="4EBBC019" w14:textId="77777777" w:rsidR="00013F0D" w:rsidRPr="001E57AD" w:rsidRDefault="00E952C3" w:rsidP="006A5B1D">
      <w:pPr>
        <w:jc w:val="both"/>
        <w:rPr>
          <w:rFonts w:cs="Times New Roman"/>
        </w:rPr>
      </w:pPr>
      <w:r w:rsidRPr="001E57AD">
        <w:rPr>
          <w:rFonts w:cs="Times New Roman"/>
        </w:rPr>
        <w:t>trong quá trình làm việc tập thể, hoạt động nhóm khách quan và dân chủ.</w:t>
      </w:r>
    </w:p>
    <w:p w14:paraId="13C556AD" w14:textId="77777777" w:rsidR="00013F0D" w:rsidRPr="001E57AD" w:rsidRDefault="00013F0D">
      <w:pPr>
        <w:rPr>
          <w:rFonts w:cs="Times New Roman"/>
        </w:rPr>
      </w:pPr>
    </w:p>
    <w:p w14:paraId="5B0B623E" w14:textId="77777777" w:rsidR="0083231F" w:rsidRPr="0083231F" w:rsidRDefault="00944A05" w:rsidP="0083231F">
      <w:pPr>
        <w:pStyle w:val="Heading2"/>
        <w:rPr>
          <w:sz w:val="40"/>
          <w:szCs w:val="46"/>
        </w:rPr>
      </w:pPr>
      <w:bookmarkStart w:id="490" w:name="_xks4x2ddybte" w:colFirst="0" w:colLast="0"/>
      <w:bookmarkStart w:id="491" w:name="_Toc119445014"/>
      <w:bookmarkEnd w:id="490"/>
      <w:proofErr w:type="spellStart"/>
      <w:r>
        <w:rPr>
          <w:lang w:val="en-US"/>
        </w:rPr>
        <w:t>Hạn</w:t>
      </w:r>
      <w:proofErr w:type="spellEnd"/>
      <w:r>
        <w:rPr>
          <w:lang w:val="en-US"/>
        </w:rPr>
        <w:t xml:space="preserve"> </w:t>
      </w:r>
      <w:proofErr w:type="spellStart"/>
      <w:r>
        <w:rPr>
          <w:lang w:val="en-US"/>
        </w:rPr>
        <w:t>chế</w:t>
      </w:r>
      <w:bookmarkEnd w:id="491"/>
      <w:proofErr w:type="spellEnd"/>
    </w:p>
    <w:p w14:paraId="0A2993F5" w14:textId="77777777" w:rsidR="0083231F" w:rsidRDefault="0083231F" w:rsidP="0083231F">
      <w:pPr>
        <w:pStyle w:val="NormalWeb"/>
        <w:spacing w:before="0" w:beforeAutospacing="0" w:after="0" w:afterAutospacing="0" w:line="360" w:lineRule="auto"/>
        <w:ind w:firstLine="576"/>
        <w:rPr>
          <w:sz w:val="28"/>
          <w:szCs w:val="28"/>
        </w:rPr>
      </w:pPr>
      <w:proofErr w:type="spellStart"/>
      <w:r w:rsidRPr="0083231F">
        <w:rPr>
          <w:sz w:val="28"/>
          <w:szCs w:val="28"/>
        </w:rPr>
        <w:t>Chưa</w:t>
      </w:r>
      <w:proofErr w:type="spellEnd"/>
      <w:r w:rsidRPr="0083231F">
        <w:rPr>
          <w:sz w:val="28"/>
          <w:szCs w:val="28"/>
        </w:rPr>
        <w:t xml:space="preserve"> </w:t>
      </w:r>
      <w:proofErr w:type="spellStart"/>
      <w:r w:rsidRPr="0083231F">
        <w:rPr>
          <w:sz w:val="28"/>
          <w:szCs w:val="28"/>
        </w:rPr>
        <w:t>vận</w:t>
      </w:r>
      <w:proofErr w:type="spellEnd"/>
      <w:r w:rsidRPr="0083231F">
        <w:rPr>
          <w:sz w:val="28"/>
          <w:szCs w:val="28"/>
        </w:rPr>
        <w:t xml:space="preserve"> </w:t>
      </w:r>
      <w:proofErr w:type="spellStart"/>
      <w:r w:rsidRPr="0083231F">
        <w:rPr>
          <w:sz w:val="28"/>
          <w:szCs w:val="28"/>
        </w:rPr>
        <w:t>dụng</w:t>
      </w:r>
      <w:proofErr w:type="spellEnd"/>
      <w:r w:rsidRPr="0083231F">
        <w:rPr>
          <w:sz w:val="28"/>
          <w:szCs w:val="28"/>
        </w:rPr>
        <w:t xml:space="preserve"> </w:t>
      </w:r>
      <w:proofErr w:type="spellStart"/>
      <w:r w:rsidRPr="0083231F">
        <w:rPr>
          <w:sz w:val="28"/>
          <w:szCs w:val="28"/>
        </w:rPr>
        <w:t>được</w:t>
      </w:r>
      <w:proofErr w:type="spellEnd"/>
      <w:r w:rsidRPr="0083231F">
        <w:rPr>
          <w:sz w:val="28"/>
          <w:szCs w:val="28"/>
        </w:rPr>
        <w:t xml:space="preserve"> </w:t>
      </w:r>
      <w:proofErr w:type="spellStart"/>
      <w:r w:rsidRPr="0083231F">
        <w:rPr>
          <w:sz w:val="28"/>
          <w:szCs w:val="28"/>
        </w:rPr>
        <w:t>tối</w:t>
      </w:r>
      <w:proofErr w:type="spellEnd"/>
      <w:r w:rsidRPr="0083231F">
        <w:rPr>
          <w:sz w:val="28"/>
          <w:szCs w:val="28"/>
        </w:rPr>
        <w:t xml:space="preserve"> </w:t>
      </w:r>
      <w:proofErr w:type="spellStart"/>
      <w:r w:rsidRPr="0083231F">
        <w:rPr>
          <w:sz w:val="28"/>
          <w:szCs w:val="28"/>
        </w:rPr>
        <w:t>đa</w:t>
      </w:r>
      <w:proofErr w:type="spellEnd"/>
      <w:r w:rsidRPr="0083231F">
        <w:rPr>
          <w:sz w:val="28"/>
          <w:szCs w:val="28"/>
        </w:rPr>
        <w:t xml:space="preserve"> </w:t>
      </w:r>
      <w:proofErr w:type="spellStart"/>
      <w:r w:rsidRPr="0083231F">
        <w:rPr>
          <w:sz w:val="28"/>
          <w:szCs w:val="28"/>
        </w:rPr>
        <w:t>các</w:t>
      </w:r>
      <w:proofErr w:type="spellEnd"/>
      <w:r w:rsidRPr="0083231F">
        <w:rPr>
          <w:sz w:val="28"/>
          <w:szCs w:val="28"/>
        </w:rPr>
        <w:t xml:space="preserve"> </w:t>
      </w:r>
      <w:proofErr w:type="spellStart"/>
      <w:r w:rsidRPr="0083231F">
        <w:rPr>
          <w:sz w:val="28"/>
          <w:szCs w:val="28"/>
        </w:rPr>
        <w:t>kiến</w:t>
      </w:r>
      <w:proofErr w:type="spellEnd"/>
      <w:r w:rsidRPr="0083231F">
        <w:rPr>
          <w:sz w:val="28"/>
          <w:szCs w:val="28"/>
        </w:rPr>
        <w:t xml:space="preserve"> </w:t>
      </w:r>
      <w:proofErr w:type="spellStart"/>
      <w:r w:rsidRPr="0083231F">
        <w:rPr>
          <w:sz w:val="28"/>
          <w:szCs w:val="28"/>
        </w:rPr>
        <w:t>thức</w:t>
      </w:r>
      <w:proofErr w:type="spellEnd"/>
      <w:r w:rsidRPr="0083231F">
        <w:rPr>
          <w:sz w:val="28"/>
          <w:szCs w:val="28"/>
        </w:rPr>
        <w:t xml:space="preserve"> </w:t>
      </w:r>
      <w:proofErr w:type="spellStart"/>
      <w:r w:rsidRPr="0083231F">
        <w:rPr>
          <w:sz w:val="28"/>
          <w:szCs w:val="28"/>
        </w:rPr>
        <w:t>và</w:t>
      </w:r>
      <w:proofErr w:type="spellEnd"/>
      <w:r w:rsidRPr="0083231F">
        <w:rPr>
          <w:sz w:val="28"/>
          <w:szCs w:val="28"/>
        </w:rPr>
        <w:t xml:space="preserve"> </w:t>
      </w:r>
      <w:proofErr w:type="spellStart"/>
      <w:r w:rsidRPr="0083231F">
        <w:rPr>
          <w:sz w:val="28"/>
          <w:szCs w:val="28"/>
        </w:rPr>
        <w:t>kỹ</w:t>
      </w:r>
      <w:proofErr w:type="spellEnd"/>
      <w:r w:rsidRPr="0083231F">
        <w:rPr>
          <w:sz w:val="28"/>
          <w:szCs w:val="28"/>
        </w:rPr>
        <w:t xml:space="preserve"> </w:t>
      </w:r>
      <w:proofErr w:type="spellStart"/>
      <w:r w:rsidRPr="0083231F">
        <w:rPr>
          <w:sz w:val="28"/>
          <w:szCs w:val="28"/>
        </w:rPr>
        <w:t>năng</w:t>
      </w:r>
      <w:proofErr w:type="spellEnd"/>
      <w:r w:rsidRPr="0083231F">
        <w:rPr>
          <w:sz w:val="28"/>
          <w:szCs w:val="28"/>
        </w:rPr>
        <w:t xml:space="preserve"> </w:t>
      </w:r>
      <w:proofErr w:type="spellStart"/>
      <w:r w:rsidRPr="0083231F">
        <w:rPr>
          <w:sz w:val="28"/>
          <w:szCs w:val="28"/>
        </w:rPr>
        <w:t>để</w:t>
      </w:r>
      <w:proofErr w:type="spellEnd"/>
      <w:r w:rsidRPr="0083231F">
        <w:rPr>
          <w:sz w:val="28"/>
          <w:szCs w:val="28"/>
        </w:rPr>
        <w:t xml:space="preserve"> </w:t>
      </w:r>
      <w:proofErr w:type="spellStart"/>
      <w:r w:rsidRPr="0083231F">
        <w:rPr>
          <w:sz w:val="28"/>
          <w:szCs w:val="28"/>
        </w:rPr>
        <w:t>áp</w:t>
      </w:r>
      <w:proofErr w:type="spellEnd"/>
      <w:r w:rsidRPr="0083231F">
        <w:rPr>
          <w:sz w:val="28"/>
          <w:szCs w:val="28"/>
        </w:rPr>
        <w:t xml:space="preserve"> </w:t>
      </w:r>
      <w:proofErr w:type="spellStart"/>
      <w:r w:rsidRPr="0083231F">
        <w:rPr>
          <w:sz w:val="28"/>
          <w:szCs w:val="28"/>
        </w:rPr>
        <w:t>dụng</w:t>
      </w:r>
      <w:proofErr w:type="spellEnd"/>
      <w:r w:rsidRPr="0083231F">
        <w:rPr>
          <w:sz w:val="28"/>
          <w:szCs w:val="28"/>
        </w:rPr>
        <w:t xml:space="preserve"> </w:t>
      </w:r>
      <w:proofErr w:type="spellStart"/>
      <w:r w:rsidRPr="0083231F">
        <w:rPr>
          <w:sz w:val="28"/>
          <w:szCs w:val="28"/>
        </w:rPr>
        <w:t>vào</w:t>
      </w:r>
      <w:proofErr w:type="spellEnd"/>
      <w:r w:rsidRPr="0083231F">
        <w:rPr>
          <w:sz w:val="28"/>
          <w:szCs w:val="28"/>
        </w:rPr>
        <w:t xml:space="preserve"> </w:t>
      </w:r>
      <w:proofErr w:type="spellStart"/>
      <w:r w:rsidRPr="0083231F">
        <w:rPr>
          <w:sz w:val="28"/>
          <w:szCs w:val="28"/>
        </w:rPr>
        <w:t>nội</w:t>
      </w:r>
      <w:proofErr w:type="spellEnd"/>
      <w:r w:rsidRPr="0083231F">
        <w:rPr>
          <w:sz w:val="28"/>
          <w:szCs w:val="28"/>
        </w:rPr>
        <w:t xml:space="preserve"> dung </w:t>
      </w:r>
      <w:proofErr w:type="spellStart"/>
      <w:r w:rsidRPr="0083231F">
        <w:rPr>
          <w:sz w:val="28"/>
          <w:szCs w:val="28"/>
        </w:rPr>
        <w:t>học</w:t>
      </w:r>
      <w:proofErr w:type="spellEnd"/>
      <w:r w:rsidRPr="0083231F">
        <w:rPr>
          <w:sz w:val="28"/>
          <w:szCs w:val="28"/>
        </w:rPr>
        <w:t xml:space="preserve"> </w:t>
      </w:r>
      <w:proofErr w:type="spellStart"/>
      <w:r w:rsidRPr="0083231F">
        <w:rPr>
          <w:sz w:val="28"/>
          <w:szCs w:val="28"/>
        </w:rPr>
        <w:t>tập</w:t>
      </w:r>
      <w:proofErr w:type="spellEnd"/>
      <w:r>
        <w:rPr>
          <w:sz w:val="28"/>
          <w:szCs w:val="28"/>
        </w:rPr>
        <w:t>.</w:t>
      </w:r>
    </w:p>
    <w:p w14:paraId="36DD9D45" w14:textId="370D6D60" w:rsidR="003F1038" w:rsidRPr="0083231F" w:rsidRDefault="0083231F" w:rsidP="0083231F">
      <w:pPr>
        <w:pStyle w:val="NormalWeb"/>
        <w:spacing w:before="0" w:beforeAutospacing="0" w:after="0" w:afterAutospacing="0" w:line="360" w:lineRule="auto"/>
        <w:ind w:firstLine="576"/>
        <w:rPr>
          <w:sz w:val="28"/>
          <w:szCs w:val="28"/>
        </w:rPr>
      </w:pPr>
      <w:proofErr w:type="spellStart"/>
      <w:r>
        <w:rPr>
          <w:sz w:val="28"/>
          <w:szCs w:val="28"/>
        </w:rPr>
        <w:t>Còn</w:t>
      </w:r>
      <w:proofErr w:type="spellEnd"/>
      <w:r>
        <w:rPr>
          <w:sz w:val="28"/>
          <w:szCs w:val="28"/>
        </w:rPr>
        <w:t xml:space="preserve"> </w:t>
      </w:r>
      <w:proofErr w:type="spellStart"/>
      <w:r>
        <w:rPr>
          <w:sz w:val="28"/>
          <w:szCs w:val="28"/>
        </w:rPr>
        <w:t>nhiều</w:t>
      </w:r>
      <w:proofErr w:type="spellEnd"/>
      <w:r>
        <w:rPr>
          <w:sz w:val="28"/>
          <w:szCs w:val="28"/>
        </w:rPr>
        <w:t xml:space="preserve"> </w:t>
      </w:r>
      <w:proofErr w:type="spellStart"/>
      <w:r>
        <w:rPr>
          <w:sz w:val="28"/>
          <w:szCs w:val="28"/>
        </w:rPr>
        <w:t>hạn</w:t>
      </w:r>
      <w:proofErr w:type="spellEnd"/>
      <w:r>
        <w:rPr>
          <w:sz w:val="28"/>
          <w:szCs w:val="28"/>
        </w:rPr>
        <w:t xml:space="preserve"> </w:t>
      </w:r>
      <w:proofErr w:type="spellStart"/>
      <w:r>
        <w:rPr>
          <w:sz w:val="28"/>
          <w:szCs w:val="28"/>
        </w:rPr>
        <w:t>chế</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định</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thiết</w:t>
      </w:r>
      <w:proofErr w:type="spellEnd"/>
      <w:r>
        <w:rPr>
          <w:sz w:val="28"/>
          <w:szCs w:val="28"/>
        </w:rPr>
        <w:t xml:space="preserve"> </w:t>
      </w:r>
      <w:proofErr w:type="spellStart"/>
      <w:r>
        <w:rPr>
          <w:sz w:val="28"/>
          <w:szCs w:val="28"/>
        </w:rPr>
        <w:t>kế</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sơ</w:t>
      </w:r>
      <w:proofErr w:type="spellEnd"/>
      <w:r>
        <w:rPr>
          <w:sz w:val="28"/>
          <w:szCs w:val="28"/>
        </w:rPr>
        <w:t xml:space="preserve"> </w:t>
      </w:r>
      <w:proofErr w:type="spellStart"/>
      <w:r>
        <w:rPr>
          <w:sz w:val="28"/>
          <w:szCs w:val="28"/>
        </w:rPr>
        <w:t>đồ</w:t>
      </w:r>
      <w:proofErr w:type="spellEnd"/>
      <w:r>
        <w:rPr>
          <w:sz w:val="28"/>
          <w:szCs w:val="28"/>
        </w:rPr>
        <w:t>.</w:t>
      </w:r>
      <w:r w:rsidR="003F1038" w:rsidRPr="0083231F">
        <w:rPr>
          <w:sz w:val="28"/>
          <w:szCs w:val="28"/>
        </w:rPr>
        <w:br w:type="page"/>
      </w:r>
    </w:p>
    <w:p w14:paraId="16413174" w14:textId="1DADFD5D" w:rsidR="00013F0D" w:rsidRDefault="00E952C3" w:rsidP="00272A82">
      <w:pPr>
        <w:pStyle w:val="Heading1"/>
        <w:numPr>
          <w:ilvl w:val="0"/>
          <w:numId w:val="0"/>
        </w:numPr>
        <w:rPr>
          <w:lang w:val="en-US"/>
        </w:rPr>
      </w:pPr>
      <w:bookmarkStart w:id="492" w:name="_Toc119445015"/>
      <w:r w:rsidRPr="001E57AD">
        <w:lastRenderedPageBreak/>
        <w:t>T</w:t>
      </w:r>
      <w:r w:rsidR="000C1919">
        <w:rPr>
          <w:lang w:val="en-US"/>
        </w:rPr>
        <w:t>ÀI LIỆU THAM KHẢO</w:t>
      </w:r>
      <w:bookmarkEnd w:id="492"/>
    </w:p>
    <w:p w14:paraId="7A8FECC8" w14:textId="77777777" w:rsidR="000247C5" w:rsidRPr="000247C5" w:rsidRDefault="000247C5" w:rsidP="000247C5">
      <w:pPr>
        <w:pStyle w:val="Bibliography"/>
        <w:rPr>
          <w:rFonts w:cs="Times New Roman"/>
        </w:rPr>
      </w:pPr>
      <w:r>
        <w:rPr>
          <w:lang w:val="en-US"/>
        </w:rPr>
        <w:fldChar w:fldCharType="begin"/>
      </w:r>
      <w:r>
        <w:rPr>
          <w:lang w:val="en-US"/>
        </w:rPr>
        <w:instrText xml:space="preserve"> ADDIN ZOTERO_BIBL {"uncited":[],"omitted":[],"custom":[]} CSL_BIBLIOGRAPHY </w:instrText>
      </w:r>
      <w:r>
        <w:rPr>
          <w:lang w:val="en-US"/>
        </w:rPr>
        <w:fldChar w:fldCharType="separate"/>
      </w:r>
      <w:r w:rsidRPr="000247C5">
        <w:rPr>
          <w:rFonts w:cs="Times New Roman"/>
        </w:rPr>
        <w:t>[1]</w:t>
      </w:r>
      <w:r w:rsidRPr="000247C5">
        <w:rPr>
          <w:rFonts w:cs="Times New Roman"/>
        </w:rPr>
        <w:tab/>
        <w:t>“Trường Quốc tế Hòa Bình”. http://school.peace.edu.vn/vn/ (truy cập 9 Tháng Mười-Một 2022).</w:t>
      </w:r>
    </w:p>
    <w:p w14:paraId="7E7BA1F9" w14:textId="77777777" w:rsidR="000247C5" w:rsidRPr="000247C5" w:rsidRDefault="000247C5" w:rsidP="000247C5">
      <w:pPr>
        <w:pStyle w:val="Bibliography"/>
        <w:rPr>
          <w:rFonts w:cs="Times New Roman"/>
        </w:rPr>
      </w:pPr>
      <w:r w:rsidRPr="000247C5">
        <w:rPr>
          <w:rFonts w:cs="Times New Roman"/>
        </w:rPr>
        <w:t>[2]</w:t>
      </w:r>
      <w:r w:rsidRPr="000247C5">
        <w:rPr>
          <w:rFonts w:cs="Times New Roman"/>
        </w:rPr>
        <w:tab/>
        <w:t>“Trường quốc tế Việt Úc (VAS)”. https://www.vas.edu.vn/trang-chu (truy cập 9 Tháng Mười-Một 2022).</w:t>
      </w:r>
    </w:p>
    <w:p w14:paraId="6801CE42" w14:textId="77777777" w:rsidR="000247C5" w:rsidRPr="000247C5" w:rsidRDefault="000247C5" w:rsidP="000247C5">
      <w:pPr>
        <w:pStyle w:val="Bibliography"/>
        <w:rPr>
          <w:rFonts w:cs="Times New Roman"/>
        </w:rPr>
      </w:pPr>
      <w:r w:rsidRPr="000247C5">
        <w:rPr>
          <w:rFonts w:cs="Times New Roman"/>
        </w:rPr>
        <w:t>[3]</w:t>
      </w:r>
      <w:r w:rsidRPr="000247C5">
        <w:rPr>
          <w:rFonts w:cs="Times New Roman"/>
        </w:rPr>
        <w:tab/>
        <w:t>“Trường Quốc Tế Tesla | Tesla Education”, 10 Tháng Mười-Một 2021. https://tesla.edu.vn/ (truy cập 9 Tháng Mười-Một 2022).</w:t>
      </w:r>
    </w:p>
    <w:p w14:paraId="708834FF" w14:textId="3DD6336A" w:rsidR="004F7799" w:rsidRPr="00D32568" w:rsidRDefault="000247C5" w:rsidP="00D32568">
      <w:pPr>
        <w:rPr>
          <w:lang w:val="en-US"/>
        </w:rPr>
      </w:pPr>
      <w:r>
        <w:rPr>
          <w:lang w:val="en-US"/>
        </w:rPr>
        <w:fldChar w:fldCharType="end"/>
      </w:r>
    </w:p>
    <w:p w14:paraId="74C3BAB7" w14:textId="6024B99A" w:rsidR="006D0C9F" w:rsidRPr="006D0C9F" w:rsidRDefault="006D0C9F" w:rsidP="006D0C9F">
      <w:pPr>
        <w:rPr>
          <w:lang w:val="en-US"/>
        </w:rPr>
      </w:pPr>
    </w:p>
    <w:sectPr w:rsidR="006D0C9F" w:rsidRPr="006D0C9F" w:rsidSect="00272A82">
      <w:pgSz w:w="11909" w:h="16834"/>
      <w:pgMar w:top="1440" w:right="1080" w:bottom="1440" w:left="108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6BB8F" w14:textId="77777777" w:rsidR="005018C1" w:rsidRDefault="005018C1">
      <w:pPr>
        <w:spacing w:line="240" w:lineRule="auto"/>
      </w:pPr>
      <w:r>
        <w:separator/>
      </w:r>
    </w:p>
  </w:endnote>
  <w:endnote w:type="continuationSeparator" w:id="0">
    <w:p w14:paraId="5CED9932" w14:textId="77777777" w:rsidR="005018C1" w:rsidRDefault="005018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8101F" w14:textId="534B84C9" w:rsidR="00B15B22" w:rsidRDefault="00255D1C">
    <w:pPr>
      <w:pStyle w:val="Footer"/>
      <w:jc w:val="right"/>
    </w:pPr>
    <w:r>
      <w:rPr>
        <w:lang w:val="en-US"/>
      </w:rPr>
      <w:t>T</w:t>
    </w:r>
    <w:r w:rsidR="00B15B22">
      <w:rPr>
        <w:lang w:val="en-US"/>
      </w:rPr>
      <w:t>ran</w:t>
    </w:r>
    <w:sdt>
      <w:sdtPr>
        <w:id w:val="2068454198"/>
        <w:docPartObj>
          <w:docPartGallery w:val="Page Numbers (Bottom of Page)"/>
          <w:docPartUnique/>
        </w:docPartObj>
      </w:sdtPr>
      <w:sdtEndPr>
        <w:rPr>
          <w:noProof/>
        </w:rPr>
      </w:sdtEndPr>
      <w:sdtContent>
        <w:r>
          <w:rPr>
            <w:lang w:val="en-US"/>
          </w:rPr>
          <w:t xml:space="preserve">g </w:t>
        </w:r>
        <w:r w:rsidR="00B15B22">
          <w:fldChar w:fldCharType="begin"/>
        </w:r>
        <w:r w:rsidR="00B15B22">
          <w:instrText xml:space="preserve"> PAGE   \* MERGEFORMAT </w:instrText>
        </w:r>
        <w:r w:rsidR="00B15B22">
          <w:fldChar w:fldCharType="separate"/>
        </w:r>
        <w:r w:rsidR="00B15B22">
          <w:rPr>
            <w:noProof/>
          </w:rPr>
          <w:t>2</w:t>
        </w:r>
        <w:r w:rsidR="00B15B22">
          <w:rPr>
            <w:noProof/>
          </w:rPr>
          <w:fldChar w:fldCharType="end"/>
        </w:r>
      </w:sdtContent>
    </w:sdt>
  </w:p>
  <w:p w14:paraId="049E5625" w14:textId="7DA5B4F7" w:rsidR="00550631" w:rsidRPr="00255D1C" w:rsidRDefault="00255D1C">
    <w:pPr>
      <w:pStyle w:val="Footer"/>
      <w:rPr>
        <w:lang w:val="en-US"/>
      </w:rPr>
    </w:pPr>
    <w:proofErr w:type="spellStart"/>
    <w:r>
      <w:rPr>
        <w:lang w:val="en-US"/>
      </w:rPr>
      <w:t>Ngôn</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hóa</w:t>
    </w:r>
    <w:proofErr w:type="spellEnd"/>
    <w:r>
      <w:rPr>
        <w:lang w:val="en-US"/>
      </w:rPr>
      <w:t xml:space="preserve">, CT182-07, </w:t>
    </w:r>
    <w:proofErr w:type="spellStart"/>
    <w:r>
      <w:rPr>
        <w:lang w:val="en-US"/>
      </w:rPr>
      <w:t>Nhóm</w:t>
    </w:r>
    <w:proofErr w:type="spellEnd"/>
    <w:r>
      <w:rPr>
        <w:lang w:val="en-US"/>
      </w:rPr>
      <w:t xml:space="preserve"> 05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78B32" w14:textId="77777777" w:rsidR="005018C1" w:rsidRDefault="005018C1">
      <w:r>
        <w:separator/>
      </w:r>
    </w:p>
  </w:footnote>
  <w:footnote w:type="continuationSeparator" w:id="0">
    <w:p w14:paraId="2ECD6711" w14:textId="77777777" w:rsidR="005018C1" w:rsidRDefault="005018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96ECD" w14:textId="6EFA25A5" w:rsidR="00272A82" w:rsidRPr="00272A82" w:rsidRDefault="00272A82">
    <w:pPr>
      <w:pStyle w:val="Header"/>
      <w:rPr>
        <w:b w:val="0"/>
        <w:bCs/>
        <w:i w:val="0"/>
        <w:iCs/>
        <w:lang w:val="en-US"/>
      </w:rPr>
    </w:pPr>
    <w:proofErr w:type="spellStart"/>
    <w:r w:rsidRPr="00272A82">
      <w:rPr>
        <w:b w:val="0"/>
        <w:bCs/>
        <w:i w:val="0"/>
        <w:iCs/>
        <w:lang w:val="en-US"/>
      </w:rPr>
      <w:t>Quản</w:t>
    </w:r>
    <w:proofErr w:type="spellEnd"/>
    <w:r w:rsidRPr="00272A82">
      <w:rPr>
        <w:b w:val="0"/>
        <w:bCs/>
        <w:i w:val="0"/>
        <w:iCs/>
        <w:lang w:val="en-US"/>
      </w:rPr>
      <w:t xml:space="preserve"> </w:t>
    </w:r>
    <w:proofErr w:type="spellStart"/>
    <w:r w:rsidRPr="00272A82">
      <w:rPr>
        <w:b w:val="0"/>
        <w:bCs/>
        <w:i w:val="0"/>
        <w:iCs/>
        <w:lang w:val="en-US"/>
      </w:rPr>
      <w:t>lý</w:t>
    </w:r>
    <w:proofErr w:type="spellEnd"/>
    <w:r w:rsidRPr="00272A82">
      <w:rPr>
        <w:b w:val="0"/>
        <w:bCs/>
        <w:i w:val="0"/>
        <w:iCs/>
        <w:lang w:val="en-US"/>
      </w:rPr>
      <w:t xml:space="preserve"> </w:t>
    </w:r>
    <w:proofErr w:type="spellStart"/>
    <w:r w:rsidRPr="00272A82">
      <w:rPr>
        <w:b w:val="0"/>
        <w:bCs/>
        <w:i w:val="0"/>
        <w:iCs/>
        <w:lang w:val="en-US"/>
      </w:rPr>
      <w:t>trường</w:t>
    </w:r>
    <w:proofErr w:type="spellEnd"/>
    <w:r w:rsidRPr="00272A82">
      <w:rPr>
        <w:b w:val="0"/>
        <w:bCs/>
        <w:i w:val="0"/>
        <w:iCs/>
        <w:lang w:val="en-US"/>
      </w:rPr>
      <w:t xml:space="preserve"> </w:t>
    </w:r>
    <w:proofErr w:type="spellStart"/>
    <w:r w:rsidRPr="00272A82">
      <w:rPr>
        <w:b w:val="0"/>
        <w:bCs/>
        <w:i w:val="0"/>
        <w:iCs/>
        <w:lang w:val="en-US"/>
      </w:rPr>
      <w:t>tiểu</w:t>
    </w:r>
    <w:proofErr w:type="spellEnd"/>
    <w:r w:rsidRPr="00272A82">
      <w:rPr>
        <w:b w:val="0"/>
        <w:bCs/>
        <w:i w:val="0"/>
        <w:iCs/>
        <w:lang w:val="en-US"/>
      </w:rPr>
      <w:t xml:space="preserve"> </w:t>
    </w:r>
    <w:proofErr w:type="spellStart"/>
    <w:r w:rsidRPr="00272A82">
      <w:rPr>
        <w:b w:val="0"/>
        <w:bCs/>
        <w:i w:val="0"/>
        <w:iCs/>
        <w:lang w:val="en-US"/>
      </w:rPr>
      <w:t>học</w:t>
    </w:r>
    <w:proofErr w:type="spellEnd"/>
    <w:r w:rsidRPr="00272A82">
      <w:rPr>
        <w:b w:val="0"/>
        <w:bCs/>
        <w:i w:val="0"/>
        <w:iCs/>
        <w:lang w:val="en-US"/>
      </w:rPr>
      <w:t xml:space="preserve"> </w:t>
    </w:r>
    <w:proofErr w:type="spellStart"/>
    <w:r w:rsidRPr="00272A82">
      <w:rPr>
        <w:b w:val="0"/>
        <w:bCs/>
        <w:i w:val="0"/>
        <w:iCs/>
        <w:lang w:val="en-US"/>
      </w:rPr>
      <w:t>quốc</w:t>
    </w:r>
    <w:proofErr w:type="spellEnd"/>
    <w:r w:rsidRPr="00272A82">
      <w:rPr>
        <w:b w:val="0"/>
        <w:bCs/>
        <w:i w:val="0"/>
        <w:iCs/>
        <w:lang w:val="en-US"/>
      </w:rPr>
      <w:t xml:space="preserve"> </w:t>
    </w:r>
    <w:proofErr w:type="spellStart"/>
    <w:r w:rsidRPr="00272A82">
      <w:rPr>
        <w:b w:val="0"/>
        <w:bCs/>
        <w:i w:val="0"/>
        <w:iCs/>
        <w:lang w:val="en-US"/>
      </w:rPr>
      <w:t>tế</w:t>
    </w:r>
    <w:proofErr w:type="spellEnd"/>
    <w:r w:rsidRPr="00272A82">
      <w:rPr>
        <w:b w:val="0"/>
        <w:bCs/>
        <w:i w:val="0"/>
        <w:iCs/>
      </w:rPr>
      <w:ptab w:relativeTo="margin" w:alignment="center" w:leader="none"/>
    </w:r>
    <w:r w:rsidRPr="00272A82">
      <w:rPr>
        <w:b w:val="0"/>
        <w:bCs/>
        <w:i w:val="0"/>
        <w:iCs/>
      </w:rPr>
      <w:ptab w:relativeTo="margin" w:alignment="right" w:leader="none"/>
    </w:r>
    <w:proofErr w:type="spellStart"/>
    <w:r w:rsidRPr="00272A82">
      <w:rPr>
        <w:b w:val="0"/>
        <w:bCs/>
        <w:i w:val="0"/>
        <w:iCs/>
        <w:lang w:val="en-US"/>
      </w:rPr>
      <w:t>Ngôn</w:t>
    </w:r>
    <w:proofErr w:type="spellEnd"/>
    <w:r w:rsidRPr="00272A82">
      <w:rPr>
        <w:b w:val="0"/>
        <w:bCs/>
        <w:i w:val="0"/>
        <w:iCs/>
        <w:lang w:val="en-US"/>
      </w:rPr>
      <w:t xml:space="preserve"> </w:t>
    </w:r>
    <w:proofErr w:type="spellStart"/>
    <w:r w:rsidRPr="00272A82">
      <w:rPr>
        <w:b w:val="0"/>
        <w:bCs/>
        <w:i w:val="0"/>
        <w:iCs/>
        <w:lang w:val="en-US"/>
      </w:rPr>
      <w:t>ngữ</w:t>
    </w:r>
    <w:proofErr w:type="spellEnd"/>
    <w:r w:rsidRPr="00272A82">
      <w:rPr>
        <w:b w:val="0"/>
        <w:bCs/>
        <w:i w:val="0"/>
        <w:iCs/>
        <w:lang w:val="en-US"/>
      </w:rPr>
      <w:t xml:space="preserve"> </w:t>
    </w:r>
    <w:proofErr w:type="spellStart"/>
    <w:r w:rsidRPr="00272A82">
      <w:rPr>
        <w:b w:val="0"/>
        <w:bCs/>
        <w:i w:val="0"/>
        <w:iCs/>
        <w:lang w:val="en-US"/>
      </w:rPr>
      <w:t>mô</w:t>
    </w:r>
    <w:proofErr w:type="spellEnd"/>
    <w:r w:rsidRPr="00272A82">
      <w:rPr>
        <w:b w:val="0"/>
        <w:bCs/>
        <w:i w:val="0"/>
        <w:iCs/>
        <w:lang w:val="en-US"/>
      </w:rPr>
      <w:t xml:space="preserve"> </w:t>
    </w:r>
    <w:proofErr w:type="spellStart"/>
    <w:r w:rsidRPr="00272A82">
      <w:rPr>
        <w:b w:val="0"/>
        <w:bCs/>
        <w:i w:val="0"/>
        <w:iCs/>
        <w:lang w:val="en-US"/>
      </w:rPr>
      <w:t>hình</w:t>
    </w:r>
    <w:proofErr w:type="spellEnd"/>
    <w:r w:rsidRPr="00272A82">
      <w:rPr>
        <w:b w:val="0"/>
        <w:bCs/>
        <w:i w:val="0"/>
        <w:iCs/>
        <w:lang w:val="en-US"/>
      </w:rPr>
      <w:t xml:space="preserve"> </w:t>
    </w:r>
    <w:proofErr w:type="spellStart"/>
    <w:r w:rsidRPr="00272A82">
      <w:rPr>
        <w:b w:val="0"/>
        <w:bCs/>
        <w:i w:val="0"/>
        <w:iCs/>
        <w:lang w:val="en-US"/>
      </w:rPr>
      <w:t>hóa</w:t>
    </w:r>
    <w:proofErr w:type="spellEnd"/>
    <w:r w:rsidRPr="00272A82">
      <w:rPr>
        <w:b w:val="0"/>
        <w:bCs/>
        <w:i w:val="0"/>
        <w:iCs/>
        <w:lang w:val="en-US"/>
      </w:rPr>
      <w:t>, CT182-07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2B758" w14:textId="77777777" w:rsidR="00272A82" w:rsidRPr="00272A82" w:rsidRDefault="00272A82" w:rsidP="00272A82">
    <w:pPr>
      <w:pStyle w:val="Header"/>
      <w:rPr>
        <w:lang w:val="en-US"/>
      </w:rPr>
    </w:pPr>
    <w:proofErr w:type="spellStart"/>
    <w:r w:rsidRPr="00272A82">
      <w:rPr>
        <w:lang w:val="en-US"/>
      </w:rPr>
      <w:t>Quản</w:t>
    </w:r>
    <w:proofErr w:type="spellEnd"/>
    <w:r w:rsidRPr="00272A82">
      <w:rPr>
        <w:lang w:val="en-US"/>
      </w:rPr>
      <w:t xml:space="preserve"> </w:t>
    </w:r>
    <w:proofErr w:type="spellStart"/>
    <w:r w:rsidRPr="00272A82">
      <w:rPr>
        <w:lang w:val="en-US"/>
      </w:rPr>
      <w:t>lý</w:t>
    </w:r>
    <w:proofErr w:type="spellEnd"/>
    <w:r w:rsidRPr="00272A82">
      <w:rPr>
        <w:lang w:val="en-US"/>
      </w:rPr>
      <w:t xml:space="preserve"> </w:t>
    </w:r>
    <w:proofErr w:type="spellStart"/>
    <w:r w:rsidRPr="00272A82">
      <w:rPr>
        <w:lang w:val="en-US"/>
      </w:rPr>
      <w:t>trường</w:t>
    </w:r>
    <w:proofErr w:type="spellEnd"/>
    <w:r w:rsidRPr="00272A82">
      <w:rPr>
        <w:lang w:val="en-US"/>
      </w:rPr>
      <w:t xml:space="preserve"> </w:t>
    </w:r>
    <w:proofErr w:type="spellStart"/>
    <w:r w:rsidRPr="00272A82">
      <w:rPr>
        <w:lang w:val="en-US"/>
      </w:rPr>
      <w:t>tiểu</w:t>
    </w:r>
    <w:proofErr w:type="spellEnd"/>
    <w:r w:rsidRPr="00272A82">
      <w:rPr>
        <w:lang w:val="en-US"/>
      </w:rPr>
      <w:t xml:space="preserve"> </w:t>
    </w:r>
    <w:r w:rsidRPr="00272A82">
      <w:t>học</w:t>
    </w:r>
    <w:r w:rsidRPr="00272A82">
      <w:rPr>
        <w:lang w:val="en-US"/>
      </w:rPr>
      <w:t xml:space="preserve"> </w:t>
    </w:r>
    <w:proofErr w:type="spellStart"/>
    <w:r w:rsidRPr="00272A82">
      <w:rPr>
        <w:lang w:val="en-US"/>
      </w:rPr>
      <w:t>quốc</w:t>
    </w:r>
    <w:proofErr w:type="spellEnd"/>
    <w:r w:rsidRPr="00272A82">
      <w:rPr>
        <w:lang w:val="en-US"/>
      </w:rPr>
      <w:t xml:space="preserve"> </w:t>
    </w:r>
    <w:proofErr w:type="spellStart"/>
    <w:r w:rsidRPr="00272A82">
      <w:rPr>
        <w:lang w:val="en-US"/>
      </w:rPr>
      <w:t>tế</w:t>
    </w:r>
    <w:proofErr w:type="spellEnd"/>
    <w:r w:rsidRPr="00272A82">
      <w:ptab w:relativeTo="margin" w:alignment="center" w:leader="none"/>
    </w:r>
    <w:r w:rsidRPr="00272A82">
      <w:ptab w:relativeTo="margin" w:alignment="right" w:leader="none"/>
    </w:r>
    <w:proofErr w:type="spellStart"/>
    <w:r w:rsidRPr="00272A82">
      <w:rPr>
        <w:lang w:val="en-US"/>
      </w:rPr>
      <w:t>Ngôn</w:t>
    </w:r>
    <w:proofErr w:type="spellEnd"/>
    <w:r w:rsidRPr="00272A82">
      <w:rPr>
        <w:lang w:val="en-US"/>
      </w:rPr>
      <w:t xml:space="preserve"> </w:t>
    </w:r>
    <w:proofErr w:type="spellStart"/>
    <w:r w:rsidRPr="00272A82">
      <w:rPr>
        <w:lang w:val="en-US"/>
      </w:rPr>
      <w:t>ngữ</w:t>
    </w:r>
    <w:proofErr w:type="spellEnd"/>
    <w:r w:rsidRPr="00272A82">
      <w:rPr>
        <w:lang w:val="en-US"/>
      </w:rPr>
      <w:t xml:space="preserve"> </w:t>
    </w:r>
    <w:proofErr w:type="spellStart"/>
    <w:r w:rsidRPr="00272A82">
      <w:rPr>
        <w:lang w:val="en-US"/>
      </w:rPr>
      <w:t>mô</w:t>
    </w:r>
    <w:proofErr w:type="spellEnd"/>
    <w:r w:rsidRPr="00272A82">
      <w:rPr>
        <w:lang w:val="en-US"/>
      </w:rPr>
      <w:t xml:space="preserve"> </w:t>
    </w:r>
    <w:proofErr w:type="spellStart"/>
    <w:r w:rsidRPr="00272A82">
      <w:rPr>
        <w:lang w:val="en-US"/>
      </w:rPr>
      <w:t>hình</w:t>
    </w:r>
    <w:proofErr w:type="spellEnd"/>
    <w:r w:rsidRPr="00272A82">
      <w:rPr>
        <w:lang w:val="en-US"/>
      </w:rPr>
      <w:t xml:space="preserve"> </w:t>
    </w:r>
    <w:proofErr w:type="spellStart"/>
    <w:r w:rsidRPr="00272A82">
      <w:rPr>
        <w:lang w:val="en-US"/>
      </w:rPr>
      <w:t>hóa</w:t>
    </w:r>
    <w:proofErr w:type="spellEnd"/>
    <w:r w:rsidRPr="00272A82">
      <w:rPr>
        <w:lang w:val="en-US"/>
      </w:rPr>
      <w:t>, CT182-07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3A4B87"/>
    <w:multiLevelType w:val="multilevel"/>
    <w:tmpl w:val="813A4B8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845B5372"/>
    <w:multiLevelType w:val="multilevel"/>
    <w:tmpl w:val="845B53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8461FADE"/>
    <w:multiLevelType w:val="multilevel"/>
    <w:tmpl w:val="8461FAD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15:restartNumberingAfterBreak="0">
    <w:nsid w:val="8CAEB125"/>
    <w:multiLevelType w:val="multilevel"/>
    <w:tmpl w:val="8CAEB1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91995D4F"/>
    <w:multiLevelType w:val="multilevel"/>
    <w:tmpl w:val="91995D4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9288B902"/>
    <w:multiLevelType w:val="multilevel"/>
    <w:tmpl w:val="9288B9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A0F05207"/>
    <w:multiLevelType w:val="multilevel"/>
    <w:tmpl w:val="A0F05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B23A94A9"/>
    <w:multiLevelType w:val="multilevel"/>
    <w:tmpl w:val="B23A94A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15:restartNumberingAfterBreak="0">
    <w:nsid w:val="B53F3350"/>
    <w:multiLevelType w:val="multilevel"/>
    <w:tmpl w:val="B53F33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B8CEF35B"/>
    <w:multiLevelType w:val="multilevel"/>
    <w:tmpl w:val="B8CEF35B"/>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BB64CFA9"/>
    <w:multiLevelType w:val="multilevel"/>
    <w:tmpl w:val="BB64CFA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BE923771"/>
    <w:multiLevelType w:val="multilevel"/>
    <w:tmpl w:val="BE92377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15:restartNumberingAfterBreak="0">
    <w:nsid w:val="C0915F4F"/>
    <w:multiLevelType w:val="multilevel"/>
    <w:tmpl w:val="C0915F4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D7D140E4"/>
    <w:multiLevelType w:val="multilevel"/>
    <w:tmpl w:val="D7D140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E093A4B0"/>
    <w:multiLevelType w:val="multilevel"/>
    <w:tmpl w:val="E093A4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F689643B"/>
    <w:multiLevelType w:val="multilevel"/>
    <w:tmpl w:val="F689643B"/>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FEC2EA36"/>
    <w:multiLevelType w:val="multilevel"/>
    <w:tmpl w:val="FEC2EA3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FFFFFF7C"/>
    <w:multiLevelType w:val="singleLevel"/>
    <w:tmpl w:val="3E20AB40"/>
    <w:lvl w:ilvl="0">
      <w:start w:val="1"/>
      <w:numFmt w:val="decimal"/>
      <w:lvlText w:val="%1."/>
      <w:lvlJc w:val="left"/>
      <w:pPr>
        <w:tabs>
          <w:tab w:val="num" w:pos="1492"/>
        </w:tabs>
        <w:ind w:left="1492" w:hanging="360"/>
      </w:pPr>
    </w:lvl>
  </w:abstractNum>
  <w:abstractNum w:abstractNumId="18" w15:restartNumberingAfterBreak="0">
    <w:nsid w:val="FFFFFF7D"/>
    <w:multiLevelType w:val="singleLevel"/>
    <w:tmpl w:val="014409BE"/>
    <w:lvl w:ilvl="0">
      <w:start w:val="1"/>
      <w:numFmt w:val="decimal"/>
      <w:lvlText w:val="%1."/>
      <w:lvlJc w:val="left"/>
      <w:pPr>
        <w:tabs>
          <w:tab w:val="num" w:pos="1209"/>
        </w:tabs>
        <w:ind w:left="1209" w:hanging="360"/>
      </w:pPr>
    </w:lvl>
  </w:abstractNum>
  <w:abstractNum w:abstractNumId="19" w15:restartNumberingAfterBreak="0">
    <w:nsid w:val="FFFFFF7E"/>
    <w:multiLevelType w:val="singleLevel"/>
    <w:tmpl w:val="30465D4E"/>
    <w:lvl w:ilvl="0">
      <w:start w:val="1"/>
      <w:numFmt w:val="decimal"/>
      <w:lvlText w:val="%1."/>
      <w:lvlJc w:val="left"/>
      <w:pPr>
        <w:tabs>
          <w:tab w:val="num" w:pos="926"/>
        </w:tabs>
        <w:ind w:left="926" w:hanging="360"/>
      </w:pPr>
    </w:lvl>
  </w:abstractNum>
  <w:abstractNum w:abstractNumId="20" w15:restartNumberingAfterBreak="0">
    <w:nsid w:val="FFFFFF7F"/>
    <w:multiLevelType w:val="singleLevel"/>
    <w:tmpl w:val="4BE02358"/>
    <w:lvl w:ilvl="0">
      <w:start w:val="1"/>
      <w:numFmt w:val="decimal"/>
      <w:lvlText w:val="%1."/>
      <w:lvlJc w:val="left"/>
      <w:pPr>
        <w:tabs>
          <w:tab w:val="num" w:pos="643"/>
        </w:tabs>
        <w:ind w:left="643" w:hanging="360"/>
      </w:pPr>
    </w:lvl>
  </w:abstractNum>
  <w:abstractNum w:abstractNumId="21" w15:restartNumberingAfterBreak="0">
    <w:nsid w:val="FFFFFF80"/>
    <w:multiLevelType w:val="singleLevel"/>
    <w:tmpl w:val="748A5D44"/>
    <w:lvl w:ilvl="0">
      <w:start w:val="1"/>
      <w:numFmt w:val="bullet"/>
      <w:lvlText w:val=""/>
      <w:lvlJc w:val="left"/>
      <w:pPr>
        <w:tabs>
          <w:tab w:val="num" w:pos="1492"/>
        </w:tabs>
        <w:ind w:left="1492" w:hanging="360"/>
      </w:pPr>
      <w:rPr>
        <w:rFonts w:ascii="Symbol" w:hAnsi="Symbol" w:hint="default"/>
      </w:rPr>
    </w:lvl>
  </w:abstractNum>
  <w:abstractNum w:abstractNumId="22" w15:restartNumberingAfterBreak="0">
    <w:nsid w:val="FFFFFF81"/>
    <w:multiLevelType w:val="singleLevel"/>
    <w:tmpl w:val="26BC76F0"/>
    <w:lvl w:ilvl="0">
      <w:start w:val="1"/>
      <w:numFmt w:val="bullet"/>
      <w:lvlText w:val=""/>
      <w:lvlJc w:val="left"/>
      <w:pPr>
        <w:tabs>
          <w:tab w:val="num" w:pos="1209"/>
        </w:tabs>
        <w:ind w:left="1209" w:hanging="360"/>
      </w:pPr>
      <w:rPr>
        <w:rFonts w:ascii="Symbol" w:hAnsi="Symbol" w:hint="default"/>
      </w:rPr>
    </w:lvl>
  </w:abstractNum>
  <w:abstractNum w:abstractNumId="23" w15:restartNumberingAfterBreak="0">
    <w:nsid w:val="FFFFFF82"/>
    <w:multiLevelType w:val="singleLevel"/>
    <w:tmpl w:val="DC6A56C4"/>
    <w:lvl w:ilvl="0">
      <w:start w:val="1"/>
      <w:numFmt w:val="bullet"/>
      <w:lvlText w:val=""/>
      <w:lvlJc w:val="left"/>
      <w:pPr>
        <w:tabs>
          <w:tab w:val="num" w:pos="926"/>
        </w:tabs>
        <w:ind w:left="926" w:hanging="360"/>
      </w:pPr>
      <w:rPr>
        <w:rFonts w:ascii="Symbol" w:hAnsi="Symbol" w:hint="default"/>
      </w:rPr>
    </w:lvl>
  </w:abstractNum>
  <w:abstractNum w:abstractNumId="24" w15:restartNumberingAfterBreak="0">
    <w:nsid w:val="FFFFFF83"/>
    <w:multiLevelType w:val="singleLevel"/>
    <w:tmpl w:val="30743DF8"/>
    <w:lvl w:ilvl="0">
      <w:start w:val="1"/>
      <w:numFmt w:val="bullet"/>
      <w:lvlText w:val=""/>
      <w:lvlJc w:val="left"/>
      <w:pPr>
        <w:tabs>
          <w:tab w:val="num" w:pos="643"/>
        </w:tabs>
        <w:ind w:left="643" w:hanging="360"/>
      </w:pPr>
      <w:rPr>
        <w:rFonts w:ascii="Symbol" w:hAnsi="Symbol" w:hint="default"/>
      </w:rPr>
    </w:lvl>
  </w:abstractNum>
  <w:abstractNum w:abstractNumId="25" w15:restartNumberingAfterBreak="0">
    <w:nsid w:val="FFFFFF88"/>
    <w:multiLevelType w:val="singleLevel"/>
    <w:tmpl w:val="83827808"/>
    <w:lvl w:ilvl="0">
      <w:start w:val="1"/>
      <w:numFmt w:val="decimal"/>
      <w:lvlText w:val="%1."/>
      <w:lvlJc w:val="left"/>
      <w:pPr>
        <w:tabs>
          <w:tab w:val="num" w:pos="360"/>
        </w:tabs>
        <w:ind w:left="360" w:hanging="360"/>
      </w:pPr>
    </w:lvl>
  </w:abstractNum>
  <w:abstractNum w:abstractNumId="26" w15:restartNumberingAfterBreak="0">
    <w:nsid w:val="FFFFFF89"/>
    <w:multiLevelType w:val="singleLevel"/>
    <w:tmpl w:val="1304D976"/>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01D60F37"/>
    <w:multiLevelType w:val="hybridMultilevel"/>
    <w:tmpl w:val="A41AEBCC"/>
    <w:lvl w:ilvl="0" w:tplc="D01C6EEC">
      <w:numFmt w:val="bullet"/>
      <w:lvlText w:val="-"/>
      <w:lvlJc w:val="left"/>
      <w:pPr>
        <w:ind w:left="720" w:hanging="360"/>
      </w:pPr>
      <w:rPr>
        <w:rFonts w:ascii="Times New Roman" w:eastAsia="Times New Roman" w:hAnsi="Times New Roman" w:cs="Times New Roman" w:hint="default"/>
        <w:i/>
        <w:i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3A63A41"/>
    <w:multiLevelType w:val="multilevel"/>
    <w:tmpl w:val="03A63A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0709FD3E"/>
    <w:multiLevelType w:val="multilevel"/>
    <w:tmpl w:val="0709FD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0AA03CEA"/>
    <w:multiLevelType w:val="hybridMultilevel"/>
    <w:tmpl w:val="06FC3DEA"/>
    <w:lvl w:ilvl="0" w:tplc="88267EBA">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B503EF6"/>
    <w:multiLevelType w:val="hybridMultilevel"/>
    <w:tmpl w:val="AFAE1198"/>
    <w:lvl w:ilvl="0" w:tplc="D01C6EEC">
      <w:numFmt w:val="bullet"/>
      <w:lvlText w:val="-"/>
      <w:lvlJc w:val="left"/>
      <w:pPr>
        <w:ind w:left="720" w:hanging="360"/>
      </w:pPr>
      <w:rPr>
        <w:rFonts w:ascii="Times New Roman" w:eastAsia="Times New Roman" w:hAnsi="Times New Roman" w:cs="Times New Roman" w:hint="default"/>
        <w:i/>
        <w:i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B5E33E2"/>
    <w:multiLevelType w:val="multilevel"/>
    <w:tmpl w:val="633C5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B7826BF"/>
    <w:multiLevelType w:val="hybridMultilevel"/>
    <w:tmpl w:val="2C401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CAE19A6"/>
    <w:multiLevelType w:val="hybridMultilevel"/>
    <w:tmpl w:val="686EB7BA"/>
    <w:lvl w:ilvl="0" w:tplc="D01C6EEC">
      <w:numFmt w:val="bullet"/>
      <w:lvlText w:val="-"/>
      <w:lvlJc w:val="left"/>
      <w:pPr>
        <w:ind w:left="720" w:hanging="360"/>
      </w:pPr>
      <w:rPr>
        <w:rFonts w:ascii="Times New Roman" w:eastAsia="Times New Roman" w:hAnsi="Times New Roman" w:cs="Times New Roman" w:hint="default"/>
        <w:i/>
        <w:i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CEF100B"/>
    <w:multiLevelType w:val="multilevel"/>
    <w:tmpl w:val="0CEF100B"/>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0F9F9CCA"/>
    <w:multiLevelType w:val="multilevel"/>
    <w:tmpl w:val="0F9F9C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116A47D8"/>
    <w:multiLevelType w:val="multilevel"/>
    <w:tmpl w:val="D49284C2"/>
    <w:lvl w:ilvl="0">
      <w:numFmt w:val="bullet"/>
      <w:lvlText w:val="-"/>
      <w:lvlJc w:val="left"/>
      <w:pPr>
        <w:ind w:left="720" w:hanging="360"/>
      </w:pPr>
      <w:rPr>
        <w:rFonts w:ascii="Times New Roman" w:eastAsia="Times New Roman" w:hAnsi="Times New Roman" w:cs="Times New Roman" w:hint="default"/>
        <w:i/>
        <w:iCs/>
        <w:w w:val="100"/>
        <w:sz w:val="28"/>
        <w:szCs w:val="28"/>
        <w:u w:val="none"/>
        <w:lang w:val="vi"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2D114E0"/>
    <w:multiLevelType w:val="hybridMultilevel"/>
    <w:tmpl w:val="1DBE5C8E"/>
    <w:lvl w:ilvl="0" w:tplc="D01C6EEC">
      <w:numFmt w:val="bullet"/>
      <w:lvlText w:val="-"/>
      <w:lvlJc w:val="left"/>
      <w:pPr>
        <w:ind w:left="720" w:hanging="360"/>
      </w:pPr>
      <w:rPr>
        <w:rFonts w:ascii="Times New Roman" w:eastAsia="Times New Roman" w:hAnsi="Times New Roman" w:cs="Times New Roman" w:hint="default"/>
        <w:i/>
        <w:i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2EADF99"/>
    <w:multiLevelType w:val="multilevel"/>
    <w:tmpl w:val="12EADF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13194B12"/>
    <w:multiLevelType w:val="hybridMultilevel"/>
    <w:tmpl w:val="4D6A6858"/>
    <w:lvl w:ilvl="0" w:tplc="D01C6EEC">
      <w:numFmt w:val="bullet"/>
      <w:lvlText w:val="-"/>
      <w:lvlJc w:val="left"/>
      <w:pPr>
        <w:ind w:left="720" w:hanging="360"/>
      </w:pPr>
      <w:rPr>
        <w:rFonts w:ascii="Times New Roman" w:eastAsia="Times New Roman" w:hAnsi="Times New Roman" w:cs="Times New Roman" w:hint="default"/>
        <w:i/>
        <w:i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5F81180"/>
    <w:multiLevelType w:val="multilevel"/>
    <w:tmpl w:val="17B4DD86"/>
    <w:lvl w:ilvl="0">
      <w:numFmt w:val="bullet"/>
      <w:lvlText w:val="-"/>
      <w:lvlJc w:val="left"/>
      <w:pPr>
        <w:ind w:left="720" w:hanging="360"/>
      </w:pPr>
      <w:rPr>
        <w:rFonts w:ascii="Times New Roman" w:eastAsia="Times New Roman" w:hAnsi="Times New Roman" w:cs="Times New Roman" w:hint="default"/>
        <w:i/>
        <w:iCs/>
        <w:w w:val="100"/>
        <w:sz w:val="28"/>
        <w:szCs w:val="28"/>
        <w:u w:val="none"/>
        <w:lang w:val="vi"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7D91ED6"/>
    <w:multiLevelType w:val="multilevel"/>
    <w:tmpl w:val="6C5EB51A"/>
    <w:lvl w:ilvl="0">
      <w:numFmt w:val="bullet"/>
      <w:lvlText w:val="-"/>
      <w:lvlJc w:val="left"/>
      <w:pPr>
        <w:ind w:left="720" w:hanging="360"/>
      </w:pPr>
      <w:rPr>
        <w:rFonts w:ascii="Times New Roman" w:eastAsia="Times New Roman" w:hAnsi="Times New Roman" w:cs="Times New Roman" w:hint="default"/>
        <w:i/>
        <w:iCs/>
        <w:w w:val="100"/>
        <w:sz w:val="28"/>
        <w:szCs w:val="28"/>
        <w:u w:val="none"/>
        <w:lang w:val="vi"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8C87553"/>
    <w:multiLevelType w:val="hybridMultilevel"/>
    <w:tmpl w:val="A1E43F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8F74015"/>
    <w:multiLevelType w:val="multilevel"/>
    <w:tmpl w:val="18F740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5" w15:restartNumberingAfterBreak="0">
    <w:nsid w:val="1ACDE60F"/>
    <w:multiLevelType w:val="multilevel"/>
    <w:tmpl w:val="1ACDE60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1AE31F99"/>
    <w:multiLevelType w:val="hybridMultilevel"/>
    <w:tmpl w:val="EF289B1E"/>
    <w:lvl w:ilvl="0" w:tplc="D01C6EEC">
      <w:numFmt w:val="bullet"/>
      <w:lvlText w:val="-"/>
      <w:lvlJc w:val="left"/>
      <w:pPr>
        <w:ind w:left="720" w:hanging="360"/>
      </w:pPr>
      <w:rPr>
        <w:rFonts w:ascii="Times New Roman" w:eastAsia="Times New Roman" w:hAnsi="Times New Roman" w:cs="Times New Roman" w:hint="default"/>
        <w:i/>
        <w:i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C257C7B"/>
    <w:multiLevelType w:val="multilevel"/>
    <w:tmpl w:val="1C257C7B"/>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2204295F"/>
    <w:multiLevelType w:val="hybridMultilevel"/>
    <w:tmpl w:val="C62287FE"/>
    <w:lvl w:ilvl="0" w:tplc="D01C6EEC">
      <w:numFmt w:val="bullet"/>
      <w:lvlText w:val="-"/>
      <w:lvlJc w:val="left"/>
      <w:pPr>
        <w:ind w:left="720" w:hanging="360"/>
      </w:pPr>
      <w:rPr>
        <w:rFonts w:ascii="Times New Roman" w:eastAsia="Times New Roman" w:hAnsi="Times New Roman" w:cs="Times New Roman" w:hint="default"/>
        <w:i/>
        <w:i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2B370DD"/>
    <w:multiLevelType w:val="hybridMultilevel"/>
    <w:tmpl w:val="16D65FB8"/>
    <w:lvl w:ilvl="0" w:tplc="04090017">
      <w:start w:val="1"/>
      <w:numFmt w:val="lowerLetter"/>
      <w:lvlText w:val="%1)"/>
      <w:lvlJc w:val="left"/>
      <w:pPr>
        <w:ind w:left="720" w:hanging="360"/>
      </w:pPr>
    </w:lvl>
    <w:lvl w:ilvl="1" w:tplc="D01C6EEC">
      <w:numFmt w:val="bullet"/>
      <w:lvlText w:val="-"/>
      <w:lvlJc w:val="left"/>
      <w:pPr>
        <w:ind w:left="1440" w:hanging="360"/>
      </w:pPr>
      <w:rPr>
        <w:rFonts w:ascii="Times New Roman" w:eastAsia="Times New Roman" w:hAnsi="Times New Roman" w:cs="Times New Roman" w:hint="default"/>
        <w:i/>
        <w:iCs/>
        <w:w w:val="100"/>
        <w:sz w:val="28"/>
        <w:szCs w:val="28"/>
        <w:lang w:val="vi" w:eastAsia="en-US" w:bidi="ar-SA"/>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3E97754"/>
    <w:multiLevelType w:val="multilevel"/>
    <w:tmpl w:val="23E977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23F93BCA"/>
    <w:multiLevelType w:val="multilevel"/>
    <w:tmpl w:val="D4F09B22"/>
    <w:lvl w:ilvl="0">
      <w:numFmt w:val="bullet"/>
      <w:lvlText w:val="-"/>
      <w:lvlJc w:val="left"/>
      <w:pPr>
        <w:ind w:left="720" w:hanging="360"/>
      </w:pPr>
      <w:rPr>
        <w:rFonts w:ascii="Times New Roman" w:eastAsia="Times New Roman" w:hAnsi="Times New Roman" w:cs="Times New Roman" w:hint="default"/>
        <w:i/>
        <w:iCs/>
        <w:w w:val="100"/>
        <w:sz w:val="28"/>
        <w:szCs w:val="28"/>
        <w:u w:val="none"/>
        <w:lang w:val="vi"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43FCF68"/>
    <w:multiLevelType w:val="multilevel"/>
    <w:tmpl w:val="243FCF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26584115"/>
    <w:multiLevelType w:val="multilevel"/>
    <w:tmpl w:val="E38AA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C160E03"/>
    <w:multiLevelType w:val="hybridMultilevel"/>
    <w:tmpl w:val="832CCBD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2D3873EE"/>
    <w:multiLevelType w:val="hybridMultilevel"/>
    <w:tmpl w:val="E37826E8"/>
    <w:lvl w:ilvl="0" w:tplc="0409000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F9F1905"/>
    <w:multiLevelType w:val="hybridMultilevel"/>
    <w:tmpl w:val="232A8B6C"/>
    <w:lvl w:ilvl="0" w:tplc="D01C6EEC">
      <w:numFmt w:val="bullet"/>
      <w:lvlText w:val="-"/>
      <w:lvlJc w:val="left"/>
      <w:pPr>
        <w:ind w:left="1080" w:hanging="360"/>
      </w:pPr>
      <w:rPr>
        <w:rFonts w:ascii="Times New Roman" w:eastAsia="Times New Roman" w:hAnsi="Times New Roman" w:cs="Times New Roman" w:hint="default"/>
        <w:i/>
        <w:iCs/>
        <w:w w:val="100"/>
        <w:sz w:val="28"/>
        <w:szCs w:val="28"/>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2FB02941"/>
    <w:multiLevelType w:val="hybridMultilevel"/>
    <w:tmpl w:val="EEC45A20"/>
    <w:lvl w:ilvl="0" w:tplc="D01C6EEC">
      <w:numFmt w:val="bullet"/>
      <w:lvlText w:val="-"/>
      <w:lvlJc w:val="left"/>
      <w:pPr>
        <w:ind w:left="720" w:hanging="360"/>
      </w:pPr>
      <w:rPr>
        <w:rFonts w:ascii="Times New Roman" w:eastAsia="Times New Roman" w:hAnsi="Times New Roman" w:cs="Times New Roman" w:hint="default"/>
        <w:i/>
        <w:i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0141A6B"/>
    <w:multiLevelType w:val="multilevel"/>
    <w:tmpl w:val="5E8C8A52"/>
    <w:lvl w:ilvl="0">
      <w:numFmt w:val="bullet"/>
      <w:lvlText w:val="-"/>
      <w:lvlJc w:val="left"/>
      <w:pPr>
        <w:ind w:left="720" w:hanging="360"/>
      </w:pPr>
      <w:rPr>
        <w:rFonts w:ascii="Times New Roman" w:eastAsia="Times New Roman" w:hAnsi="Times New Roman" w:cs="Times New Roman" w:hint="default"/>
        <w:i/>
        <w:iCs/>
        <w:w w:val="100"/>
        <w:sz w:val="28"/>
        <w:szCs w:val="28"/>
        <w:u w:val="none"/>
        <w:lang w:val="vi"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0A0AC00"/>
    <w:multiLevelType w:val="multilevel"/>
    <w:tmpl w:val="30A0AC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30FC5B15"/>
    <w:multiLevelType w:val="multilevel"/>
    <w:tmpl w:val="30FC5B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31BB0084"/>
    <w:multiLevelType w:val="multilevel"/>
    <w:tmpl w:val="FBEE7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22D85CA"/>
    <w:multiLevelType w:val="multilevel"/>
    <w:tmpl w:val="322D85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33493D3F"/>
    <w:multiLevelType w:val="hybridMultilevel"/>
    <w:tmpl w:val="924A8D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34530ECA"/>
    <w:multiLevelType w:val="multilevel"/>
    <w:tmpl w:val="0B866878"/>
    <w:lvl w:ilvl="0">
      <w:numFmt w:val="bullet"/>
      <w:lvlText w:val="-"/>
      <w:lvlJc w:val="left"/>
      <w:pPr>
        <w:ind w:left="720" w:hanging="360"/>
      </w:pPr>
      <w:rPr>
        <w:rFonts w:ascii="Times New Roman" w:eastAsia="Times New Roman" w:hAnsi="Times New Roman" w:cs="Times New Roman" w:hint="default"/>
        <w:i/>
        <w:iCs/>
        <w:w w:val="100"/>
        <w:sz w:val="28"/>
        <w:szCs w:val="28"/>
        <w:u w:val="none"/>
        <w:lang w:val="vi"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67C5FDE"/>
    <w:multiLevelType w:val="multilevel"/>
    <w:tmpl w:val="47027F44"/>
    <w:lvl w:ilvl="0">
      <w:numFmt w:val="bullet"/>
      <w:lvlText w:val="-"/>
      <w:lvlJc w:val="left"/>
      <w:pPr>
        <w:ind w:left="720" w:hanging="360"/>
      </w:pPr>
      <w:rPr>
        <w:rFonts w:ascii="Times New Roman" w:eastAsia="Times New Roman" w:hAnsi="Times New Roman" w:cs="Times New Roman" w:hint="default"/>
        <w:i/>
        <w:iCs/>
        <w:w w:val="100"/>
        <w:sz w:val="28"/>
        <w:szCs w:val="28"/>
        <w:u w:val="none"/>
        <w:lang w:val="vi"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81F33E1"/>
    <w:multiLevelType w:val="multilevel"/>
    <w:tmpl w:val="D8F0F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9121F20"/>
    <w:multiLevelType w:val="hybridMultilevel"/>
    <w:tmpl w:val="90A8EA8C"/>
    <w:lvl w:ilvl="0" w:tplc="D01C6EEC">
      <w:numFmt w:val="bullet"/>
      <w:lvlText w:val="-"/>
      <w:lvlJc w:val="left"/>
      <w:pPr>
        <w:ind w:left="720" w:hanging="360"/>
      </w:pPr>
      <w:rPr>
        <w:rFonts w:ascii="Times New Roman" w:eastAsia="Times New Roman" w:hAnsi="Times New Roman" w:cs="Times New Roman" w:hint="default"/>
        <w:i/>
        <w:i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B8127DF"/>
    <w:multiLevelType w:val="multilevel"/>
    <w:tmpl w:val="3B8127DF"/>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9" w15:restartNumberingAfterBreak="0">
    <w:nsid w:val="40B249F9"/>
    <w:multiLevelType w:val="multilevel"/>
    <w:tmpl w:val="40B249F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438F0DD7"/>
    <w:multiLevelType w:val="multilevel"/>
    <w:tmpl w:val="46F0F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A834B11"/>
    <w:multiLevelType w:val="hybridMultilevel"/>
    <w:tmpl w:val="2F240640"/>
    <w:lvl w:ilvl="0" w:tplc="04090017">
      <w:start w:val="1"/>
      <w:numFmt w:val="lowerLetter"/>
      <w:lvlText w:val="%1)"/>
      <w:lvlJc w:val="left"/>
      <w:pPr>
        <w:ind w:left="720" w:hanging="360"/>
      </w:pPr>
    </w:lvl>
    <w:lvl w:ilvl="1" w:tplc="D01C6EEC">
      <w:numFmt w:val="bullet"/>
      <w:lvlText w:val="-"/>
      <w:lvlJc w:val="left"/>
      <w:pPr>
        <w:ind w:left="1440" w:hanging="360"/>
      </w:pPr>
      <w:rPr>
        <w:rFonts w:ascii="Times New Roman" w:eastAsia="Times New Roman" w:hAnsi="Times New Roman" w:cs="Times New Roman" w:hint="default"/>
        <w:i/>
        <w:iCs/>
        <w:w w:val="100"/>
        <w:sz w:val="28"/>
        <w:szCs w:val="28"/>
        <w:lang w:val="vi" w:eastAsia="en-US" w:bidi="ar-SA"/>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C3D7A74"/>
    <w:multiLevelType w:val="multilevel"/>
    <w:tmpl w:val="4C3D7A7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3" w15:restartNumberingAfterBreak="0">
    <w:nsid w:val="4C9372D3"/>
    <w:multiLevelType w:val="multilevel"/>
    <w:tmpl w:val="D49AAF44"/>
    <w:lvl w:ilvl="0">
      <w:numFmt w:val="bullet"/>
      <w:lvlText w:val="-"/>
      <w:lvlJc w:val="left"/>
      <w:pPr>
        <w:ind w:left="720" w:hanging="360"/>
      </w:pPr>
      <w:rPr>
        <w:rFonts w:ascii="Times New Roman" w:eastAsia="Times New Roman" w:hAnsi="Times New Roman" w:cs="Times New Roman" w:hint="default"/>
        <w:i/>
        <w:iCs/>
        <w:w w:val="100"/>
        <w:sz w:val="28"/>
        <w:szCs w:val="28"/>
        <w:u w:val="none"/>
        <w:lang w:val="vi"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D94DA66"/>
    <w:multiLevelType w:val="multilevel"/>
    <w:tmpl w:val="4D94DA6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5" w15:restartNumberingAfterBreak="0">
    <w:nsid w:val="4F582FC4"/>
    <w:multiLevelType w:val="hybridMultilevel"/>
    <w:tmpl w:val="547ECC70"/>
    <w:lvl w:ilvl="0" w:tplc="D01C6EEC">
      <w:numFmt w:val="bullet"/>
      <w:lvlText w:val="-"/>
      <w:lvlJc w:val="left"/>
      <w:pPr>
        <w:ind w:left="720" w:hanging="360"/>
      </w:pPr>
      <w:rPr>
        <w:rFonts w:ascii="Times New Roman" w:eastAsia="Times New Roman" w:hAnsi="Times New Roman" w:cs="Times New Roman" w:hint="default"/>
        <w:i/>
        <w:i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2EE4840"/>
    <w:multiLevelType w:val="multilevel"/>
    <w:tmpl w:val="07E2BE74"/>
    <w:lvl w:ilvl="0">
      <w:numFmt w:val="bullet"/>
      <w:lvlText w:val="-"/>
      <w:lvlJc w:val="left"/>
      <w:pPr>
        <w:ind w:left="720" w:hanging="360"/>
      </w:pPr>
      <w:rPr>
        <w:rFonts w:ascii="Times New Roman" w:eastAsia="Times New Roman" w:hAnsi="Times New Roman" w:cs="Times New Roman" w:hint="default"/>
        <w:i/>
        <w:iCs/>
        <w:w w:val="100"/>
        <w:sz w:val="28"/>
        <w:szCs w:val="28"/>
        <w:u w:val="none"/>
        <w:lang w:val="vi"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536B724F"/>
    <w:multiLevelType w:val="hybridMultilevel"/>
    <w:tmpl w:val="FE14F35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43E08C5"/>
    <w:multiLevelType w:val="multilevel"/>
    <w:tmpl w:val="7BC469EC"/>
    <w:lvl w:ilvl="0">
      <w:start w:val="1"/>
      <w:numFmt w:val="decimal"/>
      <w:pStyle w:val="Heading1"/>
      <w:suff w:val="space"/>
      <w:lvlText w:val="CHƯƠNG %1 :"/>
      <w:lvlJc w:val="left"/>
      <w:pPr>
        <w:ind w:left="432" w:hanging="432"/>
      </w:pPr>
      <w:rPr>
        <w:rFonts w:ascii="Times New Roman" w:hAnsi="Times New Roman" w:hint="default"/>
        <w:vanish w:val="0"/>
        <w:color w:val="auto"/>
        <w:sz w:val="4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color w:val="auto"/>
        <w:sz w:val="28"/>
        <w:szCs w:val="28"/>
      </w:rPr>
    </w:lvl>
    <w:lvl w:ilvl="3">
      <w:start w:val="1"/>
      <w:numFmt w:val="decimal"/>
      <w:pStyle w:val="Heading4"/>
      <w:suff w:val="space"/>
      <w:lvlText w:val="%1.%2.%3.%4"/>
      <w:lvlJc w:val="left"/>
      <w:pPr>
        <w:ind w:left="864" w:hanging="864"/>
      </w:pPr>
      <w:rPr>
        <w:rFonts w:hint="default"/>
        <w:sz w:val="28"/>
        <w:szCs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9" w15:restartNumberingAfterBreak="0">
    <w:nsid w:val="58765686"/>
    <w:multiLevelType w:val="multilevel"/>
    <w:tmpl w:val="587656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5DE45077"/>
    <w:multiLevelType w:val="multilevel"/>
    <w:tmpl w:val="438A930E"/>
    <w:lvl w:ilvl="0">
      <w:numFmt w:val="bullet"/>
      <w:lvlText w:val="-"/>
      <w:lvlJc w:val="left"/>
      <w:pPr>
        <w:ind w:left="720" w:hanging="360"/>
      </w:pPr>
      <w:rPr>
        <w:rFonts w:ascii="Times New Roman" w:eastAsia="Times New Roman" w:hAnsi="Times New Roman" w:cs="Times New Roman" w:hint="default"/>
        <w:i/>
        <w:iCs/>
        <w:w w:val="100"/>
        <w:sz w:val="28"/>
        <w:szCs w:val="28"/>
        <w:u w:val="none"/>
        <w:lang w:val="vi"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E29AB5A"/>
    <w:multiLevelType w:val="multilevel"/>
    <w:tmpl w:val="5E29AB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5FFFB1A7"/>
    <w:multiLevelType w:val="multilevel"/>
    <w:tmpl w:val="5FFFB1A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61985551"/>
    <w:multiLevelType w:val="multilevel"/>
    <w:tmpl w:val="7C08DDEC"/>
    <w:lvl w:ilvl="0">
      <w:numFmt w:val="bullet"/>
      <w:lvlText w:val="-"/>
      <w:lvlJc w:val="left"/>
      <w:pPr>
        <w:ind w:left="720" w:hanging="360"/>
      </w:pPr>
      <w:rPr>
        <w:rFonts w:ascii="Times New Roman" w:eastAsia="Times New Roman" w:hAnsi="Times New Roman" w:cs="Times New Roman" w:hint="default"/>
        <w:i/>
        <w:iCs/>
        <w:w w:val="100"/>
        <w:sz w:val="28"/>
        <w:szCs w:val="28"/>
        <w:u w:val="none"/>
        <w:lang w:val="vi"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29F7852"/>
    <w:multiLevelType w:val="multilevel"/>
    <w:tmpl w:val="629F785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5" w15:restartNumberingAfterBreak="0">
    <w:nsid w:val="631034AB"/>
    <w:multiLevelType w:val="multilevel"/>
    <w:tmpl w:val="9DA2EF84"/>
    <w:lvl w:ilvl="0">
      <w:numFmt w:val="bullet"/>
      <w:lvlText w:val="-"/>
      <w:lvlJc w:val="left"/>
      <w:pPr>
        <w:ind w:left="720" w:hanging="360"/>
      </w:pPr>
      <w:rPr>
        <w:rFonts w:ascii="Times New Roman" w:eastAsia="Times New Roman" w:hAnsi="Times New Roman" w:cs="Times New Roman" w:hint="default"/>
        <w:i/>
        <w:iCs/>
        <w:w w:val="100"/>
        <w:sz w:val="28"/>
        <w:szCs w:val="28"/>
        <w:u w:val="none"/>
        <w:lang w:val="vi"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6332322D"/>
    <w:multiLevelType w:val="hybridMultilevel"/>
    <w:tmpl w:val="69E035CC"/>
    <w:lvl w:ilvl="0" w:tplc="D01C6EEC">
      <w:numFmt w:val="bullet"/>
      <w:lvlText w:val="-"/>
      <w:lvlJc w:val="left"/>
      <w:pPr>
        <w:ind w:left="720" w:hanging="360"/>
      </w:pPr>
      <w:rPr>
        <w:rFonts w:ascii="Times New Roman" w:eastAsia="Times New Roman" w:hAnsi="Times New Roman" w:cs="Times New Roman" w:hint="default"/>
        <w:i/>
        <w:i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5CD0074"/>
    <w:multiLevelType w:val="multilevel"/>
    <w:tmpl w:val="65CD00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663B2A37"/>
    <w:multiLevelType w:val="multilevel"/>
    <w:tmpl w:val="8F20289C"/>
    <w:lvl w:ilvl="0">
      <w:numFmt w:val="bullet"/>
      <w:lvlText w:val="-"/>
      <w:lvlJc w:val="left"/>
      <w:pPr>
        <w:ind w:left="720" w:hanging="360"/>
      </w:pPr>
      <w:rPr>
        <w:rFonts w:ascii="Times New Roman" w:eastAsia="Times New Roman" w:hAnsi="Times New Roman" w:cs="Times New Roman" w:hint="default"/>
        <w:i/>
        <w:iCs/>
        <w:w w:val="100"/>
        <w:sz w:val="28"/>
        <w:szCs w:val="28"/>
        <w:u w:val="none"/>
        <w:lang w:val="vi"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68D748B"/>
    <w:multiLevelType w:val="hybridMultilevel"/>
    <w:tmpl w:val="AB0C8CCA"/>
    <w:lvl w:ilvl="0" w:tplc="D01C6EEC">
      <w:numFmt w:val="bullet"/>
      <w:lvlText w:val="-"/>
      <w:lvlJc w:val="left"/>
      <w:pPr>
        <w:ind w:left="1080" w:hanging="360"/>
      </w:pPr>
      <w:rPr>
        <w:rFonts w:ascii="Times New Roman" w:eastAsia="Times New Roman" w:hAnsi="Times New Roman" w:cs="Times New Roman" w:hint="default"/>
        <w:i/>
        <w:iCs/>
        <w:w w:val="100"/>
        <w:sz w:val="28"/>
        <w:szCs w:val="28"/>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67DE0AE6"/>
    <w:multiLevelType w:val="hybridMultilevel"/>
    <w:tmpl w:val="7BC007E4"/>
    <w:lvl w:ilvl="0" w:tplc="D01C6EEC">
      <w:numFmt w:val="bullet"/>
      <w:lvlText w:val="-"/>
      <w:lvlJc w:val="left"/>
      <w:pPr>
        <w:ind w:left="1080" w:hanging="360"/>
      </w:pPr>
      <w:rPr>
        <w:rFonts w:ascii="Times New Roman" w:eastAsia="Times New Roman" w:hAnsi="Times New Roman" w:cs="Times New Roman" w:hint="default"/>
        <w:i/>
        <w:iCs/>
        <w:w w:val="100"/>
        <w:sz w:val="28"/>
        <w:szCs w:val="28"/>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6B91795D"/>
    <w:multiLevelType w:val="hybridMultilevel"/>
    <w:tmpl w:val="CFF0E098"/>
    <w:lvl w:ilvl="0" w:tplc="AA80824E">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C315A48"/>
    <w:multiLevelType w:val="hybridMultilevel"/>
    <w:tmpl w:val="732011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6CFC46CD"/>
    <w:multiLevelType w:val="hybridMultilevel"/>
    <w:tmpl w:val="F5BA83A2"/>
    <w:lvl w:ilvl="0" w:tplc="D01C6EEC">
      <w:numFmt w:val="bullet"/>
      <w:lvlText w:val="-"/>
      <w:lvlJc w:val="left"/>
      <w:pPr>
        <w:ind w:left="720" w:hanging="360"/>
      </w:pPr>
      <w:rPr>
        <w:rFonts w:ascii="Times New Roman" w:eastAsia="Times New Roman" w:hAnsi="Times New Roman" w:cs="Times New Roman" w:hint="default"/>
        <w:i/>
        <w:i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EC07C5A"/>
    <w:multiLevelType w:val="hybridMultilevel"/>
    <w:tmpl w:val="C38C6456"/>
    <w:lvl w:ilvl="0" w:tplc="D01C6EEC">
      <w:numFmt w:val="bullet"/>
      <w:lvlText w:val="-"/>
      <w:lvlJc w:val="left"/>
      <w:pPr>
        <w:ind w:left="720" w:hanging="360"/>
      </w:pPr>
      <w:rPr>
        <w:rFonts w:ascii="Times New Roman" w:eastAsia="Times New Roman" w:hAnsi="Times New Roman" w:cs="Times New Roman" w:hint="default"/>
        <w:i/>
        <w:i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ED47DC8"/>
    <w:multiLevelType w:val="hybridMultilevel"/>
    <w:tmpl w:val="520CED0E"/>
    <w:lvl w:ilvl="0" w:tplc="D01C6EEC">
      <w:numFmt w:val="bullet"/>
      <w:lvlText w:val="-"/>
      <w:lvlJc w:val="left"/>
      <w:pPr>
        <w:ind w:left="1080" w:hanging="360"/>
      </w:pPr>
      <w:rPr>
        <w:rFonts w:ascii="Times New Roman" w:eastAsia="Times New Roman" w:hAnsi="Times New Roman" w:cs="Times New Roman" w:hint="default"/>
        <w:i/>
        <w:iCs/>
        <w:w w:val="100"/>
        <w:sz w:val="28"/>
        <w:szCs w:val="28"/>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708616A6"/>
    <w:multiLevelType w:val="hybridMultilevel"/>
    <w:tmpl w:val="3AAE91AE"/>
    <w:lvl w:ilvl="0" w:tplc="6526E8EC">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0924E6D"/>
    <w:multiLevelType w:val="hybridMultilevel"/>
    <w:tmpl w:val="C668330E"/>
    <w:lvl w:ilvl="0" w:tplc="D01C6EEC">
      <w:numFmt w:val="bullet"/>
      <w:lvlText w:val="-"/>
      <w:lvlJc w:val="left"/>
      <w:pPr>
        <w:ind w:left="720" w:hanging="360"/>
      </w:pPr>
      <w:rPr>
        <w:rFonts w:ascii="Times New Roman" w:eastAsia="Times New Roman" w:hAnsi="Times New Roman" w:cs="Times New Roman" w:hint="default"/>
        <w:i/>
        <w:i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3F672D6"/>
    <w:multiLevelType w:val="multilevel"/>
    <w:tmpl w:val="7D20CE42"/>
    <w:lvl w:ilvl="0">
      <w:numFmt w:val="bullet"/>
      <w:lvlText w:val="-"/>
      <w:lvlJc w:val="left"/>
      <w:pPr>
        <w:ind w:left="720" w:hanging="360"/>
      </w:pPr>
      <w:rPr>
        <w:rFonts w:ascii="Times New Roman" w:eastAsia="Times New Roman" w:hAnsi="Times New Roman" w:cs="Times New Roman" w:hint="default"/>
        <w:i/>
        <w:iCs/>
        <w:w w:val="100"/>
        <w:sz w:val="28"/>
        <w:szCs w:val="28"/>
        <w:u w:val="none"/>
        <w:lang w:val="vi"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43B4B2A"/>
    <w:multiLevelType w:val="hybridMultilevel"/>
    <w:tmpl w:val="BE44F22E"/>
    <w:lvl w:ilvl="0" w:tplc="D01C6EEC">
      <w:numFmt w:val="bullet"/>
      <w:lvlText w:val="-"/>
      <w:lvlJc w:val="left"/>
      <w:pPr>
        <w:ind w:left="720" w:hanging="360"/>
      </w:pPr>
      <w:rPr>
        <w:rFonts w:ascii="Times New Roman" w:eastAsia="Times New Roman" w:hAnsi="Times New Roman" w:cs="Times New Roman" w:hint="default"/>
        <w:i/>
        <w:i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47D326B"/>
    <w:multiLevelType w:val="multilevel"/>
    <w:tmpl w:val="D3A85E84"/>
    <w:lvl w:ilvl="0">
      <w:numFmt w:val="bullet"/>
      <w:lvlText w:val="-"/>
      <w:lvlJc w:val="left"/>
      <w:pPr>
        <w:ind w:left="720" w:hanging="360"/>
      </w:pPr>
      <w:rPr>
        <w:rFonts w:ascii="Times New Roman" w:eastAsia="Times New Roman" w:hAnsi="Times New Roman" w:cs="Times New Roman" w:hint="default"/>
        <w:i/>
        <w:iCs/>
        <w:w w:val="100"/>
        <w:sz w:val="28"/>
        <w:szCs w:val="28"/>
        <w:u w:val="none"/>
        <w:lang w:val="vi"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4C28B35"/>
    <w:multiLevelType w:val="multilevel"/>
    <w:tmpl w:val="74C28B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756F7B15"/>
    <w:multiLevelType w:val="hybridMultilevel"/>
    <w:tmpl w:val="71E02AB4"/>
    <w:lvl w:ilvl="0" w:tplc="04090017">
      <w:start w:val="1"/>
      <w:numFmt w:val="lowerLetter"/>
      <w:lvlText w:val="%1)"/>
      <w:lvlJc w:val="left"/>
      <w:pPr>
        <w:ind w:left="720" w:hanging="360"/>
      </w:pPr>
    </w:lvl>
    <w:lvl w:ilvl="1" w:tplc="D01C6EEC">
      <w:numFmt w:val="bullet"/>
      <w:lvlText w:val="-"/>
      <w:lvlJc w:val="left"/>
      <w:pPr>
        <w:ind w:left="1440" w:hanging="360"/>
      </w:pPr>
      <w:rPr>
        <w:rFonts w:ascii="Times New Roman" w:eastAsia="Times New Roman" w:hAnsi="Times New Roman" w:cs="Times New Roman" w:hint="default"/>
        <w:i/>
        <w:iCs/>
        <w:w w:val="100"/>
        <w:sz w:val="28"/>
        <w:szCs w:val="28"/>
        <w:lang w:val="vi" w:eastAsia="en-US" w:bidi="ar-SA"/>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7ECEA79"/>
    <w:multiLevelType w:val="multilevel"/>
    <w:tmpl w:val="77ECEA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79AA4FA4"/>
    <w:multiLevelType w:val="multilevel"/>
    <w:tmpl w:val="79AA4F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7DEC2089"/>
    <w:multiLevelType w:val="multilevel"/>
    <w:tmpl w:val="7DEC20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03"/>
  </w:num>
  <w:num w:numId="2">
    <w:abstractNumId w:val="11"/>
  </w:num>
  <w:num w:numId="3">
    <w:abstractNumId w:val="84"/>
  </w:num>
  <w:num w:numId="4">
    <w:abstractNumId w:val="5"/>
  </w:num>
  <w:num w:numId="5">
    <w:abstractNumId w:val="2"/>
  </w:num>
  <w:num w:numId="6">
    <w:abstractNumId w:val="79"/>
  </w:num>
  <w:num w:numId="7">
    <w:abstractNumId w:val="105"/>
  </w:num>
  <w:num w:numId="8">
    <w:abstractNumId w:val="0"/>
  </w:num>
  <w:num w:numId="9">
    <w:abstractNumId w:val="52"/>
  </w:num>
  <w:num w:numId="10">
    <w:abstractNumId w:val="74"/>
  </w:num>
  <w:num w:numId="11">
    <w:abstractNumId w:val="14"/>
  </w:num>
  <w:num w:numId="12">
    <w:abstractNumId w:val="60"/>
  </w:num>
  <w:num w:numId="13">
    <w:abstractNumId w:val="104"/>
  </w:num>
  <w:num w:numId="14">
    <w:abstractNumId w:val="10"/>
  </w:num>
  <w:num w:numId="15">
    <w:abstractNumId w:val="4"/>
  </w:num>
  <w:num w:numId="16">
    <w:abstractNumId w:val="9"/>
  </w:num>
  <w:num w:numId="17">
    <w:abstractNumId w:val="81"/>
  </w:num>
  <w:num w:numId="18">
    <w:abstractNumId w:val="1"/>
  </w:num>
  <w:num w:numId="19">
    <w:abstractNumId w:val="45"/>
  </w:num>
  <w:num w:numId="20">
    <w:abstractNumId w:val="3"/>
  </w:num>
  <w:num w:numId="21">
    <w:abstractNumId w:val="82"/>
  </w:num>
  <w:num w:numId="22">
    <w:abstractNumId w:val="101"/>
  </w:num>
  <w:num w:numId="23">
    <w:abstractNumId w:val="72"/>
  </w:num>
  <w:num w:numId="24">
    <w:abstractNumId w:val="62"/>
  </w:num>
  <w:num w:numId="25">
    <w:abstractNumId w:val="87"/>
  </w:num>
  <w:num w:numId="26">
    <w:abstractNumId w:val="29"/>
  </w:num>
  <w:num w:numId="27">
    <w:abstractNumId w:val="35"/>
  </w:num>
  <w:num w:numId="28">
    <w:abstractNumId w:val="13"/>
  </w:num>
  <w:num w:numId="29">
    <w:abstractNumId w:val="47"/>
  </w:num>
  <w:num w:numId="30">
    <w:abstractNumId w:val="50"/>
  </w:num>
  <w:num w:numId="31">
    <w:abstractNumId w:val="8"/>
  </w:num>
  <w:num w:numId="32">
    <w:abstractNumId w:val="69"/>
  </w:num>
  <w:num w:numId="33">
    <w:abstractNumId w:val="36"/>
  </w:num>
  <w:num w:numId="34">
    <w:abstractNumId w:val="28"/>
  </w:num>
  <w:num w:numId="35">
    <w:abstractNumId w:val="12"/>
  </w:num>
  <w:num w:numId="36">
    <w:abstractNumId w:val="39"/>
  </w:num>
  <w:num w:numId="37">
    <w:abstractNumId w:val="7"/>
  </w:num>
  <w:num w:numId="38">
    <w:abstractNumId w:val="68"/>
  </w:num>
  <w:num w:numId="39">
    <w:abstractNumId w:val="6"/>
  </w:num>
  <w:num w:numId="40">
    <w:abstractNumId w:val="15"/>
  </w:num>
  <w:num w:numId="41">
    <w:abstractNumId w:val="59"/>
  </w:num>
  <w:num w:numId="42">
    <w:abstractNumId w:val="16"/>
  </w:num>
  <w:num w:numId="43">
    <w:abstractNumId w:val="44"/>
  </w:num>
  <w:num w:numId="44">
    <w:abstractNumId w:val="78"/>
  </w:num>
  <w:num w:numId="45">
    <w:abstractNumId w:val="90"/>
  </w:num>
  <w:num w:numId="46">
    <w:abstractNumId w:val="95"/>
  </w:num>
  <w:num w:numId="47">
    <w:abstractNumId w:val="56"/>
  </w:num>
  <w:num w:numId="48">
    <w:abstractNumId w:val="58"/>
  </w:num>
  <w:num w:numId="49">
    <w:abstractNumId w:val="73"/>
  </w:num>
  <w:num w:numId="50">
    <w:abstractNumId w:val="41"/>
  </w:num>
  <w:num w:numId="51">
    <w:abstractNumId w:val="42"/>
  </w:num>
  <w:num w:numId="52">
    <w:abstractNumId w:val="83"/>
  </w:num>
  <w:num w:numId="53">
    <w:abstractNumId w:val="65"/>
  </w:num>
  <w:num w:numId="54">
    <w:abstractNumId w:val="77"/>
  </w:num>
  <w:num w:numId="55">
    <w:abstractNumId w:val="49"/>
  </w:num>
  <w:num w:numId="56">
    <w:abstractNumId w:val="102"/>
  </w:num>
  <w:num w:numId="57">
    <w:abstractNumId w:val="71"/>
  </w:num>
  <w:num w:numId="58">
    <w:abstractNumId w:val="37"/>
  </w:num>
  <w:num w:numId="59">
    <w:abstractNumId w:val="85"/>
  </w:num>
  <w:num w:numId="60">
    <w:abstractNumId w:val="88"/>
  </w:num>
  <w:num w:numId="61">
    <w:abstractNumId w:val="80"/>
  </w:num>
  <w:num w:numId="62">
    <w:abstractNumId w:val="64"/>
  </w:num>
  <w:num w:numId="63">
    <w:abstractNumId w:val="98"/>
  </w:num>
  <w:num w:numId="64">
    <w:abstractNumId w:val="100"/>
  </w:num>
  <w:num w:numId="65">
    <w:abstractNumId w:val="76"/>
  </w:num>
  <w:num w:numId="66">
    <w:abstractNumId w:val="51"/>
  </w:num>
  <w:num w:numId="67">
    <w:abstractNumId w:val="89"/>
  </w:num>
  <w:num w:numId="68">
    <w:abstractNumId w:val="91"/>
  </w:num>
  <w:num w:numId="69">
    <w:abstractNumId w:val="63"/>
  </w:num>
  <w:num w:numId="70">
    <w:abstractNumId w:val="55"/>
  </w:num>
  <w:num w:numId="71">
    <w:abstractNumId w:val="48"/>
  </w:num>
  <w:num w:numId="72">
    <w:abstractNumId w:val="46"/>
  </w:num>
  <w:num w:numId="73">
    <w:abstractNumId w:val="99"/>
  </w:num>
  <w:num w:numId="74">
    <w:abstractNumId w:val="38"/>
  </w:num>
  <w:num w:numId="75">
    <w:abstractNumId w:val="86"/>
  </w:num>
  <w:num w:numId="76">
    <w:abstractNumId w:val="94"/>
  </w:num>
  <w:num w:numId="77">
    <w:abstractNumId w:val="75"/>
  </w:num>
  <w:num w:numId="78">
    <w:abstractNumId w:val="40"/>
  </w:num>
  <w:num w:numId="79">
    <w:abstractNumId w:val="97"/>
  </w:num>
  <w:num w:numId="80">
    <w:abstractNumId w:val="57"/>
  </w:num>
  <w:num w:numId="81">
    <w:abstractNumId w:val="27"/>
  </w:num>
  <w:num w:numId="82">
    <w:abstractNumId w:val="67"/>
  </w:num>
  <w:num w:numId="83">
    <w:abstractNumId w:val="34"/>
  </w:num>
  <w:num w:numId="84">
    <w:abstractNumId w:val="93"/>
  </w:num>
  <w:num w:numId="85">
    <w:abstractNumId w:val="31"/>
  </w:num>
  <w:num w:numId="86">
    <w:abstractNumId w:val="61"/>
  </w:num>
  <w:num w:numId="87">
    <w:abstractNumId w:val="53"/>
  </w:num>
  <w:num w:numId="88">
    <w:abstractNumId w:val="32"/>
  </w:num>
  <w:num w:numId="89">
    <w:abstractNumId w:val="70"/>
  </w:num>
  <w:num w:numId="90">
    <w:abstractNumId w:val="66"/>
  </w:num>
  <w:num w:numId="91">
    <w:abstractNumId w:val="30"/>
  </w:num>
  <w:num w:numId="92">
    <w:abstractNumId w:val="96"/>
  </w:num>
  <w:num w:numId="93">
    <w:abstractNumId w:val="92"/>
  </w:num>
  <w:num w:numId="94">
    <w:abstractNumId w:val="54"/>
  </w:num>
  <w:num w:numId="95">
    <w:abstractNumId w:val="33"/>
  </w:num>
  <w:num w:numId="96">
    <w:abstractNumId w:val="43"/>
  </w:num>
  <w:num w:numId="97">
    <w:abstractNumId w:val="26"/>
  </w:num>
  <w:num w:numId="98">
    <w:abstractNumId w:val="24"/>
  </w:num>
  <w:num w:numId="99">
    <w:abstractNumId w:val="23"/>
  </w:num>
  <w:num w:numId="100">
    <w:abstractNumId w:val="22"/>
  </w:num>
  <w:num w:numId="101">
    <w:abstractNumId w:val="21"/>
  </w:num>
  <w:num w:numId="102">
    <w:abstractNumId w:val="25"/>
  </w:num>
  <w:num w:numId="103">
    <w:abstractNumId w:val="20"/>
  </w:num>
  <w:num w:numId="104">
    <w:abstractNumId w:val="19"/>
  </w:num>
  <w:num w:numId="105">
    <w:abstractNumId w:val="18"/>
  </w:num>
  <w:num w:numId="106">
    <w:abstractNumId w:val="17"/>
  </w:num>
  <w:numIdMacAtCleanup w:val="9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iến Dương Lâm">
    <w15:presenceInfo w15:providerId="None" w15:userId="Tiến Dương Lâ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3F0D"/>
    <w:rsid w:val="00002FC4"/>
    <w:rsid w:val="00013F0D"/>
    <w:rsid w:val="000247C5"/>
    <w:rsid w:val="0004198C"/>
    <w:rsid w:val="00046631"/>
    <w:rsid w:val="00080AFF"/>
    <w:rsid w:val="00094C7F"/>
    <w:rsid w:val="000B1927"/>
    <w:rsid w:val="000B51A5"/>
    <w:rsid w:val="000C1919"/>
    <w:rsid w:val="000C299A"/>
    <w:rsid w:val="000C32FF"/>
    <w:rsid w:val="000F3DFD"/>
    <w:rsid w:val="00100B52"/>
    <w:rsid w:val="00103DE7"/>
    <w:rsid w:val="00104432"/>
    <w:rsid w:val="001214A5"/>
    <w:rsid w:val="00121F91"/>
    <w:rsid w:val="001276D0"/>
    <w:rsid w:val="001435A5"/>
    <w:rsid w:val="00183A62"/>
    <w:rsid w:val="00195FE2"/>
    <w:rsid w:val="00196F34"/>
    <w:rsid w:val="001C6B2C"/>
    <w:rsid w:val="001E57AD"/>
    <w:rsid w:val="001E587D"/>
    <w:rsid w:val="001E58F3"/>
    <w:rsid w:val="001E7041"/>
    <w:rsid w:val="001F1BE4"/>
    <w:rsid w:val="0020724C"/>
    <w:rsid w:val="002102DA"/>
    <w:rsid w:val="00211D25"/>
    <w:rsid w:val="002172CB"/>
    <w:rsid w:val="00222900"/>
    <w:rsid w:val="0022581C"/>
    <w:rsid w:val="002475E6"/>
    <w:rsid w:val="002510B0"/>
    <w:rsid w:val="00255288"/>
    <w:rsid w:val="00255634"/>
    <w:rsid w:val="00255D1C"/>
    <w:rsid w:val="00272A82"/>
    <w:rsid w:val="002841A1"/>
    <w:rsid w:val="0029353F"/>
    <w:rsid w:val="002A26A0"/>
    <w:rsid w:val="002A3D82"/>
    <w:rsid w:val="002D2A91"/>
    <w:rsid w:val="002D7813"/>
    <w:rsid w:val="002E1D4F"/>
    <w:rsid w:val="002E4486"/>
    <w:rsid w:val="002F1A7A"/>
    <w:rsid w:val="0030171D"/>
    <w:rsid w:val="0031035A"/>
    <w:rsid w:val="00325EE7"/>
    <w:rsid w:val="00332BF8"/>
    <w:rsid w:val="00343103"/>
    <w:rsid w:val="00350FBD"/>
    <w:rsid w:val="00355745"/>
    <w:rsid w:val="00387F6D"/>
    <w:rsid w:val="003972A2"/>
    <w:rsid w:val="003A42DA"/>
    <w:rsid w:val="003A59B1"/>
    <w:rsid w:val="003A5D93"/>
    <w:rsid w:val="003B675D"/>
    <w:rsid w:val="003D4A48"/>
    <w:rsid w:val="003F1038"/>
    <w:rsid w:val="003F46B6"/>
    <w:rsid w:val="00401E05"/>
    <w:rsid w:val="00405DA5"/>
    <w:rsid w:val="00425BA3"/>
    <w:rsid w:val="00437F82"/>
    <w:rsid w:val="00440C2F"/>
    <w:rsid w:val="00451201"/>
    <w:rsid w:val="004559B0"/>
    <w:rsid w:val="004628DE"/>
    <w:rsid w:val="004649DD"/>
    <w:rsid w:val="00486115"/>
    <w:rsid w:val="00491D0A"/>
    <w:rsid w:val="004939F2"/>
    <w:rsid w:val="00493D84"/>
    <w:rsid w:val="004C7CD0"/>
    <w:rsid w:val="004F07DB"/>
    <w:rsid w:val="004F7799"/>
    <w:rsid w:val="005018C1"/>
    <w:rsid w:val="005136A1"/>
    <w:rsid w:val="00517EF2"/>
    <w:rsid w:val="005466A7"/>
    <w:rsid w:val="00550631"/>
    <w:rsid w:val="005541EE"/>
    <w:rsid w:val="00562824"/>
    <w:rsid w:val="00570A1A"/>
    <w:rsid w:val="005902FE"/>
    <w:rsid w:val="0059075B"/>
    <w:rsid w:val="005A4710"/>
    <w:rsid w:val="005C4AAE"/>
    <w:rsid w:val="005E1F51"/>
    <w:rsid w:val="005F4FB4"/>
    <w:rsid w:val="005F5103"/>
    <w:rsid w:val="00607F28"/>
    <w:rsid w:val="00641227"/>
    <w:rsid w:val="00643107"/>
    <w:rsid w:val="006765D8"/>
    <w:rsid w:val="00692F18"/>
    <w:rsid w:val="00693B7F"/>
    <w:rsid w:val="006A011E"/>
    <w:rsid w:val="006A5B1D"/>
    <w:rsid w:val="006B0EBC"/>
    <w:rsid w:val="006C27CF"/>
    <w:rsid w:val="006C2F7D"/>
    <w:rsid w:val="006D0C9F"/>
    <w:rsid w:val="006D5A55"/>
    <w:rsid w:val="006F32DA"/>
    <w:rsid w:val="006F66E1"/>
    <w:rsid w:val="006F71DC"/>
    <w:rsid w:val="00710F8E"/>
    <w:rsid w:val="00711E0D"/>
    <w:rsid w:val="0071206E"/>
    <w:rsid w:val="00713CF1"/>
    <w:rsid w:val="00726B94"/>
    <w:rsid w:val="0076467B"/>
    <w:rsid w:val="00777CE9"/>
    <w:rsid w:val="0078531B"/>
    <w:rsid w:val="0079791E"/>
    <w:rsid w:val="00797960"/>
    <w:rsid w:val="007A43C9"/>
    <w:rsid w:val="007C6239"/>
    <w:rsid w:val="007D3BA9"/>
    <w:rsid w:val="007D7DD4"/>
    <w:rsid w:val="007E11F0"/>
    <w:rsid w:val="007F3741"/>
    <w:rsid w:val="007F5BD6"/>
    <w:rsid w:val="008008BA"/>
    <w:rsid w:val="00817214"/>
    <w:rsid w:val="0083231F"/>
    <w:rsid w:val="00864408"/>
    <w:rsid w:val="008648D6"/>
    <w:rsid w:val="00874302"/>
    <w:rsid w:val="008877C7"/>
    <w:rsid w:val="008A13D2"/>
    <w:rsid w:val="008A2A49"/>
    <w:rsid w:val="008A7732"/>
    <w:rsid w:val="008C1E71"/>
    <w:rsid w:val="008F05F8"/>
    <w:rsid w:val="00906040"/>
    <w:rsid w:val="009215B2"/>
    <w:rsid w:val="00936B59"/>
    <w:rsid w:val="009434BF"/>
    <w:rsid w:val="00944A05"/>
    <w:rsid w:val="00977032"/>
    <w:rsid w:val="009926A7"/>
    <w:rsid w:val="009A541F"/>
    <w:rsid w:val="009D22A8"/>
    <w:rsid w:val="009D26E3"/>
    <w:rsid w:val="009E35EA"/>
    <w:rsid w:val="00A052A3"/>
    <w:rsid w:val="00A22EC0"/>
    <w:rsid w:val="00A3257D"/>
    <w:rsid w:val="00A44B78"/>
    <w:rsid w:val="00A478A6"/>
    <w:rsid w:val="00A5206F"/>
    <w:rsid w:val="00A602AA"/>
    <w:rsid w:val="00A7408F"/>
    <w:rsid w:val="00A8539B"/>
    <w:rsid w:val="00A87FCF"/>
    <w:rsid w:val="00A92377"/>
    <w:rsid w:val="00A94DC5"/>
    <w:rsid w:val="00A97CFA"/>
    <w:rsid w:val="00AB0DDA"/>
    <w:rsid w:val="00AB1F89"/>
    <w:rsid w:val="00AB4E52"/>
    <w:rsid w:val="00AD4A3C"/>
    <w:rsid w:val="00AD6EB4"/>
    <w:rsid w:val="00AE7E99"/>
    <w:rsid w:val="00B02FFC"/>
    <w:rsid w:val="00B15B22"/>
    <w:rsid w:val="00B170E5"/>
    <w:rsid w:val="00B25755"/>
    <w:rsid w:val="00B34FFE"/>
    <w:rsid w:val="00B35021"/>
    <w:rsid w:val="00B5365E"/>
    <w:rsid w:val="00B758BC"/>
    <w:rsid w:val="00B8303D"/>
    <w:rsid w:val="00BA5B56"/>
    <w:rsid w:val="00BC28B4"/>
    <w:rsid w:val="00BD3CAE"/>
    <w:rsid w:val="00BE4F8B"/>
    <w:rsid w:val="00BE67E1"/>
    <w:rsid w:val="00BE68CD"/>
    <w:rsid w:val="00BF66E9"/>
    <w:rsid w:val="00BF6720"/>
    <w:rsid w:val="00C00092"/>
    <w:rsid w:val="00C1191C"/>
    <w:rsid w:val="00C12D5E"/>
    <w:rsid w:val="00C14B29"/>
    <w:rsid w:val="00C211DF"/>
    <w:rsid w:val="00C24FE8"/>
    <w:rsid w:val="00C319E6"/>
    <w:rsid w:val="00C43E06"/>
    <w:rsid w:val="00C619BA"/>
    <w:rsid w:val="00C74DCF"/>
    <w:rsid w:val="00CA4CE9"/>
    <w:rsid w:val="00CB30D7"/>
    <w:rsid w:val="00CC701B"/>
    <w:rsid w:val="00CE4526"/>
    <w:rsid w:val="00CF2094"/>
    <w:rsid w:val="00D04A38"/>
    <w:rsid w:val="00D30004"/>
    <w:rsid w:val="00D32568"/>
    <w:rsid w:val="00D377E7"/>
    <w:rsid w:val="00D56EC8"/>
    <w:rsid w:val="00D75F96"/>
    <w:rsid w:val="00D84538"/>
    <w:rsid w:val="00D95C24"/>
    <w:rsid w:val="00DA0060"/>
    <w:rsid w:val="00DB6D2F"/>
    <w:rsid w:val="00DF0129"/>
    <w:rsid w:val="00E26CE7"/>
    <w:rsid w:val="00E64AA4"/>
    <w:rsid w:val="00E72810"/>
    <w:rsid w:val="00E94550"/>
    <w:rsid w:val="00E952C3"/>
    <w:rsid w:val="00E974A6"/>
    <w:rsid w:val="00EA7A6A"/>
    <w:rsid w:val="00EB3EA2"/>
    <w:rsid w:val="00ED0569"/>
    <w:rsid w:val="00EE0BB8"/>
    <w:rsid w:val="00EF3EC0"/>
    <w:rsid w:val="00F10756"/>
    <w:rsid w:val="00F1511C"/>
    <w:rsid w:val="00F250AC"/>
    <w:rsid w:val="00F464BF"/>
    <w:rsid w:val="00F5715F"/>
    <w:rsid w:val="00F66494"/>
    <w:rsid w:val="00F66DD3"/>
    <w:rsid w:val="00F910A0"/>
    <w:rsid w:val="00F91D6D"/>
    <w:rsid w:val="00FA797D"/>
    <w:rsid w:val="00FC02C8"/>
    <w:rsid w:val="00FE79D7"/>
    <w:rsid w:val="7A5840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F828A6"/>
  <w15:docId w15:val="{EF35737D-F307-485E-82E5-E782C75B4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able of figures" w:uiPriority="99"/>
    <w:lsdException w:name="Default Paragraph Font" w:semiHidden="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172CB"/>
    <w:pPr>
      <w:spacing w:line="276" w:lineRule="auto"/>
    </w:pPr>
    <w:rPr>
      <w:rFonts w:ascii="Times New Roman" w:hAnsi="Times New Roman"/>
      <w:sz w:val="28"/>
      <w:szCs w:val="22"/>
      <w:lang w:val="vi"/>
    </w:rPr>
  </w:style>
  <w:style w:type="paragraph" w:styleId="Heading1">
    <w:name w:val="heading 1"/>
    <w:basedOn w:val="Normal"/>
    <w:next w:val="Normal"/>
    <w:link w:val="Heading1Char"/>
    <w:autoRedefine/>
    <w:uiPriority w:val="9"/>
    <w:qFormat/>
    <w:rsid w:val="00272A82"/>
    <w:pPr>
      <w:numPr>
        <w:numId w:val="44"/>
      </w:numPr>
      <w:spacing w:before="480" w:after="120"/>
      <w:jc w:val="center"/>
      <w:outlineLvl w:val="0"/>
    </w:pPr>
    <w:rPr>
      <w:rFonts w:eastAsia="Times New Roman" w:cs="Times New Roman"/>
      <w:b/>
      <w:sz w:val="40"/>
      <w:szCs w:val="46"/>
    </w:rPr>
  </w:style>
  <w:style w:type="paragraph" w:styleId="Heading2">
    <w:name w:val="heading 2"/>
    <w:basedOn w:val="Normal"/>
    <w:next w:val="Normal"/>
    <w:autoRedefine/>
    <w:qFormat/>
    <w:rsid w:val="00CC701B"/>
    <w:pPr>
      <w:numPr>
        <w:ilvl w:val="1"/>
        <w:numId w:val="44"/>
      </w:numPr>
      <w:spacing w:before="360" w:after="80"/>
      <w:jc w:val="both"/>
      <w:outlineLvl w:val="1"/>
    </w:pPr>
    <w:rPr>
      <w:rFonts w:eastAsia="Times New Roman" w:cs="Times New Roman"/>
      <w:b/>
      <w:sz w:val="36"/>
      <w:szCs w:val="34"/>
    </w:rPr>
  </w:style>
  <w:style w:type="paragraph" w:styleId="Heading3">
    <w:name w:val="heading 3"/>
    <w:basedOn w:val="Normal"/>
    <w:next w:val="Normal"/>
    <w:autoRedefine/>
    <w:qFormat/>
    <w:rsid w:val="002F1A7A"/>
    <w:pPr>
      <w:numPr>
        <w:ilvl w:val="2"/>
        <w:numId w:val="44"/>
      </w:numPr>
      <w:spacing w:before="280" w:after="240"/>
      <w:jc w:val="both"/>
      <w:outlineLvl w:val="2"/>
    </w:pPr>
    <w:rPr>
      <w:rFonts w:eastAsia="Times New Roman" w:cs="Times New Roman"/>
      <w:b/>
      <w:color w:val="000000"/>
      <w:szCs w:val="28"/>
    </w:rPr>
  </w:style>
  <w:style w:type="paragraph" w:styleId="Heading4">
    <w:name w:val="heading 4"/>
    <w:basedOn w:val="Normal"/>
    <w:next w:val="Normal"/>
    <w:autoRedefine/>
    <w:qFormat/>
    <w:rsid w:val="001E7041"/>
    <w:pPr>
      <w:numPr>
        <w:ilvl w:val="3"/>
        <w:numId w:val="44"/>
      </w:numPr>
      <w:spacing w:before="240" w:after="40"/>
      <w:jc w:val="both"/>
      <w:outlineLvl w:val="3"/>
    </w:pPr>
    <w:rPr>
      <w:rFonts w:eastAsia="Times New Roman" w:cs="Times New Roman"/>
      <w:b/>
      <w:i/>
      <w:color w:val="000000"/>
    </w:rPr>
  </w:style>
  <w:style w:type="paragraph" w:styleId="Heading5">
    <w:name w:val="heading 5"/>
    <w:basedOn w:val="Normal"/>
    <w:next w:val="Normal"/>
    <w:pPr>
      <w:keepNext/>
      <w:keepLines/>
      <w:numPr>
        <w:ilvl w:val="4"/>
        <w:numId w:val="44"/>
      </w:numPr>
      <w:spacing w:before="240" w:after="80"/>
      <w:outlineLvl w:val="4"/>
    </w:pPr>
    <w:rPr>
      <w:color w:val="666666"/>
      <w:sz w:val="22"/>
    </w:rPr>
  </w:style>
  <w:style w:type="paragraph" w:styleId="Heading6">
    <w:name w:val="heading 6"/>
    <w:basedOn w:val="Normal"/>
    <w:next w:val="Normal"/>
    <w:pPr>
      <w:keepNext/>
      <w:keepLines/>
      <w:numPr>
        <w:ilvl w:val="5"/>
        <w:numId w:val="44"/>
      </w:numPr>
      <w:spacing w:before="240" w:after="80"/>
      <w:outlineLvl w:val="5"/>
    </w:pPr>
    <w:rPr>
      <w:i/>
      <w:color w:val="666666"/>
      <w:sz w:val="22"/>
    </w:rPr>
  </w:style>
  <w:style w:type="paragraph" w:styleId="Heading7">
    <w:name w:val="heading 7"/>
    <w:basedOn w:val="Normal"/>
    <w:next w:val="Normal"/>
    <w:link w:val="Heading7Char"/>
    <w:unhideWhenUsed/>
    <w:qFormat/>
    <w:rsid w:val="0078531B"/>
    <w:pPr>
      <w:keepNext/>
      <w:keepLines/>
      <w:numPr>
        <w:ilvl w:val="6"/>
        <w:numId w:val="4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nhideWhenUsed/>
    <w:qFormat/>
    <w:rsid w:val="0078531B"/>
    <w:pPr>
      <w:keepNext/>
      <w:keepLines/>
      <w:numPr>
        <w:ilvl w:val="7"/>
        <w:numId w:val="4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8531B"/>
    <w:pPr>
      <w:keepNext/>
      <w:keepLines/>
      <w:numPr>
        <w:ilvl w:val="8"/>
        <w:numId w:val="4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link w:val="Heading7"/>
    <w:rsid w:val="0078531B"/>
    <w:rPr>
      <w:rFonts w:asciiTheme="majorHAnsi" w:eastAsiaTheme="majorEastAsia" w:hAnsiTheme="majorHAnsi" w:cstheme="majorBidi"/>
      <w:i/>
      <w:iCs/>
      <w:color w:val="243F60" w:themeColor="accent1" w:themeShade="7F"/>
      <w:sz w:val="28"/>
      <w:szCs w:val="22"/>
      <w:lang w:val="vi"/>
    </w:rPr>
  </w:style>
  <w:style w:type="character" w:customStyle="1" w:styleId="Heading8Char">
    <w:name w:val="Heading 8 Char"/>
    <w:basedOn w:val="DefaultParagraphFont"/>
    <w:link w:val="Heading8"/>
    <w:rsid w:val="0078531B"/>
    <w:rPr>
      <w:rFonts w:asciiTheme="majorHAnsi" w:eastAsiaTheme="majorEastAsia" w:hAnsiTheme="majorHAnsi" w:cstheme="majorBidi"/>
      <w:color w:val="272727" w:themeColor="text1" w:themeTint="D8"/>
      <w:sz w:val="21"/>
      <w:szCs w:val="21"/>
      <w:lang w:val="vi"/>
    </w:rPr>
  </w:style>
  <w:style w:type="character" w:customStyle="1" w:styleId="Heading9Char">
    <w:name w:val="Heading 9 Char"/>
    <w:basedOn w:val="DefaultParagraphFont"/>
    <w:link w:val="Heading9"/>
    <w:rsid w:val="0078531B"/>
    <w:rPr>
      <w:rFonts w:asciiTheme="majorHAnsi" w:eastAsiaTheme="majorEastAsia" w:hAnsiTheme="majorHAnsi" w:cstheme="majorBidi"/>
      <w:i/>
      <w:iCs/>
      <w:color w:val="272727" w:themeColor="text1" w:themeTint="D8"/>
      <w:sz w:val="21"/>
      <w:szCs w:val="21"/>
      <w:lang w:val="vi"/>
    </w:rPr>
  </w:style>
  <w:style w:type="paragraph" w:styleId="Subtitle">
    <w:name w:val="Subtitle"/>
    <w:basedOn w:val="Normal"/>
    <w:next w:val="Normal"/>
    <w:pPr>
      <w:keepNext/>
      <w:keepLines/>
      <w:spacing w:after="320"/>
    </w:pPr>
    <w:rPr>
      <w:rFonts w:ascii="Arial" w:hAnsi="Arial"/>
      <w:color w:val="666666"/>
      <w:sz w:val="30"/>
      <w:szCs w:val="30"/>
    </w:rPr>
  </w:style>
  <w:style w:type="paragraph" w:styleId="Title">
    <w:name w:val="Title"/>
    <w:basedOn w:val="Normal"/>
    <w:next w:val="Normal"/>
    <w:pPr>
      <w:keepNext/>
      <w:keepLines/>
      <w:spacing w:line="240" w:lineRule="auto"/>
      <w:jc w:val="center"/>
    </w:pPr>
    <w:rPr>
      <w:rFonts w:eastAsia="Times New Roman" w:cs="Times New Roman"/>
      <w:b/>
      <w:sz w:val="48"/>
      <w:szCs w:val="48"/>
    </w:rPr>
  </w:style>
  <w:style w:type="table" w:customStyle="1" w:styleId="TableNormal1">
    <w:name w:val="Table Normal1"/>
    <w:tblPr>
      <w:tblCellMar>
        <w:top w:w="0" w:type="dxa"/>
        <w:left w:w="0" w:type="dxa"/>
        <w:bottom w:w="0" w:type="dxa"/>
        <w:right w:w="0" w:type="dxa"/>
      </w:tblCellMar>
    </w:tblPr>
  </w:style>
  <w:style w:type="table" w:customStyle="1" w:styleId="Style10">
    <w:name w:val="_Style 10"/>
    <w:basedOn w:val="TableNormal1"/>
    <w:tblPr>
      <w:tblCellMar>
        <w:top w:w="100" w:type="dxa"/>
        <w:left w:w="100" w:type="dxa"/>
        <w:bottom w:w="100" w:type="dxa"/>
        <w:right w:w="100" w:type="dxa"/>
      </w:tblCellMar>
    </w:tblPr>
  </w:style>
  <w:style w:type="table" w:customStyle="1" w:styleId="Style11">
    <w:name w:val="_Style 11"/>
    <w:basedOn w:val="TableNormal1"/>
    <w:tblPr>
      <w:tblCellMar>
        <w:top w:w="100" w:type="dxa"/>
        <w:left w:w="100" w:type="dxa"/>
        <w:bottom w:w="100" w:type="dxa"/>
        <w:right w:w="100" w:type="dxa"/>
      </w:tblCellMar>
    </w:tblPr>
  </w:style>
  <w:style w:type="table" w:customStyle="1" w:styleId="Style12">
    <w:name w:val="_Style 12"/>
    <w:basedOn w:val="TableNormal1"/>
    <w:tblPr>
      <w:tblCellMar>
        <w:top w:w="100" w:type="dxa"/>
        <w:left w:w="100" w:type="dxa"/>
        <w:bottom w:w="100" w:type="dxa"/>
        <w:right w:w="100" w:type="dxa"/>
      </w:tblCellMar>
    </w:tblPr>
  </w:style>
  <w:style w:type="table" w:customStyle="1" w:styleId="Style13">
    <w:name w:val="_Style 13"/>
    <w:basedOn w:val="TableNormal1"/>
    <w:tblPr>
      <w:tblCellMar>
        <w:top w:w="100" w:type="dxa"/>
        <w:left w:w="100" w:type="dxa"/>
        <w:bottom w:w="100" w:type="dxa"/>
        <w:right w:w="100" w:type="dxa"/>
      </w:tblCellMar>
    </w:tblPr>
  </w:style>
  <w:style w:type="table" w:customStyle="1" w:styleId="Style14">
    <w:name w:val="_Style 14"/>
    <w:basedOn w:val="TableNormal1"/>
    <w:tblPr>
      <w:tblCellMar>
        <w:top w:w="100" w:type="dxa"/>
        <w:left w:w="100" w:type="dxa"/>
        <w:bottom w:w="100" w:type="dxa"/>
        <w:right w:w="100" w:type="dxa"/>
      </w:tblCellMar>
    </w:tblPr>
  </w:style>
  <w:style w:type="table" w:customStyle="1" w:styleId="Style15">
    <w:name w:val="_Style 15"/>
    <w:basedOn w:val="TableNormal1"/>
    <w:tblPr>
      <w:tblCellMar>
        <w:top w:w="100" w:type="dxa"/>
        <w:left w:w="100" w:type="dxa"/>
        <w:bottom w:w="100" w:type="dxa"/>
        <w:right w:w="100" w:type="dxa"/>
      </w:tblCellMar>
    </w:tblPr>
  </w:style>
  <w:style w:type="table" w:customStyle="1" w:styleId="Style16">
    <w:name w:val="_Style 16"/>
    <w:basedOn w:val="TableNormal1"/>
    <w:tblPr>
      <w:tblCellMar>
        <w:top w:w="100" w:type="dxa"/>
        <w:left w:w="100" w:type="dxa"/>
        <w:bottom w:w="100" w:type="dxa"/>
        <w:right w:w="100" w:type="dxa"/>
      </w:tblCellMar>
    </w:tblPr>
  </w:style>
  <w:style w:type="table" w:customStyle="1" w:styleId="Style17">
    <w:name w:val="_Style 17"/>
    <w:basedOn w:val="TableNormal1"/>
    <w:tblPr>
      <w:tblCellMar>
        <w:top w:w="100" w:type="dxa"/>
        <w:left w:w="100" w:type="dxa"/>
        <w:bottom w:w="100" w:type="dxa"/>
        <w:right w:w="100" w:type="dxa"/>
      </w:tblCellMar>
    </w:tblPr>
  </w:style>
  <w:style w:type="table" w:customStyle="1" w:styleId="Style18">
    <w:name w:val="_Style 18"/>
    <w:basedOn w:val="TableNormal1"/>
    <w:tblPr>
      <w:tblCellMar>
        <w:top w:w="100" w:type="dxa"/>
        <w:left w:w="100" w:type="dxa"/>
        <w:bottom w:w="100" w:type="dxa"/>
        <w:right w:w="100" w:type="dxa"/>
      </w:tblCellMar>
    </w:tblPr>
  </w:style>
  <w:style w:type="table" w:customStyle="1" w:styleId="Style19">
    <w:name w:val="_Style 19"/>
    <w:basedOn w:val="TableNormal1"/>
    <w:tblPr>
      <w:tblCellMar>
        <w:top w:w="100" w:type="dxa"/>
        <w:left w:w="100" w:type="dxa"/>
        <w:bottom w:w="100" w:type="dxa"/>
        <w:right w:w="100" w:type="dxa"/>
      </w:tblCellMar>
    </w:tblPr>
  </w:style>
  <w:style w:type="table" w:customStyle="1" w:styleId="Style20">
    <w:name w:val="_Style 20"/>
    <w:basedOn w:val="TableNormal1"/>
    <w:tblPr>
      <w:tblCellMar>
        <w:top w:w="100" w:type="dxa"/>
        <w:left w:w="100" w:type="dxa"/>
        <w:bottom w:w="100" w:type="dxa"/>
        <w:right w:w="100" w:type="dxa"/>
      </w:tblCellMar>
    </w:tblPr>
  </w:style>
  <w:style w:type="table" w:customStyle="1" w:styleId="Style21">
    <w:name w:val="_Style 21"/>
    <w:basedOn w:val="TableNormal1"/>
    <w:tblPr>
      <w:tblCellMar>
        <w:top w:w="100" w:type="dxa"/>
        <w:left w:w="100" w:type="dxa"/>
        <w:bottom w:w="100" w:type="dxa"/>
        <w:right w:w="100" w:type="dxa"/>
      </w:tblCellMar>
    </w:tblPr>
  </w:style>
  <w:style w:type="table" w:customStyle="1" w:styleId="Style22">
    <w:name w:val="_Style 22"/>
    <w:basedOn w:val="TableNormal1"/>
    <w:tblPr>
      <w:tblCellMar>
        <w:top w:w="100" w:type="dxa"/>
        <w:left w:w="100" w:type="dxa"/>
        <w:bottom w:w="100" w:type="dxa"/>
        <w:right w:w="100" w:type="dxa"/>
      </w:tblCellMar>
    </w:tblPr>
  </w:style>
  <w:style w:type="table" w:customStyle="1" w:styleId="Style23">
    <w:name w:val="_Style 23"/>
    <w:basedOn w:val="TableNormal1"/>
    <w:tblPr>
      <w:tblCellMar>
        <w:top w:w="100" w:type="dxa"/>
        <w:left w:w="100" w:type="dxa"/>
        <w:bottom w:w="100" w:type="dxa"/>
        <w:right w:w="100" w:type="dxa"/>
      </w:tblCellMar>
    </w:tblPr>
  </w:style>
  <w:style w:type="table" w:customStyle="1" w:styleId="Style24">
    <w:name w:val="_Style 24"/>
    <w:basedOn w:val="TableNormal1"/>
    <w:tblPr>
      <w:tblCellMar>
        <w:top w:w="100" w:type="dxa"/>
        <w:left w:w="100" w:type="dxa"/>
        <w:bottom w:w="100" w:type="dxa"/>
        <w:right w:w="100" w:type="dxa"/>
      </w:tblCellMar>
    </w:tblPr>
  </w:style>
  <w:style w:type="table" w:customStyle="1" w:styleId="Style25">
    <w:name w:val="_Style 25"/>
    <w:basedOn w:val="TableNormal1"/>
    <w:tblPr>
      <w:tblCellMar>
        <w:top w:w="100" w:type="dxa"/>
        <w:left w:w="100" w:type="dxa"/>
        <w:bottom w:w="100" w:type="dxa"/>
        <w:right w:w="100" w:type="dxa"/>
      </w:tblCellMar>
    </w:tblPr>
  </w:style>
  <w:style w:type="table" w:customStyle="1" w:styleId="Style26">
    <w:name w:val="_Style 26"/>
    <w:basedOn w:val="TableNormal1"/>
    <w:tblPr>
      <w:tblCellMar>
        <w:top w:w="100" w:type="dxa"/>
        <w:left w:w="100" w:type="dxa"/>
        <w:bottom w:w="100" w:type="dxa"/>
        <w:right w:w="100" w:type="dxa"/>
      </w:tblCellMar>
    </w:tblPr>
  </w:style>
  <w:style w:type="table" w:customStyle="1" w:styleId="Style27">
    <w:name w:val="_Style 27"/>
    <w:basedOn w:val="TableNormal1"/>
    <w:tblPr>
      <w:tblCellMar>
        <w:top w:w="100" w:type="dxa"/>
        <w:left w:w="100" w:type="dxa"/>
        <w:bottom w:w="100" w:type="dxa"/>
        <w:right w:w="100" w:type="dxa"/>
      </w:tblCellMar>
    </w:tblPr>
  </w:style>
  <w:style w:type="table" w:customStyle="1" w:styleId="Style28">
    <w:name w:val="_Style 28"/>
    <w:basedOn w:val="TableNormal1"/>
    <w:tblPr>
      <w:tblCellMar>
        <w:top w:w="100" w:type="dxa"/>
        <w:left w:w="100" w:type="dxa"/>
        <w:bottom w:w="100" w:type="dxa"/>
        <w:right w:w="100" w:type="dxa"/>
      </w:tblCellMar>
    </w:tblPr>
  </w:style>
  <w:style w:type="table" w:customStyle="1" w:styleId="Style29">
    <w:name w:val="_Style 29"/>
    <w:basedOn w:val="TableNormal1"/>
    <w:tblPr>
      <w:tblCellMar>
        <w:top w:w="100" w:type="dxa"/>
        <w:left w:w="100" w:type="dxa"/>
        <w:bottom w:w="100" w:type="dxa"/>
        <w:right w:w="100" w:type="dxa"/>
      </w:tblCellMar>
    </w:tblPr>
  </w:style>
  <w:style w:type="table" w:customStyle="1" w:styleId="Style30">
    <w:name w:val="_Style 30"/>
    <w:basedOn w:val="TableNormal1"/>
    <w:tblPr>
      <w:tblCellMar>
        <w:top w:w="100" w:type="dxa"/>
        <w:left w:w="100" w:type="dxa"/>
        <w:bottom w:w="100" w:type="dxa"/>
        <w:right w:w="100" w:type="dxa"/>
      </w:tblCellMar>
    </w:tblPr>
  </w:style>
  <w:style w:type="table" w:customStyle="1" w:styleId="Style31">
    <w:name w:val="_Style 31"/>
    <w:basedOn w:val="TableNormal1"/>
    <w:tblPr>
      <w:tblCellMar>
        <w:top w:w="100" w:type="dxa"/>
        <w:left w:w="100" w:type="dxa"/>
        <w:bottom w:w="100" w:type="dxa"/>
        <w:right w:w="100" w:type="dxa"/>
      </w:tblCellMar>
    </w:tblPr>
  </w:style>
  <w:style w:type="table" w:customStyle="1" w:styleId="Style32">
    <w:name w:val="_Style 32"/>
    <w:basedOn w:val="TableNormal1"/>
    <w:tblPr>
      <w:tblCellMar>
        <w:top w:w="100" w:type="dxa"/>
        <w:left w:w="100" w:type="dxa"/>
        <w:bottom w:w="100" w:type="dxa"/>
        <w:right w:w="100" w:type="dxa"/>
      </w:tblCellMar>
    </w:tblPr>
  </w:style>
  <w:style w:type="table" w:customStyle="1" w:styleId="Style33">
    <w:name w:val="_Style 33"/>
    <w:basedOn w:val="TableNormal1"/>
    <w:tblPr>
      <w:tblCellMar>
        <w:top w:w="100" w:type="dxa"/>
        <w:left w:w="100" w:type="dxa"/>
        <w:bottom w:w="100" w:type="dxa"/>
        <w:right w:w="100" w:type="dxa"/>
      </w:tblCellMar>
    </w:tblPr>
  </w:style>
  <w:style w:type="table" w:customStyle="1" w:styleId="Style34">
    <w:name w:val="_Style 34"/>
    <w:basedOn w:val="TableNormal1"/>
    <w:tblPr>
      <w:tblCellMar>
        <w:top w:w="100" w:type="dxa"/>
        <w:left w:w="100" w:type="dxa"/>
        <w:bottom w:w="100" w:type="dxa"/>
        <w:right w:w="100" w:type="dxa"/>
      </w:tblCellMar>
    </w:tblPr>
  </w:style>
  <w:style w:type="table" w:customStyle="1" w:styleId="Style35">
    <w:name w:val="_Style 35"/>
    <w:basedOn w:val="TableNormal1"/>
    <w:tblPr>
      <w:tblCellMar>
        <w:top w:w="100" w:type="dxa"/>
        <w:left w:w="100" w:type="dxa"/>
        <w:bottom w:w="100" w:type="dxa"/>
        <w:right w:w="100" w:type="dxa"/>
      </w:tblCellMar>
    </w:tblPr>
  </w:style>
  <w:style w:type="table" w:customStyle="1" w:styleId="Style36">
    <w:name w:val="_Style 36"/>
    <w:basedOn w:val="TableNormal1"/>
    <w:tblPr>
      <w:tblCellMar>
        <w:top w:w="100" w:type="dxa"/>
        <w:left w:w="100" w:type="dxa"/>
        <w:bottom w:w="100" w:type="dxa"/>
        <w:right w:w="100" w:type="dxa"/>
      </w:tblCellMar>
    </w:tblPr>
  </w:style>
  <w:style w:type="table" w:customStyle="1" w:styleId="Style37">
    <w:name w:val="_Style 37"/>
    <w:basedOn w:val="TableNormal1"/>
    <w:tblPr>
      <w:tblCellMar>
        <w:top w:w="100" w:type="dxa"/>
        <w:left w:w="100" w:type="dxa"/>
        <w:bottom w:w="100" w:type="dxa"/>
        <w:right w:w="100" w:type="dxa"/>
      </w:tblCellMar>
    </w:tblPr>
  </w:style>
  <w:style w:type="table" w:customStyle="1" w:styleId="Style38">
    <w:name w:val="_Style 38"/>
    <w:basedOn w:val="TableNormal1"/>
    <w:tblPr>
      <w:tblCellMar>
        <w:top w:w="100" w:type="dxa"/>
        <w:left w:w="100" w:type="dxa"/>
        <w:bottom w:w="100" w:type="dxa"/>
        <w:right w:w="100" w:type="dxa"/>
      </w:tblCellMar>
    </w:tblPr>
  </w:style>
  <w:style w:type="table" w:customStyle="1" w:styleId="Style39">
    <w:name w:val="_Style 39"/>
    <w:basedOn w:val="TableNormal1"/>
    <w:tblPr>
      <w:tblCellMar>
        <w:top w:w="100" w:type="dxa"/>
        <w:left w:w="100" w:type="dxa"/>
        <w:bottom w:w="100" w:type="dxa"/>
        <w:right w:w="100" w:type="dxa"/>
      </w:tblCellMar>
    </w:tblPr>
  </w:style>
  <w:style w:type="table" w:customStyle="1" w:styleId="Style40">
    <w:name w:val="_Style 40"/>
    <w:basedOn w:val="TableNormal1"/>
    <w:tblPr>
      <w:tblCellMar>
        <w:top w:w="100" w:type="dxa"/>
        <w:left w:w="100" w:type="dxa"/>
        <w:bottom w:w="100" w:type="dxa"/>
        <w:right w:w="100" w:type="dxa"/>
      </w:tblCellMar>
    </w:tblPr>
  </w:style>
  <w:style w:type="table" w:customStyle="1" w:styleId="Style41">
    <w:name w:val="_Style 41"/>
    <w:basedOn w:val="TableNormal1"/>
    <w:tblPr>
      <w:tblCellMar>
        <w:top w:w="100" w:type="dxa"/>
        <w:left w:w="100" w:type="dxa"/>
        <w:bottom w:w="100" w:type="dxa"/>
        <w:right w:w="100" w:type="dxa"/>
      </w:tblCellMar>
    </w:tblPr>
  </w:style>
  <w:style w:type="table" w:customStyle="1" w:styleId="Style42">
    <w:name w:val="_Style 42"/>
    <w:basedOn w:val="TableNormal1"/>
    <w:tblPr>
      <w:tblCellMar>
        <w:top w:w="100" w:type="dxa"/>
        <w:left w:w="100" w:type="dxa"/>
        <w:bottom w:w="100" w:type="dxa"/>
        <w:right w:w="100" w:type="dxa"/>
      </w:tblCellMar>
    </w:tblPr>
  </w:style>
  <w:style w:type="table" w:customStyle="1" w:styleId="Style43">
    <w:name w:val="_Style 43"/>
    <w:basedOn w:val="TableNormal1"/>
    <w:tblPr>
      <w:tblCellMar>
        <w:top w:w="100" w:type="dxa"/>
        <w:left w:w="100" w:type="dxa"/>
        <w:bottom w:w="100" w:type="dxa"/>
        <w:right w:w="100" w:type="dxa"/>
      </w:tblCellMar>
    </w:tblPr>
  </w:style>
  <w:style w:type="table" w:customStyle="1" w:styleId="Style44">
    <w:name w:val="_Style 44"/>
    <w:basedOn w:val="TableNormal1"/>
    <w:tblPr>
      <w:tblCellMar>
        <w:top w:w="100" w:type="dxa"/>
        <w:left w:w="100" w:type="dxa"/>
        <w:bottom w:w="100" w:type="dxa"/>
        <w:right w:w="100" w:type="dxa"/>
      </w:tblCellMar>
    </w:tblPr>
  </w:style>
  <w:style w:type="table" w:customStyle="1" w:styleId="Style45">
    <w:name w:val="_Style 45"/>
    <w:basedOn w:val="TableNormal1"/>
    <w:tblPr>
      <w:tblCellMar>
        <w:top w:w="100" w:type="dxa"/>
        <w:left w:w="100" w:type="dxa"/>
        <w:bottom w:w="100" w:type="dxa"/>
        <w:right w:w="100" w:type="dxa"/>
      </w:tblCellMar>
    </w:tblPr>
  </w:style>
  <w:style w:type="table" w:customStyle="1" w:styleId="Style46">
    <w:name w:val="_Style 46"/>
    <w:basedOn w:val="TableNormal1"/>
    <w:tblPr>
      <w:tblCellMar>
        <w:top w:w="100" w:type="dxa"/>
        <w:left w:w="100" w:type="dxa"/>
        <w:bottom w:w="100" w:type="dxa"/>
        <w:right w:w="100" w:type="dxa"/>
      </w:tblCellMar>
    </w:tblPr>
  </w:style>
  <w:style w:type="table" w:customStyle="1" w:styleId="Style47">
    <w:name w:val="_Style 47"/>
    <w:basedOn w:val="TableNormal1"/>
    <w:tblPr>
      <w:tblCellMar>
        <w:top w:w="100" w:type="dxa"/>
        <w:left w:w="100" w:type="dxa"/>
        <w:bottom w:w="100" w:type="dxa"/>
        <w:right w:w="100" w:type="dxa"/>
      </w:tblCellMar>
    </w:tblPr>
  </w:style>
  <w:style w:type="table" w:customStyle="1" w:styleId="Style48">
    <w:name w:val="_Style 48"/>
    <w:basedOn w:val="TableNormal1"/>
    <w:tblPr>
      <w:tblCellMar>
        <w:top w:w="100" w:type="dxa"/>
        <w:left w:w="100" w:type="dxa"/>
        <w:bottom w:w="100" w:type="dxa"/>
        <w:right w:w="100" w:type="dxa"/>
      </w:tblCellMar>
    </w:tblPr>
  </w:style>
  <w:style w:type="table" w:customStyle="1" w:styleId="Style49">
    <w:name w:val="_Style 49"/>
    <w:basedOn w:val="TableNormal1"/>
    <w:tblPr>
      <w:tblCellMar>
        <w:top w:w="100" w:type="dxa"/>
        <w:left w:w="100" w:type="dxa"/>
        <w:bottom w:w="100" w:type="dxa"/>
        <w:right w:w="100" w:type="dxa"/>
      </w:tblCellMar>
    </w:tblPr>
  </w:style>
  <w:style w:type="table" w:customStyle="1" w:styleId="Style50">
    <w:name w:val="_Style 50"/>
    <w:basedOn w:val="TableNormal1"/>
    <w:tblPr>
      <w:tblCellMar>
        <w:top w:w="100" w:type="dxa"/>
        <w:left w:w="100" w:type="dxa"/>
        <w:bottom w:w="100" w:type="dxa"/>
        <w:right w:w="100" w:type="dxa"/>
      </w:tblCellMar>
    </w:tblPr>
  </w:style>
  <w:style w:type="table" w:customStyle="1" w:styleId="Style51">
    <w:name w:val="_Style 51"/>
    <w:basedOn w:val="TableNormal1"/>
    <w:tblPr>
      <w:tblCellMar>
        <w:top w:w="100" w:type="dxa"/>
        <w:left w:w="100" w:type="dxa"/>
        <w:bottom w:w="100" w:type="dxa"/>
        <w:right w:w="100" w:type="dxa"/>
      </w:tblCellMar>
    </w:tblPr>
  </w:style>
  <w:style w:type="table" w:customStyle="1" w:styleId="Style52">
    <w:name w:val="_Style 52"/>
    <w:basedOn w:val="TableNormal1"/>
    <w:tblPr>
      <w:tblCellMar>
        <w:top w:w="100" w:type="dxa"/>
        <w:left w:w="100" w:type="dxa"/>
        <w:bottom w:w="100" w:type="dxa"/>
        <w:right w:w="100" w:type="dxa"/>
      </w:tblCellMar>
    </w:tblPr>
  </w:style>
  <w:style w:type="table" w:customStyle="1" w:styleId="Style53">
    <w:name w:val="_Style 53"/>
    <w:basedOn w:val="TableNormal1"/>
    <w:tblPr>
      <w:tblCellMar>
        <w:top w:w="100" w:type="dxa"/>
        <w:left w:w="100" w:type="dxa"/>
        <w:bottom w:w="100" w:type="dxa"/>
        <w:right w:w="100" w:type="dxa"/>
      </w:tblCellMar>
    </w:tblPr>
  </w:style>
  <w:style w:type="table" w:customStyle="1" w:styleId="Style54">
    <w:name w:val="_Style 54"/>
    <w:basedOn w:val="TableNormal1"/>
    <w:tblPr>
      <w:tblCellMar>
        <w:top w:w="100" w:type="dxa"/>
        <w:left w:w="100" w:type="dxa"/>
        <w:bottom w:w="100" w:type="dxa"/>
        <w:right w:w="100" w:type="dxa"/>
      </w:tblCellMar>
    </w:tblPr>
  </w:style>
  <w:style w:type="table" w:customStyle="1" w:styleId="Style55">
    <w:name w:val="_Style 55"/>
    <w:basedOn w:val="TableNormal1"/>
    <w:tblPr>
      <w:tblCellMar>
        <w:top w:w="100" w:type="dxa"/>
        <w:left w:w="100" w:type="dxa"/>
        <w:bottom w:w="100" w:type="dxa"/>
        <w:right w:w="100" w:type="dxa"/>
      </w:tblCellMar>
    </w:tblPr>
  </w:style>
  <w:style w:type="table" w:customStyle="1" w:styleId="Style56">
    <w:name w:val="_Style 56"/>
    <w:basedOn w:val="TableNormal1"/>
    <w:tblPr>
      <w:tblCellMar>
        <w:top w:w="100" w:type="dxa"/>
        <w:left w:w="100" w:type="dxa"/>
        <w:bottom w:w="100" w:type="dxa"/>
        <w:right w:w="100" w:type="dxa"/>
      </w:tblCellMar>
    </w:tblPr>
  </w:style>
  <w:style w:type="table" w:customStyle="1" w:styleId="Style57">
    <w:name w:val="_Style 57"/>
    <w:basedOn w:val="TableNormal1"/>
    <w:tblPr>
      <w:tblCellMar>
        <w:top w:w="100" w:type="dxa"/>
        <w:left w:w="100" w:type="dxa"/>
        <w:bottom w:w="100" w:type="dxa"/>
        <w:right w:w="100" w:type="dxa"/>
      </w:tblCellMar>
    </w:tblPr>
  </w:style>
  <w:style w:type="table" w:customStyle="1" w:styleId="Style58">
    <w:name w:val="_Style 58"/>
    <w:basedOn w:val="TableNormal1"/>
    <w:tblPr>
      <w:tblCellMar>
        <w:top w:w="100" w:type="dxa"/>
        <w:left w:w="100" w:type="dxa"/>
        <w:bottom w:w="100" w:type="dxa"/>
        <w:right w:w="100" w:type="dxa"/>
      </w:tblCellMar>
    </w:tblPr>
  </w:style>
  <w:style w:type="table" w:customStyle="1" w:styleId="Style59">
    <w:name w:val="_Style 59"/>
    <w:basedOn w:val="TableNormal1"/>
    <w:tblPr>
      <w:tblCellMar>
        <w:top w:w="100" w:type="dxa"/>
        <w:left w:w="100" w:type="dxa"/>
        <w:bottom w:w="100" w:type="dxa"/>
        <w:right w:w="100" w:type="dxa"/>
      </w:tblCellMar>
    </w:tblPr>
  </w:style>
  <w:style w:type="table" w:customStyle="1" w:styleId="Style60">
    <w:name w:val="_Style 60"/>
    <w:basedOn w:val="TableNormal1"/>
    <w:tblPr>
      <w:tblCellMar>
        <w:top w:w="100" w:type="dxa"/>
        <w:left w:w="100" w:type="dxa"/>
        <w:bottom w:w="100" w:type="dxa"/>
        <w:right w:w="100" w:type="dxa"/>
      </w:tblCellMar>
    </w:tblPr>
  </w:style>
  <w:style w:type="table" w:customStyle="1" w:styleId="Style61">
    <w:name w:val="_Style 61"/>
    <w:basedOn w:val="TableNormal1"/>
    <w:tblPr>
      <w:tblCellMar>
        <w:top w:w="100" w:type="dxa"/>
        <w:left w:w="100" w:type="dxa"/>
        <w:bottom w:w="100" w:type="dxa"/>
        <w:right w:w="100" w:type="dxa"/>
      </w:tblCellMar>
    </w:tblPr>
  </w:style>
  <w:style w:type="table" w:customStyle="1" w:styleId="Style62">
    <w:name w:val="_Style 62"/>
    <w:basedOn w:val="TableNormal1"/>
    <w:tblPr>
      <w:tblCellMar>
        <w:top w:w="100" w:type="dxa"/>
        <w:left w:w="100" w:type="dxa"/>
        <w:bottom w:w="100" w:type="dxa"/>
        <w:right w:w="100" w:type="dxa"/>
      </w:tblCellMar>
    </w:tblPr>
  </w:style>
  <w:style w:type="table" w:customStyle="1" w:styleId="Style63">
    <w:name w:val="_Style 63"/>
    <w:basedOn w:val="TableNormal1"/>
    <w:tblPr>
      <w:tblCellMar>
        <w:top w:w="100" w:type="dxa"/>
        <w:left w:w="100" w:type="dxa"/>
        <w:bottom w:w="100" w:type="dxa"/>
        <w:right w:w="100" w:type="dxa"/>
      </w:tblCellMar>
    </w:tblPr>
  </w:style>
  <w:style w:type="character" w:styleId="Hyperlink">
    <w:name w:val="Hyperlink"/>
    <w:basedOn w:val="DefaultParagraphFont"/>
    <w:uiPriority w:val="99"/>
    <w:rsid w:val="00F5715F"/>
    <w:rPr>
      <w:color w:val="0000FF" w:themeColor="hyperlink"/>
      <w:u w:val="single"/>
    </w:rPr>
  </w:style>
  <w:style w:type="character" w:customStyle="1" w:styleId="UnresolvedMention1">
    <w:name w:val="Unresolved Mention1"/>
    <w:basedOn w:val="DefaultParagraphFont"/>
    <w:uiPriority w:val="99"/>
    <w:semiHidden/>
    <w:unhideWhenUsed/>
    <w:rsid w:val="00F5715F"/>
    <w:rPr>
      <w:color w:val="605E5C"/>
      <w:shd w:val="clear" w:color="auto" w:fill="E1DFDD"/>
    </w:rPr>
  </w:style>
  <w:style w:type="paragraph" w:styleId="ListParagraph">
    <w:name w:val="List Paragraph"/>
    <w:basedOn w:val="Normal"/>
    <w:uiPriority w:val="99"/>
    <w:rsid w:val="00A3257D"/>
    <w:pPr>
      <w:ind w:left="720"/>
      <w:contextualSpacing/>
    </w:pPr>
  </w:style>
  <w:style w:type="table" w:styleId="TableGrid">
    <w:name w:val="Table Grid"/>
    <w:basedOn w:val="TableNormal"/>
    <w:rsid w:val="00A325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74DCF"/>
    <w:pPr>
      <w:keepNext/>
      <w:keepLines/>
      <w:numPr>
        <w:numId w:val="0"/>
      </w:numPr>
      <w:spacing w:before="240" w:after="0" w:line="259" w:lineRule="auto"/>
      <w:jc w:val="left"/>
      <w:outlineLvl w:val="9"/>
    </w:pPr>
    <w:rPr>
      <w:rFonts w:eastAsiaTheme="majorEastAsia" w:cstheme="majorBidi"/>
      <w:color w:val="000000" w:themeColor="text1"/>
      <w:sz w:val="32"/>
      <w:szCs w:val="32"/>
      <w:lang w:val="en-US"/>
    </w:rPr>
  </w:style>
  <w:style w:type="paragraph" w:styleId="TOC1">
    <w:name w:val="toc 1"/>
    <w:basedOn w:val="Normal"/>
    <w:next w:val="Normal"/>
    <w:autoRedefine/>
    <w:uiPriority w:val="39"/>
    <w:rsid w:val="00272A82"/>
    <w:pPr>
      <w:tabs>
        <w:tab w:val="right" w:leader="dot" w:pos="9739"/>
      </w:tabs>
      <w:spacing w:after="100"/>
    </w:pPr>
    <w:rPr>
      <w:b/>
      <w:bCs/>
      <w:noProof/>
    </w:rPr>
  </w:style>
  <w:style w:type="paragraph" w:styleId="TOC2">
    <w:name w:val="toc 2"/>
    <w:basedOn w:val="Normal"/>
    <w:next w:val="Normal"/>
    <w:autoRedefine/>
    <w:uiPriority w:val="39"/>
    <w:rsid w:val="000F3DFD"/>
    <w:pPr>
      <w:tabs>
        <w:tab w:val="left" w:pos="880"/>
        <w:tab w:val="right" w:leader="dot" w:pos="9739"/>
      </w:tabs>
      <w:spacing w:after="100"/>
      <w:ind w:left="280"/>
    </w:pPr>
    <w:rPr>
      <w:noProof/>
    </w:rPr>
  </w:style>
  <w:style w:type="paragraph" w:styleId="TOC3">
    <w:name w:val="toc 3"/>
    <w:basedOn w:val="Normal"/>
    <w:next w:val="Normal"/>
    <w:autoRedefine/>
    <w:uiPriority w:val="39"/>
    <w:rsid w:val="0078531B"/>
    <w:pPr>
      <w:spacing w:after="100"/>
      <w:ind w:left="560"/>
    </w:pPr>
  </w:style>
  <w:style w:type="paragraph" w:styleId="Header">
    <w:name w:val="header"/>
    <w:basedOn w:val="Normal"/>
    <w:link w:val="HeaderChar"/>
    <w:rsid w:val="00255D1C"/>
    <w:pPr>
      <w:tabs>
        <w:tab w:val="center" w:pos="4680"/>
        <w:tab w:val="right" w:pos="9360"/>
      </w:tabs>
      <w:spacing w:line="240" w:lineRule="auto"/>
    </w:pPr>
    <w:rPr>
      <w:b/>
      <w:i/>
      <w:sz w:val="24"/>
    </w:rPr>
  </w:style>
  <w:style w:type="character" w:customStyle="1" w:styleId="HeaderChar">
    <w:name w:val="Header Char"/>
    <w:basedOn w:val="DefaultParagraphFont"/>
    <w:link w:val="Header"/>
    <w:rsid w:val="00255D1C"/>
    <w:rPr>
      <w:rFonts w:ascii="Times New Roman" w:hAnsi="Times New Roman"/>
      <w:b/>
      <w:i/>
      <w:sz w:val="24"/>
      <w:szCs w:val="22"/>
      <w:lang w:val="vi"/>
    </w:rPr>
  </w:style>
  <w:style w:type="paragraph" w:styleId="Caption">
    <w:name w:val="caption"/>
    <w:basedOn w:val="Normal"/>
    <w:next w:val="Normal"/>
    <w:autoRedefine/>
    <w:unhideWhenUsed/>
    <w:qFormat/>
    <w:rsid w:val="00BE4F8B"/>
    <w:pPr>
      <w:keepNext/>
      <w:spacing w:after="200" w:line="240" w:lineRule="auto"/>
      <w:jc w:val="center"/>
    </w:pPr>
    <w:rPr>
      <w:b/>
      <w:i/>
      <w:iCs/>
      <w:color w:val="000000" w:themeColor="text1"/>
      <w:szCs w:val="18"/>
      <w:lang w:val="en-US"/>
    </w:rPr>
  </w:style>
  <w:style w:type="paragraph" w:styleId="TableofFigures">
    <w:name w:val="table of figures"/>
    <w:basedOn w:val="Normal"/>
    <w:next w:val="Normal"/>
    <w:uiPriority w:val="99"/>
    <w:rsid w:val="00A44B78"/>
    <w:rPr>
      <w:i/>
    </w:rPr>
  </w:style>
  <w:style w:type="paragraph" w:styleId="Footer">
    <w:name w:val="footer"/>
    <w:basedOn w:val="Normal"/>
    <w:link w:val="FooterChar"/>
    <w:uiPriority w:val="99"/>
    <w:rsid w:val="00255D1C"/>
    <w:pPr>
      <w:tabs>
        <w:tab w:val="center" w:pos="4680"/>
        <w:tab w:val="right" w:pos="9360"/>
      </w:tabs>
      <w:spacing w:line="240" w:lineRule="auto"/>
    </w:pPr>
    <w:rPr>
      <w:b/>
      <w:i/>
      <w:sz w:val="24"/>
    </w:rPr>
  </w:style>
  <w:style w:type="character" w:customStyle="1" w:styleId="FooterChar">
    <w:name w:val="Footer Char"/>
    <w:basedOn w:val="DefaultParagraphFont"/>
    <w:link w:val="Footer"/>
    <w:uiPriority w:val="99"/>
    <w:rsid w:val="00255D1C"/>
    <w:rPr>
      <w:rFonts w:ascii="Times New Roman" w:hAnsi="Times New Roman"/>
      <w:b/>
      <w:i/>
      <w:sz w:val="24"/>
      <w:szCs w:val="22"/>
      <w:lang w:val="vi"/>
    </w:rPr>
  </w:style>
  <w:style w:type="paragraph" w:styleId="BodyText">
    <w:name w:val="Body Text"/>
    <w:basedOn w:val="Normal"/>
    <w:link w:val="BodyTextChar"/>
    <w:rsid w:val="008F05F8"/>
    <w:pPr>
      <w:spacing w:after="120"/>
    </w:pPr>
  </w:style>
  <w:style w:type="character" w:customStyle="1" w:styleId="BodyTextChar">
    <w:name w:val="Body Text Char"/>
    <w:basedOn w:val="DefaultParagraphFont"/>
    <w:link w:val="BodyText"/>
    <w:rsid w:val="008F05F8"/>
    <w:rPr>
      <w:rFonts w:ascii="Times New Roman" w:hAnsi="Times New Roman"/>
      <w:sz w:val="28"/>
      <w:szCs w:val="22"/>
      <w:lang w:val="vi"/>
    </w:rPr>
  </w:style>
  <w:style w:type="character" w:styleId="FollowedHyperlink">
    <w:name w:val="FollowedHyperlink"/>
    <w:basedOn w:val="DefaultParagraphFont"/>
    <w:rsid w:val="00BD3CAE"/>
    <w:rPr>
      <w:color w:val="800080" w:themeColor="followedHyperlink"/>
      <w:u w:val="single"/>
    </w:rPr>
  </w:style>
  <w:style w:type="paragraph" w:customStyle="1" w:styleId="Style1">
    <w:name w:val="Style1"/>
    <w:basedOn w:val="Heading1"/>
    <w:link w:val="Style1Char"/>
    <w:qFormat/>
    <w:rsid w:val="0020724C"/>
    <w:rPr>
      <w:lang w:val="en-US"/>
    </w:rPr>
  </w:style>
  <w:style w:type="character" w:customStyle="1" w:styleId="Style1Char">
    <w:name w:val="Style1 Char"/>
    <w:basedOn w:val="BodyTextChar"/>
    <w:link w:val="Style1"/>
    <w:rsid w:val="0020724C"/>
    <w:rPr>
      <w:rFonts w:ascii="Times New Roman" w:eastAsia="Times New Roman" w:hAnsi="Times New Roman" w:cs="Times New Roman"/>
      <w:b/>
      <w:sz w:val="40"/>
      <w:szCs w:val="46"/>
      <w:lang w:val="vi"/>
    </w:rPr>
  </w:style>
  <w:style w:type="paragraph" w:styleId="TOC4">
    <w:name w:val="toc 4"/>
    <w:basedOn w:val="Normal"/>
    <w:next w:val="Normal"/>
    <w:autoRedefine/>
    <w:uiPriority w:val="39"/>
    <w:unhideWhenUsed/>
    <w:rsid w:val="002F1A7A"/>
    <w:pPr>
      <w:spacing w:after="100" w:line="259" w:lineRule="auto"/>
      <w:ind w:left="660"/>
    </w:pPr>
    <w:rPr>
      <w:rFonts w:asciiTheme="minorHAnsi" w:eastAsiaTheme="minorEastAsia" w:hAnsiTheme="minorHAnsi" w:cstheme="minorBidi"/>
      <w:sz w:val="22"/>
      <w:lang w:val="en-US"/>
    </w:rPr>
  </w:style>
  <w:style w:type="paragraph" w:styleId="TOC5">
    <w:name w:val="toc 5"/>
    <w:basedOn w:val="Normal"/>
    <w:next w:val="Normal"/>
    <w:autoRedefine/>
    <w:uiPriority w:val="39"/>
    <w:unhideWhenUsed/>
    <w:rsid w:val="002F1A7A"/>
    <w:pPr>
      <w:spacing w:after="100" w:line="259" w:lineRule="auto"/>
      <w:ind w:left="880"/>
    </w:pPr>
    <w:rPr>
      <w:rFonts w:asciiTheme="minorHAnsi" w:eastAsiaTheme="minorEastAsia" w:hAnsiTheme="minorHAnsi" w:cstheme="minorBidi"/>
      <w:sz w:val="22"/>
      <w:lang w:val="en-US"/>
    </w:rPr>
  </w:style>
  <w:style w:type="paragraph" w:styleId="TOC6">
    <w:name w:val="toc 6"/>
    <w:basedOn w:val="Normal"/>
    <w:next w:val="Normal"/>
    <w:autoRedefine/>
    <w:uiPriority w:val="39"/>
    <w:unhideWhenUsed/>
    <w:rsid w:val="002F1A7A"/>
    <w:pPr>
      <w:spacing w:after="100" w:line="259" w:lineRule="auto"/>
      <w:ind w:left="1100"/>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2F1A7A"/>
    <w:pPr>
      <w:spacing w:after="100" w:line="259" w:lineRule="auto"/>
      <w:ind w:left="1320"/>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2F1A7A"/>
    <w:pPr>
      <w:spacing w:after="100" w:line="259" w:lineRule="auto"/>
      <w:ind w:left="1540"/>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2F1A7A"/>
    <w:pPr>
      <w:spacing w:after="100" w:line="259" w:lineRule="auto"/>
      <w:ind w:left="1760"/>
    </w:pPr>
    <w:rPr>
      <w:rFonts w:asciiTheme="minorHAnsi" w:eastAsiaTheme="minorEastAsia" w:hAnsiTheme="minorHAnsi" w:cstheme="minorBidi"/>
      <w:sz w:val="22"/>
      <w:lang w:val="en-US"/>
    </w:rPr>
  </w:style>
  <w:style w:type="character" w:customStyle="1" w:styleId="UnresolvedMention2">
    <w:name w:val="Unresolved Mention2"/>
    <w:basedOn w:val="DefaultParagraphFont"/>
    <w:uiPriority w:val="99"/>
    <w:semiHidden/>
    <w:unhideWhenUsed/>
    <w:rsid w:val="002F1A7A"/>
    <w:rPr>
      <w:color w:val="605E5C"/>
      <w:shd w:val="clear" w:color="auto" w:fill="E1DFDD"/>
    </w:rPr>
  </w:style>
  <w:style w:type="character" w:styleId="UnresolvedMention">
    <w:name w:val="Unresolved Mention"/>
    <w:basedOn w:val="DefaultParagraphFont"/>
    <w:uiPriority w:val="99"/>
    <w:semiHidden/>
    <w:unhideWhenUsed/>
    <w:rsid w:val="00B170E5"/>
    <w:rPr>
      <w:color w:val="605E5C"/>
      <w:shd w:val="clear" w:color="auto" w:fill="E1DFDD"/>
    </w:rPr>
  </w:style>
  <w:style w:type="character" w:customStyle="1" w:styleId="Heading1Char">
    <w:name w:val="Heading 1 Char"/>
    <w:basedOn w:val="DefaultParagraphFont"/>
    <w:link w:val="Heading1"/>
    <w:uiPriority w:val="9"/>
    <w:rsid w:val="004F7799"/>
    <w:rPr>
      <w:rFonts w:ascii="Times New Roman" w:eastAsia="Times New Roman" w:hAnsi="Times New Roman" w:cs="Times New Roman"/>
      <w:b/>
      <w:sz w:val="40"/>
      <w:szCs w:val="46"/>
      <w:lang w:val="vi"/>
    </w:rPr>
  </w:style>
  <w:style w:type="paragraph" w:styleId="Bibliography">
    <w:name w:val="Bibliography"/>
    <w:basedOn w:val="Normal"/>
    <w:next w:val="Normal"/>
    <w:uiPriority w:val="37"/>
    <w:unhideWhenUsed/>
    <w:rsid w:val="004F7799"/>
  </w:style>
  <w:style w:type="paragraph" w:styleId="FootnoteText">
    <w:name w:val="footnote text"/>
    <w:basedOn w:val="Normal"/>
    <w:link w:val="FootnoteTextChar"/>
    <w:rsid w:val="00D32568"/>
    <w:pPr>
      <w:spacing w:line="240" w:lineRule="auto"/>
    </w:pPr>
    <w:rPr>
      <w:sz w:val="20"/>
      <w:szCs w:val="20"/>
    </w:rPr>
  </w:style>
  <w:style w:type="character" w:customStyle="1" w:styleId="FootnoteTextChar">
    <w:name w:val="Footnote Text Char"/>
    <w:basedOn w:val="DefaultParagraphFont"/>
    <w:link w:val="FootnoteText"/>
    <w:rsid w:val="00D32568"/>
    <w:rPr>
      <w:rFonts w:ascii="Times New Roman" w:hAnsi="Times New Roman"/>
      <w:lang w:val="vi"/>
    </w:rPr>
  </w:style>
  <w:style w:type="character" w:styleId="FootnoteReference">
    <w:name w:val="footnote reference"/>
    <w:basedOn w:val="DefaultParagraphFont"/>
    <w:rsid w:val="00D32568"/>
    <w:rPr>
      <w:vertAlign w:val="superscript"/>
    </w:rPr>
  </w:style>
  <w:style w:type="paragraph" w:styleId="NormalWeb">
    <w:name w:val="Normal (Web)"/>
    <w:basedOn w:val="Normal"/>
    <w:uiPriority w:val="99"/>
    <w:unhideWhenUsed/>
    <w:rsid w:val="00A97CFA"/>
    <w:pPr>
      <w:spacing w:before="100" w:beforeAutospacing="1" w:after="100" w:afterAutospacing="1" w:line="240" w:lineRule="auto"/>
    </w:pPr>
    <w:rPr>
      <w:rFonts w:eastAsia="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703126">
      <w:bodyDiv w:val="1"/>
      <w:marLeft w:val="0"/>
      <w:marRight w:val="0"/>
      <w:marTop w:val="0"/>
      <w:marBottom w:val="0"/>
      <w:divBdr>
        <w:top w:val="none" w:sz="0" w:space="0" w:color="auto"/>
        <w:left w:val="none" w:sz="0" w:space="0" w:color="auto"/>
        <w:bottom w:val="none" w:sz="0" w:space="0" w:color="auto"/>
        <w:right w:val="none" w:sz="0" w:space="0" w:color="auto"/>
      </w:divBdr>
    </w:div>
    <w:div w:id="140968423">
      <w:bodyDiv w:val="1"/>
      <w:marLeft w:val="0"/>
      <w:marRight w:val="0"/>
      <w:marTop w:val="0"/>
      <w:marBottom w:val="0"/>
      <w:divBdr>
        <w:top w:val="none" w:sz="0" w:space="0" w:color="auto"/>
        <w:left w:val="none" w:sz="0" w:space="0" w:color="auto"/>
        <w:bottom w:val="none" w:sz="0" w:space="0" w:color="auto"/>
        <w:right w:val="none" w:sz="0" w:space="0" w:color="auto"/>
      </w:divBdr>
    </w:div>
    <w:div w:id="315888787">
      <w:bodyDiv w:val="1"/>
      <w:marLeft w:val="0"/>
      <w:marRight w:val="0"/>
      <w:marTop w:val="0"/>
      <w:marBottom w:val="0"/>
      <w:divBdr>
        <w:top w:val="none" w:sz="0" w:space="0" w:color="auto"/>
        <w:left w:val="none" w:sz="0" w:space="0" w:color="auto"/>
        <w:bottom w:val="none" w:sz="0" w:space="0" w:color="auto"/>
        <w:right w:val="none" w:sz="0" w:space="0" w:color="auto"/>
      </w:divBdr>
    </w:div>
    <w:div w:id="456800239">
      <w:bodyDiv w:val="1"/>
      <w:marLeft w:val="0"/>
      <w:marRight w:val="0"/>
      <w:marTop w:val="0"/>
      <w:marBottom w:val="0"/>
      <w:divBdr>
        <w:top w:val="none" w:sz="0" w:space="0" w:color="auto"/>
        <w:left w:val="none" w:sz="0" w:space="0" w:color="auto"/>
        <w:bottom w:val="none" w:sz="0" w:space="0" w:color="auto"/>
        <w:right w:val="none" w:sz="0" w:space="0" w:color="auto"/>
      </w:divBdr>
    </w:div>
    <w:div w:id="525486627">
      <w:bodyDiv w:val="1"/>
      <w:marLeft w:val="0"/>
      <w:marRight w:val="0"/>
      <w:marTop w:val="0"/>
      <w:marBottom w:val="0"/>
      <w:divBdr>
        <w:top w:val="none" w:sz="0" w:space="0" w:color="auto"/>
        <w:left w:val="none" w:sz="0" w:space="0" w:color="auto"/>
        <w:bottom w:val="none" w:sz="0" w:space="0" w:color="auto"/>
        <w:right w:val="none" w:sz="0" w:space="0" w:color="auto"/>
      </w:divBdr>
    </w:div>
    <w:div w:id="548760611">
      <w:bodyDiv w:val="1"/>
      <w:marLeft w:val="0"/>
      <w:marRight w:val="0"/>
      <w:marTop w:val="0"/>
      <w:marBottom w:val="0"/>
      <w:divBdr>
        <w:top w:val="none" w:sz="0" w:space="0" w:color="auto"/>
        <w:left w:val="none" w:sz="0" w:space="0" w:color="auto"/>
        <w:bottom w:val="none" w:sz="0" w:space="0" w:color="auto"/>
        <w:right w:val="none" w:sz="0" w:space="0" w:color="auto"/>
      </w:divBdr>
    </w:div>
    <w:div w:id="600190049">
      <w:bodyDiv w:val="1"/>
      <w:marLeft w:val="0"/>
      <w:marRight w:val="0"/>
      <w:marTop w:val="0"/>
      <w:marBottom w:val="0"/>
      <w:divBdr>
        <w:top w:val="none" w:sz="0" w:space="0" w:color="auto"/>
        <w:left w:val="none" w:sz="0" w:space="0" w:color="auto"/>
        <w:bottom w:val="none" w:sz="0" w:space="0" w:color="auto"/>
        <w:right w:val="none" w:sz="0" w:space="0" w:color="auto"/>
      </w:divBdr>
    </w:div>
    <w:div w:id="856236539">
      <w:bodyDiv w:val="1"/>
      <w:marLeft w:val="0"/>
      <w:marRight w:val="0"/>
      <w:marTop w:val="0"/>
      <w:marBottom w:val="0"/>
      <w:divBdr>
        <w:top w:val="none" w:sz="0" w:space="0" w:color="auto"/>
        <w:left w:val="none" w:sz="0" w:space="0" w:color="auto"/>
        <w:bottom w:val="none" w:sz="0" w:space="0" w:color="auto"/>
        <w:right w:val="none" w:sz="0" w:space="0" w:color="auto"/>
      </w:divBdr>
    </w:div>
    <w:div w:id="879053273">
      <w:bodyDiv w:val="1"/>
      <w:marLeft w:val="0"/>
      <w:marRight w:val="0"/>
      <w:marTop w:val="0"/>
      <w:marBottom w:val="0"/>
      <w:divBdr>
        <w:top w:val="none" w:sz="0" w:space="0" w:color="auto"/>
        <w:left w:val="none" w:sz="0" w:space="0" w:color="auto"/>
        <w:bottom w:val="none" w:sz="0" w:space="0" w:color="auto"/>
        <w:right w:val="none" w:sz="0" w:space="0" w:color="auto"/>
      </w:divBdr>
    </w:div>
    <w:div w:id="888808021">
      <w:bodyDiv w:val="1"/>
      <w:marLeft w:val="0"/>
      <w:marRight w:val="0"/>
      <w:marTop w:val="0"/>
      <w:marBottom w:val="0"/>
      <w:divBdr>
        <w:top w:val="none" w:sz="0" w:space="0" w:color="auto"/>
        <w:left w:val="none" w:sz="0" w:space="0" w:color="auto"/>
        <w:bottom w:val="none" w:sz="0" w:space="0" w:color="auto"/>
        <w:right w:val="none" w:sz="0" w:space="0" w:color="auto"/>
      </w:divBdr>
    </w:div>
    <w:div w:id="1053582361">
      <w:bodyDiv w:val="1"/>
      <w:marLeft w:val="0"/>
      <w:marRight w:val="0"/>
      <w:marTop w:val="0"/>
      <w:marBottom w:val="0"/>
      <w:divBdr>
        <w:top w:val="none" w:sz="0" w:space="0" w:color="auto"/>
        <w:left w:val="none" w:sz="0" w:space="0" w:color="auto"/>
        <w:bottom w:val="none" w:sz="0" w:space="0" w:color="auto"/>
        <w:right w:val="none" w:sz="0" w:space="0" w:color="auto"/>
      </w:divBdr>
    </w:div>
    <w:div w:id="1224826853">
      <w:bodyDiv w:val="1"/>
      <w:marLeft w:val="0"/>
      <w:marRight w:val="0"/>
      <w:marTop w:val="0"/>
      <w:marBottom w:val="0"/>
      <w:divBdr>
        <w:top w:val="none" w:sz="0" w:space="0" w:color="auto"/>
        <w:left w:val="none" w:sz="0" w:space="0" w:color="auto"/>
        <w:bottom w:val="none" w:sz="0" w:space="0" w:color="auto"/>
        <w:right w:val="none" w:sz="0" w:space="0" w:color="auto"/>
      </w:divBdr>
    </w:div>
    <w:div w:id="1315446902">
      <w:bodyDiv w:val="1"/>
      <w:marLeft w:val="0"/>
      <w:marRight w:val="0"/>
      <w:marTop w:val="0"/>
      <w:marBottom w:val="0"/>
      <w:divBdr>
        <w:top w:val="none" w:sz="0" w:space="0" w:color="auto"/>
        <w:left w:val="none" w:sz="0" w:space="0" w:color="auto"/>
        <w:bottom w:val="none" w:sz="0" w:space="0" w:color="auto"/>
        <w:right w:val="none" w:sz="0" w:space="0" w:color="auto"/>
      </w:divBdr>
    </w:div>
    <w:div w:id="1505438225">
      <w:bodyDiv w:val="1"/>
      <w:marLeft w:val="0"/>
      <w:marRight w:val="0"/>
      <w:marTop w:val="0"/>
      <w:marBottom w:val="0"/>
      <w:divBdr>
        <w:top w:val="none" w:sz="0" w:space="0" w:color="auto"/>
        <w:left w:val="none" w:sz="0" w:space="0" w:color="auto"/>
        <w:bottom w:val="none" w:sz="0" w:space="0" w:color="auto"/>
        <w:right w:val="none" w:sz="0" w:space="0" w:color="auto"/>
      </w:divBdr>
    </w:div>
    <w:div w:id="1712611148">
      <w:bodyDiv w:val="1"/>
      <w:marLeft w:val="0"/>
      <w:marRight w:val="0"/>
      <w:marTop w:val="0"/>
      <w:marBottom w:val="0"/>
      <w:divBdr>
        <w:top w:val="none" w:sz="0" w:space="0" w:color="auto"/>
        <w:left w:val="none" w:sz="0" w:space="0" w:color="auto"/>
        <w:bottom w:val="none" w:sz="0" w:space="0" w:color="auto"/>
        <w:right w:val="none" w:sz="0" w:space="0" w:color="auto"/>
      </w:divBdr>
    </w:div>
    <w:div w:id="1740251996">
      <w:bodyDiv w:val="1"/>
      <w:marLeft w:val="0"/>
      <w:marRight w:val="0"/>
      <w:marTop w:val="0"/>
      <w:marBottom w:val="0"/>
      <w:divBdr>
        <w:top w:val="none" w:sz="0" w:space="0" w:color="auto"/>
        <w:left w:val="none" w:sz="0" w:space="0" w:color="auto"/>
        <w:bottom w:val="none" w:sz="0" w:space="0" w:color="auto"/>
        <w:right w:val="none" w:sz="0" w:space="0" w:color="auto"/>
      </w:divBdr>
    </w:div>
    <w:div w:id="1804883682">
      <w:bodyDiv w:val="1"/>
      <w:marLeft w:val="0"/>
      <w:marRight w:val="0"/>
      <w:marTop w:val="0"/>
      <w:marBottom w:val="0"/>
      <w:divBdr>
        <w:top w:val="none" w:sz="0" w:space="0" w:color="auto"/>
        <w:left w:val="none" w:sz="0" w:space="0" w:color="auto"/>
        <w:bottom w:val="none" w:sz="0" w:space="0" w:color="auto"/>
        <w:right w:val="none" w:sz="0" w:space="0" w:color="auto"/>
      </w:divBdr>
    </w:div>
    <w:div w:id="21015641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Laptop\Downloads\&#272;&#7873;%20t&#224;i_%20qu&#7843;n%20l&#237;%20tr&#432;&#7901;ng%20ti&#7875;u%20h&#7885;c%20qu&#7889;c%20t&#7871;.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file:///C:\Users\Laptop\Downloads\&#272;&#7873;%20t&#224;i_%20qu&#7843;n%20l&#237;%20tr&#432;&#7901;ng%20ti&#7875;u%20h&#7885;c%20qu&#7889;c%20t&#7871;.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25863A-5D60-42AA-88EA-766779710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TotalTime>
  <Pages>101</Pages>
  <Words>17064</Words>
  <Characters>97267</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Laptop</dc:creator>
  <cp:keywords/>
  <dc:description/>
  <cp:lastModifiedBy>Tiến Dương Lâm</cp:lastModifiedBy>
  <cp:revision>43</cp:revision>
  <cp:lastPrinted>2022-11-08T23:42:00Z</cp:lastPrinted>
  <dcterms:created xsi:type="dcterms:W3CDTF">2022-11-08T21:28:00Z</dcterms:created>
  <dcterms:modified xsi:type="dcterms:W3CDTF">2022-11-15T15:49:00Z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53AF8DDB0C754E42964060B540E41DF8</vt:lpwstr>
  </property>
  <property fmtid="{D5CDD505-2E9C-101B-9397-08002B2CF9AE}" pid="4" name="ZOTERO_PREF_1">
    <vt:lpwstr>&lt;data data-version="3" zotero-version="6.0.16"&gt;&lt;session id="xjgrf1nN"/&gt;&lt;style id="http://www.zotero.org/styles/ieee" locale="vi-VN" hasBibliography="1" bibliographyStyleHasBeenSet="1"/&gt;&lt;prefs&gt;&lt;pref name="fieldType" value="Field"/&gt;&lt;/prefs&gt;&lt;/data&gt;</vt:lpwstr>
  </property>
</Properties>
</file>